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xml:space="preserve">, </w:t>
      </w:r>
      <w:proofErr w:type="spellStart"/>
      <w:r w:rsidR="009402AF">
        <w:t>Peiyao</w:t>
      </w:r>
      <w:proofErr w:type="spellEnd"/>
      <w:r w:rsidR="009402AF">
        <w:t xml:space="preserve">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3C595589"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ins w:id="5" w:author="Firestein, Gary" w:date="2025-01-08T11:37:00Z" w16du:dateUtc="2025-01-08T19:37:00Z">
        <w:r w:rsidR="00D63CCB">
          <w:t xml:space="preserve">Many of the implicated genes have </w:t>
        </w:r>
        <w:proofErr w:type="spellStart"/>
        <w:r w:rsidR="00D63CCB">
          <w:t>have</w:t>
        </w:r>
        <w:proofErr w:type="spellEnd"/>
        <w:r w:rsidR="00D63CCB">
          <w:t xml:space="preserve"> been </w:t>
        </w:r>
      </w:ins>
      <w:ins w:id="6" w:author="Firestein, Gary" w:date="2025-01-08T11:38:00Z" w16du:dateUtc="2025-01-08T19:38:00Z">
        <w:r w:rsidR="00D63CCB">
          <w:t xml:space="preserve">previously detected in single cell studies of RA synovium. </w:t>
        </w:r>
      </w:ins>
      <w:r>
        <w:t>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ins w:id="7" w:author="Firestein, Gary" w:date="2025-01-08T11:38:00Z" w16du:dateUtc="2025-01-08T19:38:00Z">
        <w:r w:rsidR="00D63CCB">
          <w:t xml:space="preserve"> and demonstrates the relevance of peripheral blood cells to synovial disease</w:t>
        </w:r>
      </w:ins>
      <w:r>
        <w:t>.</w:t>
      </w:r>
    </w:p>
    <w:p w14:paraId="6D6B22E9" w14:textId="77777777" w:rsidR="006F371C" w:rsidRDefault="003C3B5E">
      <w:pPr>
        <w:pStyle w:val="Heading3"/>
        <w:spacing w:line="360" w:lineRule="auto"/>
        <w:rPr>
          <w:color w:val="000000"/>
        </w:rPr>
      </w:pPr>
      <w:bookmarkStart w:id="8" w:name="_30j0zll" w:colFirst="0" w:colLast="0"/>
      <w:bookmarkEnd w:id="8"/>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60608C8B"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9" w:author="Liu, Cong" w:date="2025-01-08T09:27:00Z" w16du:dateUtc="2025-01-08T17:27: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10" w:author="Firestein, Gary" w:date="2024-12-26T09:38:00Z" w16du:dateUtc="2024-12-26T17:38:00Z">
        <w:r w:rsidR="00123F6E">
          <w:t xml:space="preserve">individuals </w:t>
        </w:r>
      </w:ins>
      <w:ins w:id="11" w:author="Firestein, Gary" w:date="2024-12-26T09:39:00Z" w16du:dateUtc="2024-12-26T17:39:00Z">
        <w:r w:rsidR="00123F6E">
          <w:t xml:space="preserve">at risk for developing </w:t>
        </w:r>
      </w:ins>
      <w:r>
        <w:t xml:space="preserve">RA </w:t>
      </w:r>
      <w:ins w:id="12"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7DEA6B0B"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del w:id="13" w:author="Liu, Cong" w:date="2025-01-08T09:28:00Z" w16du:dateUtc="2025-01-08T17:28:00Z">
        <w:r w:rsidDel="001849D4">
          <w:fldChar w:fldCharType="begin"/>
        </w:r>
        <w:r w:rsidDel="001849D4">
          <w:delInstrText>HYPERLINK "https://paperpile.com/c/ccxovd/oeFbx" \h</w:delInstrText>
        </w:r>
        <w:r w:rsidDel="001849D4">
          <w:fldChar w:fldCharType="separate"/>
        </w:r>
        <w:r w:rsidDel="001849D4">
          <w:rPr>
            <w:color w:val="000000"/>
            <w:vertAlign w:val="superscript"/>
          </w:rPr>
          <w:delText>2</w:delText>
        </w:r>
        <w:r w:rsidDel="001849D4">
          <w:fldChar w:fldCharType="end"/>
        </w:r>
      </w:del>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del w:id="14" w:author="Liu, Cong" w:date="2025-01-08T09:29:00Z" w16du:dateUtc="2025-01-08T17:29:00Z">
        <w:r w:rsidDel="001849D4">
          <w:fldChar w:fldCharType="begin"/>
        </w:r>
        <w:r w:rsidDel="001849D4">
          <w:delInstrText>HYPERLINK "https://paperpile.com/c/ccxovd/R6jHv" \h</w:delInstrText>
        </w:r>
        <w:r w:rsidDel="001849D4">
          <w:fldChar w:fldCharType="separate"/>
        </w:r>
        <w:r w:rsidDel="001849D4">
          <w:rPr>
            <w:color w:val="000000"/>
            <w:vertAlign w:val="superscript"/>
          </w:rPr>
          <w:delText>3</w:delText>
        </w:r>
        <w:r w:rsidDel="001849D4">
          <w:fldChar w:fldCharType="end"/>
        </w:r>
      </w:del>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del w:id="15" w:author="Liu, Cong" w:date="2025-01-08T09:30:00Z" w16du:dateUtc="2025-01-08T17:30:00Z">
        <w:r w:rsidDel="001849D4">
          <w:fldChar w:fldCharType="begin"/>
        </w:r>
        <w:r w:rsidDel="001849D4">
          <w:delInstrText>HYPERLINK "https://paperpile.com/c/ccxovd/YkTUW+qjkfC+h0BPM+jAHP1+ELAzv" \h</w:delInstrText>
        </w:r>
        <w:r w:rsidDel="001849D4">
          <w:fldChar w:fldCharType="separate"/>
        </w:r>
        <w:r w:rsidDel="001849D4">
          <w:rPr>
            <w:color w:val="000000"/>
            <w:vertAlign w:val="superscript"/>
          </w:rPr>
          <w:delText>4–8</w:delText>
        </w:r>
        <w:r w:rsidDel="001849D4">
          <w:fldChar w:fldCharType="end"/>
        </w:r>
      </w:del>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B49D4A7" w:rsidR="006F371C" w:rsidRDefault="003C3B5E">
      <w:pPr>
        <w:spacing w:line="360" w:lineRule="auto"/>
      </w:pPr>
      <w:r>
        <w:t xml:space="preserve">These observations pose a challenging question: how do the heterogeneous mechanisms in </w:t>
      </w:r>
      <w:del w:id="16" w:author="Firestein, Gary" w:date="2024-12-26T09:39:00Z" w16du:dateUtc="2024-12-26T17:39:00Z">
        <w:r w:rsidDel="00B741C7">
          <w:delText xml:space="preserve">RA or </w:delText>
        </w:r>
      </w:del>
      <w:r>
        <w:t>at-risk individuals</w:t>
      </w:r>
      <w:ins w:id="17"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8" w:author="Liu, Cong" w:date="2025-01-08T09:32:00Z" w16du:dateUtc="2025-01-08T17:32: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Thus, the clinical </w:t>
      </w:r>
      <w:ins w:id="19"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20" w:author="Firestein, Gary" w:date="2024-12-26T09:42:00Z" w16du:dateUtc="2024-12-26T17:42:00Z">
        <w:r w:rsidR="00B741C7">
          <w:t xml:space="preserve"> This study is distinct from </w:t>
        </w:r>
      </w:ins>
      <w:ins w:id="21" w:author="Firestein, Gary" w:date="2024-12-26T09:43:00Z" w16du:dateUtc="2024-12-26T17:43:00Z">
        <w:r w:rsidR="00B741C7">
          <w:t>previous studies because it focused on defining pathways prior to onset of RA</w:t>
        </w:r>
      </w:ins>
      <w:ins w:id="22" w:author="Firestein, Gary" w:date="2024-12-26T09:44:00Z" w16du:dateUtc="2024-12-26T17:44:00Z">
        <w:r w:rsidR="00B741C7">
          <w:t xml:space="preserve"> as opposed to </w:t>
        </w:r>
        <w:r w:rsidR="00B741C7">
          <w:lastRenderedPageBreak/>
          <w:t>longstanding established RA</w:t>
        </w:r>
      </w:ins>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ins w:id="23" w:author="Firestein, Gary" w:date="2024-12-26T09:44:00Z" w16du:dateUtc="2024-12-26T17:44:00Z">
        <w:del w:id="24" w:author="Liu, Cong" w:date="2025-01-08T09:47:00Z" w16du:dateUtc="2025-01-08T17:47:00Z">
          <w:r w:rsidR="000669AE" w:rsidDel="00B20934">
            <w:delText xml:space="preserve"> (</w:delText>
          </w:r>
          <w:r w:rsidR="000669AE" w:rsidRPr="00056ABD" w:rsidDel="00B20934">
            <w:rPr>
              <w:highlight w:val="yellow"/>
              <w:rPrChange w:id="25" w:author="Firestein, Gary" w:date="2024-12-26T09:44:00Z" w16du:dateUtc="2024-12-26T17:44:00Z">
                <w:rPr/>
              </w:rPrChange>
            </w:rPr>
            <w:delText>REFS</w:delText>
          </w:r>
          <w:r w:rsidR="000669AE" w:rsidDel="00B20934">
            <w:delText>)</w:delText>
          </w:r>
        </w:del>
      </w:ins>
      <w:ins w:id="26" w:author="Firestein, Gary" w:date="2024-12-26T09:43:00Z" w16du:dateUtc="2024-12-26T17:43:00Z">
        <w:r w:rsidR="00B741C7">
          <w:t>, which necessitated analysis of peripheral blood cells because synovial tissue is generally not a</w:t>
        </w:r>
      </w:ins>
      <w:ins w:id="2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 xml:space="preserve">controls (CON) and subjected to </w:t>
      </w:r>
      <w:proofErr w:type="spellStart"/>
      <w:r>
        <w:t>scATAC</w:t>
      </w:r>
      <w:proofErr w:type="spellEnd"/>
      <w:r>
        <w:t xml:space="preserve">-seq and </w:t>
      </w:r>
      <w:proofErr w:type="spellStart"/>
      <w:r>
        <w:t>scRNA</w:t>
      </w:r>
      <w:proofErr w:type="spellEnd"/>
      <w:r>
        <w:t>-seq (</w:t>
      </w:r>
      <w:r>
        <w:rPr>
          <w:b/>
        </w:rPr>
        <w:t xml:space="preserve">Fig. 1A, Supplementary Table </w:t>
      </w:r>
      <w:ins w:id="28" w:author="Liu, Cong" w:date="2024-12-22T11:29:00Z" w16du:dateUtc="2024-12-22T19:29:00Z">
        <w:r w:rsidR="00D45960">
          <w:rPr>
            <w:b/>
          </w:rPr>
          <w:t>S</w:t>
        </w:r>
      </w:ins>
      <w:r>
        <w:rPr>
          <w:b/>
        </w:rPr>
        <w:t>1</w:t>
      </w:r>
      <w:r>
        <w:t xml:space="preserve">). These data were used to assign each cell to a cell type with Latent Semantic Indexing (LSI) and Principal Component Analysis (PCA) to reduce the dimensionality of the </w:t>
      </w:r>
      <w:proofErr w:type="spellStart"/>
      <w:r>
        <w:t>scATAC</w:t>
      </w:r>
      <w:proofErr w:type="spellEnd"/>
      <w:r>
        <w:t xml:space="preserve">-seq and </w:t>
      </w:r>
      <w:proofErr w:type="spellStart"/>
      <w:r>
        <w:t>scRNA</w:t>
      </w:r>
      <w:proofErr w:type="spellEnd"/>
      <w:r>
        <w:t>-seq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29" w:author="Liu, Cong" w:date="2024-12-27T11:06:00Z" w16du:dateUtc="2024-12-27T19:06:00Z">
        <w:r w:rsidDel="00AB5A20">
          <w:rPr>
            <w:b/>
          </w:rPr>
          <w:delText>; Supplementary Fig. S1</w:delText>
        </w:r>
      </w:del>
      <w:del w:id="30" w:author="Liu, Cong" w:date="2024-12-22T20:00:00Z" w16du:dateUtc="2024-12-23T04:00:00Z">
        <w:r w:rsidDel="007263FD">
          <w:rPr>
            <w:b/>
          </w:rPr>
          <w:delText>A</w:delText>
        </w:r>
      </w:del>
      <w:r>
        <w:t>).</w:t>
      </w:r>
      <w:ins w:id="31" w:author="Liu, Cong" w:date="2024-12-27T11:05:00Z" w16du:dateUtc="2024-12-27T19:05:00Z">
        <w:r w:rsidR="00AB5A20">
          <w:t xml:space="preserve"> Both </w:t>
        </w:r>
        <w:proofErr w:type="spellStart"/>
        <w:r w:rsidR="00AB5A20">
          <w:t>scRNA</w:t>
        </w:r>
        <w:proofErr w:type="spellEnd"/>
        <w:r w:rsidR="00AB5A20">
          <w:t xml:space="preserve">-seq and </w:t>
        </w:r>
        <w:proofErr w:type="spellStart"/>
        <w:r w:rsidR="00AB5A20">
          <w:t>scATAC</w:t>
        </w:r>
        <w:proofErr w:type="spellEnd"/>
        <w:r w:rsidR="00AB5A20">
          <w:t xml:space="preserve">-seq cells are diffused evenly </w:t>
        </w:r>
        <w:r w:rsidR="00AB5A20">
          <w:lastRenderedPageBreak/>
          <w:t>across the sample space, demonstrating a good integration across samples</w:t>
        </w:r>
        <w:r w:rsidR="00AB5A20">
          <w:rPr>
            <w:b/>
          </w:rPr>
          <w:t xml:space="preserve"> </w:t>
        </w:r>
        <w:r w:rsidR="00AB5A20" w:rsidRPr="00AB5A20">
          <w:rPr>
            <w:bCs/>
            <w:rPrChange w:id="32" w:author="Liu, Cong" w:date="2024-12-27T11:06:00Z" w16du:dateUtc="2024-12-27T19:06:00Z">
              <w:rPr>
                <w:b/>
              </w:rPr>
            </w:rPrChange>
          </w:rPr>
          <w:t>without batch effect</w:t>
        </w:r>
      </w:ins>
      <w:ins w:id="33" w:author="Liu, Cong" w:date="2024-12-27T11:06:00Z" w16du:dateUtc="2024-12-27T19:06:00Z">
        <w:r w:rsidR="00AB5A20">
          <w:t xml:space="preserve"> (</w:t>
        </w:r>
        <w:r w:rsidR="00AB5A20">
          <w:rPr>
            <w:b/>
          </w:rPr>
          <w:t>Supplementary Fig. S1B, D</w:t>
        </w:r>
        <w:r w:rsidR="00AB5A20">
          <w:t>)</w:t>
        </w:r>
      </w:ins>
      <w:ins w:id="3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 xml:space="preserve">To integrate </w:t>
      </w:r>
      <w:proofErr w:type="spellStart"/>
      <w:r>
        <w:t>scRNA</w:t>
      </w:r>
      <w:proofErr w:type="spellEnd"/>
      <w:r>
        <w:t xml:space="preserve">-seq and </w:t>
      </w:r>
      <w:proofErr w:type="spellStart"/>
      <w:r>
        <w:t>scATAC</w:t>
      </w:r>
      <w:proofErr w:type="spellEnd"/>
      <w:r>
        <w:t xml:space="preserve">-seq for cell type, each cell in the </w:t>
      </w:r>
      <w:proofErr w:type="spellStart"/>
      <w:r>
        <w:t>scATAC</w:t>
      </w:r>
      <w:proofErr w:type="spellEnd"/>
      <w:r>
        <w:t xml:space="preserve">-seq space was assigned a predicted gene expression profile from the cell in the </w:t>
      </w:r>
      <w:proofErr w:type="spellStart"/>
      <w:r>
        <w:t>scRNA</w:t>
      </w:r>
      <w:proofErr w:type="spellEnd"/>
      <w:r>
        <w:t xml:space="preserve">-seq that was most similar. Cells from </w:t>
      </w:r>
      <w:proofErr w:type="spellStart"/>
      <w:r>
        <w:t>scRNA</w:t>
      </w:r>
      <w:proofErr w:type="spellEnd"/>
      <w:r>
        <w:t xml:space="preserve">-seq and </w:t>
      </w:r>
      <w:proofErr w:type="spellStart"/>
      <w:r>
        <w:t>scATAC</w:t>
      </w:r>
      <w:proofErr w:type="spellEnd"/>
      <w:r>
        <w:t>-seq were then clustered in the same co-embedding space for each sample (</w:t>
      </w:r>
      <w:r>
        <w:rPr>
          <w:b/>
        </w:rPr>
        <w:t>Fig. 1C</w:t>
      </w:r>
      <w:del w:id="35" w:author="Liu, Cong" w:date="2024-12-22T20:00:00Z" w16du:dateUtc="2024-12-23T04:00:00Z">
        <w:r w:rsidDel="00C45555">
          <w:rPr>
            <w:b/>
          </w:rPr>
          <w:delText>; Supplementary Fig. S1B</w:delText>
        </w:r>
      </w:del>
      <w:r>
        <w:t xml:space="preserve">). Each co-embedded cluster was treated as a pseudo-bulk cluster by summing gene counts from all the </w:t>
      </w:r>
      <w:proofErr w:type="spellStart"/>
      <w:r>
        <w:t>scRNA</w:t>
      </w:r>
      <w:proofErr w:type="spellEnd"/>
      <w:r>
        <w:t xml:space="preserve">-seq cells and aggregating the raw </w:t>
      </w:r>
      <w:proofErr w:type="spellStart"/>
      <w:r>
        <w:t>scATAC</w:t>
      </w:r>
      <w:proofErr w:type="spellEnd"/>
      <w:r>
        <w:t>-seq peaks. The annotation was defined by the cell type that occurs most frequently in the cluster. In total, 161</w:t>
      </w:r>
      <w:ins w:id="36" w:author="Liu, Cong" w:date="2024-11-17T11:25:00Z" w16du:dateUtc="2024-11-17T19:25:00Z">
        <w:r w:rsidR="00AE18B2">
          <w:t>0</w:t>
        </w:r>
      </w:ins>
      <w:del w:id="37" w:author="Liu, Cong" w:date="2024-11-17T11:25:00Z" w16du:dateUtc="2024-11-17T19:25:00Z">
        <w:r w:rsidDel="00AE18B2">
          <w:delText>3</w:delText>
        </w:r>
      </w:del>
      <w:r>
        <w:t xml:space="preserve"> pseudo-bulk clusters were retained in the final dataset, which included 70</w:t>
      </w:r>
      <w:ins w:id="38" w:author="Liu, Cong" w:date="2024-11-17T11:33:00Z" w16du:dateUtc="2024-11-17T19:33:00Z">
        <w:r w:rsidR="00AE18B2">
          <w:t>3</w:t>
        </w:r>
      </w:ins>
      <w:del w:id="39" w:author="Liu, Cong" w:date="2024-11-17T11:33:00Z" w16du:dateUtc="2024-11-17T19:33:00Z">
        <w:r w:rsidDel="00AE18B2">
          <w:delText>4</w:delText>
        </w:r>
      </w:del>
      <w:r>
        <w:t>,</w:t>
      </w:r>
      <w:ins w:id="40" w:author="Liu, Cong" w:date="2024-11-17T11:33:00Z" w16du:dateUtc="2024-11-17T19:33:00Z">
        <w:r w:rsidR="00AE18B2">
          <w:t>701</w:t>
        </w:r>
      </w:ins>
      <w:del w:id="41" w:author="Liu, Cong" w:date="2024-11-17T11:33:00Z" w16du:dateUtc="2024-11-17T19:33:00Z">
        <w:r w:rsidDel="00AE18B2">
          <w:delText>417</w:delText>
        </w:r>
      </w:del>
      <w:r>
        <w:t xml:space="preserve"> </w:t>
      </w:r>
      <w:proofErr w:type="spellStart"/>
      <w:r>
        <w:t>scRNA</w:t>
      </w:r>
      <w:proofErr w:type="spellEnd"/>
      <w:r>
        <w:t>-seq cells and 93</w:t>
      </w:r>
      <w:ins w:id="42" w:author="Liu, Cong" w:date="2024-11-17T11:33:00Z" w16du:dateUtc="2024-11-17T19:33:00Z">
        <w:r w:rsidR="00AE18B2">
          <w:t>2</w:t>
        </w:r>
      </w:ins>
      <w:del w:id="43" w:author="Liu, Cong" w:date="2024-11-17T11:33:00Z" w16du:dateUtc="2024-11-17T19:33:00Z">
        <w:r w:rsidDel="00AE18B2">
          <w:delText>1</w:delText>
        </w:r>
      </w:del>
      <w:r>
        <w:t>,</w:t>
      </w:r>
      <w:ins w:id="44" w:author="Liu, Cong" w:date="2024-11-17T11:33:00Z" w16du:dateUtc="2024-11-17T19:33:00Z">
        <w:r w:rsidR="00AE18B2">
          <w:t>986</w:t>
        </w:r>
      </w:ins>
      <w:del w:id="45" w:author="Liu, Cong" w:date="2024-11-17T11:33:00Z" w16du:dateUtc="2024-11-17T19:33:00Z">
        <w:r w:rsidDel="00AE18B2">
          <w:delText>855</w:delText>
        </w:r>
      </w:del>
      <w:r>
        <w:t xml:space="preserve"> </w:t>
      </w:r>
      <w:proofErr w:type="spellStart"/>
      <w:r>
        <w:t>scATAC</w:t>
      </w:r>
      <w:proofErr w:type="spellEnd"/>
      <w:r>
        <w:t>-seq cells, or 1,636,</w:t>
      </w:r>
      <w:ins w:id="46" w:author="Liu, Cong" w:date="2024-11-17T11:34:00Z" w16du:dateUtc="2024-11-17T19:34:00Z">
        <w:r w:rsidR="00AE18B2">
          <w:t>687</w:t>
        </w:r>
      </w:ins>
      <w:del w:id="47" w:author="Liu, Cong" w:date="2024-11-17T11:34:00Z" w16du:dateUtc="2024-11-17T19:34:00Z">
        <w:r w:rsidDel="00AE18B2">
          <w:delText>272</w:delText>
        </w:r>
      </w:del>
      <w:r>
        <w:t xml:space="preserve"> cells from 67 samples (median: 25</w:t>
      </w:r>
      <w:ins w:id="48" w:author="Liu, Cong" w:date="2024-11-17T11:38:00Z" w16du:dateUtc="2024-11-17T19:38:00Z">
        <w:r w:rsidR="008F35FF">
          <w:t>194</w:t>
        </w:r>
      </w:ins>
      <w:del w:id="49" w:author="Liu, Cong" w:date="2024-11-17T11:38:00Z" w16du:dateUtc="2024-11-17T19:38:00Z">
        <w:r w:rsidDel="008F35FF">
          <w:delText>272</w:delText>
        </w:r>
      </w:del>
      <w:r>
        <w:t xml:space="preserve"> cells/sample, 7</w:t>
      </w:r>
      <w:ins w:id="50" w:author="Liu, Cong" w:date="2024-11-17T11:37:00Z" w16du:dateUtc="2024-11-17T19:37:00Z">
        <w:r w:rsidR="008F35FF">
          <w:t>67</w:t>
        </w:r>
      </w:ins>
      <w:del w:id="51" w:author="Liu, Cong" w:date="2024-11-17T11:37:00Z" w16du:dateUtc="2024-11-17T19:37:00Z">
        <w:r w:rsidDel="008F35FF">
          <w:delText>34</w:delText>
        </w:r>
      </w:del>
      <w:r>
        <w:t xml:space="preserve"> cells/cluster)</w:t>
      </w:r>
      <w:ins w:id="52" w:author="Liu, Cong" w:date="2024-12-21T12:16:00Z" w16du:dateUtc="2024-12-21T20:16:00Z">
        <w:r w:rsidR="00211769">
          <w:t xml:space="preserve"> after quality control</w:t>
        </w:r>
      </w:ins>
      <w:r>
        <w:t xml:space="preserve"> (</w:t>
      </w:r>
      <w:r>
        <w:rPr>
          <w:b/>
        </w:rPr>
        <w:t xml:space="preserve">Supplementary Table </w:t>
      </w:r>
      <w:ins w:id="5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54" w:author="Liu, Cong" w:date="2024-11-17T11:39:00Z" w16du:dateUtc="2024-11-17T19:39:00Z">
        <w:r w:rsidR="00B7175A">
          <w:t>2</w:t>
        </w:r>
      </w:ins>
      <w:del w:id="55" w:author="Liu, Cong" w:date="2024-11-17T11:39:00Z" w16du:dateUtc="2024-11-17T19:39:00Z">
        <w:r w:rsidDel="00B7175A">
          <w:delText>1</w:delText>
        </w:r>
      </w:del>
      <w:r>
        <w:t xml:space="preserve"> fine-grain transcriptional cell type for each sample (</w:t>
      </w:r>
      <w:r>
        <w:rPr>
          <w:b/>
        </w:rPr>
        <w:t xml:space="preserve">Supplementary Table </w:t>
      </w:r>
      <w:ins w:id="56" w:author="Liu, Cong" w:date="2024-12-22T11:29:00Z" w16du:dateUtc="2024-12-22T19:29:00Z">
        <w:r w:rsidR="00D45960">
          <w:rPr>
            <w:b/>
          </w:rPr>
          <w:t>S</w:t>
        </w:r>
      </w:ins>
      <w:r>
        <w:rPr>
          <w:b/>
        </w:rPr>
        <w:t>3</w:t>
      </w:r>
      <w:r>
        <w:t xml:space="preserve">). </w:t>
      </w:r>
      <w:del w:id="57" w:author="Liu, Cong" w:date="2024-11-17T11:54:00Z" w16du:dateUtc="2024-11-17T19:54:00Z">
        <w:r w:rsidDel="00A6639A">
          <w:delText xml:space="preserve">Eleven </w:delText>
        </w:r>
      </w:del>
      <w:ins w:id="58" w:author="Liu, Cong" w:date="2024-11-17T11:54:00Z" w16du:dateUtc="2024-11-17T19:54:00Z">
        <w:r w:rsidR="00A6639A">
          <w:t xml:space="preserve">Thirteen </w:t>
        </w:r>
      </w:ins>
      <w:r>
        <w:t xml:space="preserve">major cell types, including B memory cells, </w:t>
      </w:r>
      <w:ins w:id="5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60" w:author="Liu, Cong" w:date="2024-11-17T11:56:00Z" w16du:dateUtc="2024-11-17T19:56:00Z">
        <w:r w:rsidR="004938C9">
          <w:t xml:space="preserve"> CD56</w:t>
        </w:r>
      </w:ins>
      <w:ins w:id="61" w:author="Liu, Cong" w:date="2024-11-17T11:57:00Z" w16du:dateUtc="2024-11-17T19:57:00Z">
        <w:r w:rsidR="004C19B7">
          <w:t xml:space="preserve"> </w:t>
        </w:r>
        <w:del w:id="62" w:author="Firestein, Gary" w:date="2024-12-26T09:45:00Z" w16du:dateUtc="2024-12-26T17:45:00Z">
          <w:r w:rsidR="004C19B7" w:rsidDel="00CD1BA9">
            <w:delText>birght</w:delText>
          </w:r>
        </w:del>
      </w:ins>
      <w:ins w:id="63" w:author="Firestein, Gary" w:date="2024-12-26T09:45:00Z" w16du:dateUtc="2024-12-26T17:45:00Z">
        <w:r w:rsidR="00CD1BA9">
          <w:t>bright</w:t>
        </w:r>
      </w:ins>
      <w:ins w:id="64" w:author="Liu, Cong" w:date="2024-11-17T11:56:00Z" w16du:dateUtc="2024-11-17T19:56:00Z">
        <w:r w:rsidR="004938C9">
          <w:t xml:space="preserve"> natural killer cells (NK_CD56bright)</w:t>
        </w:r>
      </w:ins>
      <w:r>
        <w:t xml:space="preserve"> and regulatory T cells (Treg), accounted for &gt; 9</w:t>
      </w:r>
      <w:ins w:id="65" w:author="Liu, Cong" w:date="2024-11-17T11:55:00Z" w16du:dateUtc="2024-11-17T19:55:00Z">
        <w:r w:rsidR="004938C9">
          <w:t>9</w:t>
        </w:r>
      </w:ins>
      <w:del w:id="6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67" w:author="Liu, Cong" w:date="2024-11-17T20:37:00Z" w16du:dateUtc="2024-11-18T04:37:00Z">
        <w:r w:rsidR="001C451F">
          <w:t xml:space="preserve">B intermediate cells, </w:t>
        </w:r>
      </w:ins>
      <w:r>
        <w:t xml:space="preserve">B memory cells, CD16 Mono, </w:t>
      </w:r>
      <w:del w:id="68" w:author="Liu, Cong" w:date="2024-11-17T20:37:00Z" w16du:dateUtc="2024-11-18T04:37:00Z">
        <w:r w:rsidDel="001C451F">
          <w:delText>MAIT</w:delText>
        </w:r>
      </w:del>
      <w:ins w:id="69" w:author="Liu, Cong" w:date="2024-11-17T20:37:00Z" w16du:dateUtc="2024-11-18T04:37:00Z">
        <w:r w:rsidR="001C451F">
          <w:t>NK_CD56bright</w:t>
        </w:r>
      </w:ins>
      <w:r>
        <w:t>, and Treg cells were relatively rare cell subsets with each comprising &lt;</w:t>
      </w:r>
      <w:ins w:id="70" w:author="Liu, Cong" w:date="2024-11-17T20:37:00Z" w16du:dateUtc="2024-11-18T04:37:00Z">
        <w:r w:rsidR="001C451F">
          <w:t>2</w:t>
        </w:r>
      </w:ins>
      <w:del w:id="71" w:author="Liu, Cong" w:date="2024-11-17T20:36:00Z" w16du:dateUtc="2024-11-18T04:36:00Z">
        <w:r w:rsidDel="001C451F">
          <w:delText>5</w:delText>
        </w:r>
      </w:del>
      <w:r>
        <w:t xml:space="preserve">% of total cells. The cell types showed similar distribution across At-Risk, ERA and CON groups except for </w:t>
      </w:r>
      <w:del w:id="72" w:author="Liu, Cong" w:date="2024-11-17T20:39:00Z" w16du:dateUtc="2024-11-18T04:39:00Z">
        <w:r w:rsidDel="001C451F">
          <w:delText>NK</w:delText>
        </w:r>
      </w:del>
      <w:ins w:id="73" w:author="Liu, Cong" w:date="2024-11-17T20:39:00Z" w16du:dateUtc="2024-11-18T04:39:00Z">
        <w:r w:rsidR="001C451F">
          <w:t xml:space="preserve">B </w:t>
        </w:r>
      </w:ins>
      <w:ins w:id="74" w:author="Liu, Cong" w:date="2024-12-19T12:51:00Z" w16du:dateUtc="2024-12-19T20:51:00Z">
        <w:r w:rsidR="002D77B8">
          <w:t>intermediate</w:t>
        </w:r>
      </w:ins>
      <w:ins w:id="75" w:author="Liu, Cong" w:date="2024-11-17T20:50:00Z" w16du:dateUtc="2024-11-18T04:50:00Z">
        <w:r w:rsidR="00413688">
          <w:t xml:space="preserve">, </w:t>
        </w:r>
      </w:ins>
      <w:ins w:id="76" w:author="Liu, Cong" w:date="2024-12-19T12:52:00Z" w16du:dateUtc="2024-12-19T20:52:00Z">
        <w:r w:rsidR="002D77B8">
          <w:t>B memory</w:t>
        </w:r>
      </w:ins>
      <w:ins w:id="77" w:author="Liu, Cong" w:date="2024-11-17T20:50:00Z" w16du:dateUtc="2024-11-18T04:50:00Z">
        <w:r w:rsidR="00413688">
          <w:t xml:space="preserve">, and </w:t>
        </w:r>
      </w:ins>
      <w:ins w:id="78" w:author="Liu, Cong" w:date="2024-12-19T12:52:00Z" w16du:dateUtc="2024-12-19T20:52:00Z">
        <w:r w:rsidR="002D77B8">
          <w:t>NK_CD56bright</w:t>
        </w:r>
      </w:ins>
      <w:r>
        <w:t xml:space="preserve">, which </w:t>
      </w:r>
      <w:del w:id="79" w:author="Liu, Cong" w:date="2024-11-17T20:47:00Z" w16du:dateUtc="2024-11-18T04:47:00Z">
        <w:r w:rsidDel="00ED29D4">
          <w:delText xml:space="preserve">was </w:delText>
        </w:r>
      </w:del>
      <w:ins w:id="80" w:author="Liu, Cong" w:date="2024-11-17T20:47:00Z" w16du:dateUtc="2024-11-18T04:47:00Z">
        <w:r w:rsidR="00ED29D4">
          <w:t xml:space="preserve">were </w:t>
        </w:r>
      </w:ins>
      <w:r>
        <w:t xml:space="preserve">modestly higher in </w:t>
      </w:r>
      <w:del w:id="81" w:author="Liu, Cong" w:date="2024-11-17T20:39:00Z" w16du:dateUtc="2024-11-18T04:39:00Z">
        <w:r w:rsidDel="001C451F">
          <w:delText xml:space="preserve">ERA </w:delText>
        </w:r>
      </w:del>
      <w:ins w:id="82" w:author="Liu, Cong" w:date="2024-11-17T20:39:00Z" w16du:dateUtc="2024-11-18T04:39:00Z">
        <w:r w:rsidR="001C451F">
          <w:t xml:space="preserve">At-Risk </w:t>
        </w:r>
      </w:ins>
      <w:r>
        <w:t>compared to two other groups (</w:t>
      </w:r>
      <w:ins w:id="83" w:author="Liu, Cong" w:date="2024-12-19T12:53:00Z" w16du:dateUtc="2024-12-19T20:53:00Z">
        <w:r w:rsidR="002D77B8">
          <w:t xml:space="preserve">Centered Log-Ratio transformation followed by </w:t>
        </w:r>
      </w:ins>
      <w:r>
        <w:t>Kruskal-Wallis H test, p-value = 0.</w:t>
      </w:r>
      <w:del w:id="84" w:author="Liu, Cong" w:date="2024-12-19T12:52:00Z" w16du:dateUtc="2024-12-19T20:52:00Z">
        <w:r w:rsidDel="002D77B8">
          <w:delText>0</w:delText>
        </w:r>
      </w:del>
      <w:del w:id="85" w:author="Liu, Cong" w:date="2024-11-17T20:39:00Z" w16du:dateUtc="2024-11-18T04:39:00Z">
        <w:r w:rsidDel="001C451F">
          <w:delText>3</w:delText>
        </w:r>
      </w:del>
      <w:r>
        <w:t>1</w:t>
      </w:r>
      <w:ins w:id="86" w:author="Liu, Cong" w:date="2024-11-17T20:50:00Z" w16du:dateUtc="2024-11-18T04:50:00Z">
        <w:r w:rsidR="00413688">
          <w:t xml:space="preserve">, </w:t>
        </w:r>
      </w:ins>
      <w:ins w:id="87" w:author="Liu, Cong" w:date="2024-11-17T20:48:00Z" w16du:dateUtc="2024-11-18T04:48:00Z">
        <w:r w:rsidR="00ED29D4">
          <w:t>0.</w:t>
        </w:r>
      </w:ins>
      <w:ins w:id="88" w:author="Liu, Cong" w:date="2024-12-19T12:53:00Z" w16du:dateUtc="2024-12-19T20:53:00Z">
        <w:r w:rsidR="002D77B8">
          <w:t>04</w:t>
        </w:r>
      </w:ins>
      <w:ins w:id="89" w:author="Liu, Cong" w:date="2024-11-17T20:50:00Z" w16du:dateUtc="2024-11-18T04:50:00Z">
        <w:r w:rsidR="00F1048E">
          <w:t>,</w:t>
        </w:r>
        <w:r w:rsidR="00236B46">
          <w:t xml:space="preserve"> and</w:t>
        </w:r>
        <w:r w:rsidR="00413688">
          <w:t xml:space="preserve"> 0.</w:t>
        </w:r>
      </w:ins>
      <w:ins w:id="90" w:author="Liu, Cong" w:date="2024-12-19T12:53:00Z" w16du:dateUtc="2024-12-19T20:53:00Z">
        <w:r w:rsidR="002D77B8">
          <w:t>08</w:t>
        </w:r>
      </w:ins>
      <w:ins w:id="91" w:author="Liu, Cong" w:date="2024-11-17T20:48:00Z" w16du:dateUtc="2024-11-18T04:48:00Z">
        <w:r w:rsidR="00ED29D4">
          <w:t xml:space="preserve"> respectively</w:t>
        </w:r>
      </w:ins>
      <w:ins w:id="92" w:author="Liu, Cong" w:date="2024-11-17T20:50:00Z" w16du:dateUtc="2024-11-18T04:50:00Z">
        <w:r w:rsidR="00413688">
          <w:t>)</w:t>
        </w:r>
      </w:ins>
      <w:del w:id="9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94" w:author="Liu, Cong" w:date="2024-11-17T20:51:00Z" w16du:dateUtc="2024-11-18T04:51:00Z">
        <w:r w:rsidR="00AD2490">
          <w:t>0</w:t>
        </w:r>
      </w:ins>
      <w:del w:id="95" w:author="Liu, Cong" w:date="2024-11-17T20:51:00Z" w16du:dateUtc="2024-11-18T04:51:00Z">
        <w:r w:rsidDel="00AD2490">
          <w:delText>3</w:delText>
        </w:r>
      </w:del>
      <w:r>
        <w:t xml:space="preserve"> clusters (</w:t>
      </w:r>
      <w:r>
        <w:rPr>
          <w:b/>
        </w:rPr>
        <w:t xml:space="preserve">Supplementary Table </w:t>
      </w:r>
      <w:ins w:id="96" w:author="Liu, Cong" w:date="2024-12-22T11:29:00Z" w16du:dateUtc="2024-12-22T19:29:00Z">
        <w:r w:rsidR="00D45960">
          <w:rPr>
            <w:b/>
          </w:rPr>
          <w:t>S</w:t>
        </w:r>
      </w:ins>
      <w:r>
        <w:rPr>
          <w:b/>
        </w:rPr>
        <w:t>4</w:t>
      </w:r>
      <w:r>
        <w:t>), which was 0.7</w:t>
      </w:r>
      <w:ins w:id="97" w:author="Liu, Cong" w:date="2024-11-17T20:59:00Z" w16du:dateUtc="2024-11-18T04:59:00Z">
        <w:r w:rsidR="004E3172">
          <w:t>2</w:t>
        </w:r>
      </w:ins>
      <w:del w:id="9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99" w:author="Liu, Cong" w:date="2024-12-22T20:01:00Z" w16du:dateUtc="2024-12-23T04:01:00Z">
        <w:r w:rsidR="009563EF">
          <w:rPr>
            <w:b/>
          </w:rPr>
          <w:t>E</w:t>
        </w:r>
      </w:ins>
      <w:del w:id="100" w:author="Liu, Cong" w:date="2024-12-22T20:01:00Z" w16du:dateUtc="2024-12-23T04:01:00Z">
        <w:r w:rsidDel="009563EF">
          <w:rPr>
            <w:b/>
          </w:rPr>
          <w:delText>C</w:delText>
        </w:r>
      </w:del>
      <w:r>
        <w:t>). B naive, CD14 Mono, CD16 Mono, MAIT, and NK displayed the highest purity scores (mean: 0.8</w:t>
      </w:r>
      <w:ins w:id="101" w:author="Liu, Cong" w:date="2024-11-17T21:13:00Z" w16du:dateUtc="2024-11-18T05:13:00Z">
        <w:r w:rsidR="00FA331D">
          <w:t>7</w:t>
        </w:r>
      </w:ins>
      <w:del w:id="102" w:author="Liu, Cong" w:date="2024-11-17T21:13:00Z" w16du:dateUtc="2024-11-18T05:13:00Z">
        <w:r w:rsidDel="00FA331D">
          <w:delText>6</w:delText>
        </w:r>
      </w:del>
      <w:r>
        <w:t xml:space="preserve"> </w:t>
      </w:r>
      <w:r>
        <w:rPr>
          <w:u w:val="single"/>
        </w:rPr>
        <w:t>+</w:t>
      </w:r>
      <w:r>
        <w:t xml:space="preserve"> 0.1</w:t>
      </w:r>
      <w:ins w:id="103" w:author="Liu, Cong" w:date="2024-11-17T21:13:00Z" w16du:dateUtc="2024-11-18T05:13:00Z">
        <w:r w:rsidR="00FA331D">
          <w:t>3</w:t>
        </w:r>
      </w:ins>
      <w:del w:id="104" w:author="Liu, Cong" w:date="2024-11-17T21:13:00Z" w16du:dateUtc="2024-11-18T05:13:00Z">
        <w:r w:rsidDel="00FA331D">
          <w:delText>4</w:delText>
        </w:r>
      </w:del>
      <w:r>
        <w:t>) while purity scores for T cell subsets were more diverse across clusters and relatively lower (mean: 0.6</w:t>
      </w:r>
      <w:ins w:id="105" w:author="Liu, Cong" w:date="2024-11-17T21:16:00Z" w16du:dateUtc="2024-11-18T05:16:00Z">
        <w:r w:rsidR="005B14F4">
          <w:t>8</w:t>
        </w:r>
      </w:ins>
      <w:del w:id="10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10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5AC7B880" w:rsidR="006F371C" w:rsidRDefault="003C3B5E">
      <w:pPr>
        <w:spacing w:line="360" w:lineRule="auto"/>
        <w:rPr>
          <w:rFonts w:ascii="Times New Roman" w:eastAsia="Times New Roman" w:hAnsi="Times New Roman" w:cs="Times New Roman"/>
        </w:rPr>
      </w:pPr>
      <w:bookmarkStart w:id="108" w:name="_1fob9te" w:colFirst="0" w:colLast="0"/>
      <w:bookmarkEnd w:id="108"/>
      <w:r>
        <w:t xml:space="preserve">Single cells within the same cluster are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-seq were combined to generate the RNA-seq input and ATAC-seq input for the pseudo-bulk samples respectively. We then applied the Taiji pipeline</w:t>
      </w:r>
      <w:ins w:id="109" w:author="Liu, Cong" w:date="2025-01-19T19:54:00Z" w16du:dateUtc="2025-01-20T03:54:00Z">
        <w:r w:rsidR="00D17F1E">
          <w:fldChar w:fldCharType="begin"/>
        </w:r>
      </w:ins>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ins w:id="110" w:author="Liu, Cong" w:date="2025-01-19T19:55:00Z" w16du:dateUtc="2025-01-20T03:55:00Z">
        <w:r w:rsidR="00D17F1E" w:rsidRPr="00D17F1E">
          <w:rPr>
            <w:vertAlign w:val="superscript"/>
            <w:rPrChange w:id="111" w:author="Liu, Cong" w:date="2025-01-19T19:55:00Z" w16du:dateUtc="2025-01-20T03:55:00Z">
              <w:rPr>
                <w:rFonts w:ascii="Times New Roman" w:hAnsi="Times New Roman" w:cs="Times New Roman"/>
                <w:vertAlign w:val="superscript"/>
              </w:rPr>
            </w:rPrChange>
          </w:rPr>
          <w:t>12</w:t>
        </w:r>
      </w:ins>
      <w:ins w:id="112" w:author="Liu, Cong" w:date="2025-01-19T19:54:00Z" w16du:dateUtc="2025-01-20T03:54:00Z">
        <w:r w:rsidR="00D17F1E">
          <w:fldChar w:fldCharType="end"/>
        </w:r>
      </w:ins>
      <w:del w:id="113" w:author="Liu, Cong" w:date="2025-01-19T19:55:00Z" w16du:dateUtc="2025-01-20T03:55:00Z">
        <w:r w:rsidR="00B20934" w:rsidDel="00D17F1E">
          <w:fldChar w:fldCharType="begin"/>
        </w:r>
        <w:r w:rsidR="00B20934" w:rsidDel="00D17F1E">
          <w:delInstrText xml:space="preserve"> ADDIN ZOTERO_ITEM CSL_CITATION {"citationID":"TZm9eYky","properties":{"formattedCitation":"\\super 12\\uc0\\u8211{}14\\nosupersub{}","plainCitation":"12–14","noteIndex":0},"citationItems":[{"id":47,"uris":["http://zotero.org/users/local/JZClHNIm/items/W5HVF8VR"],"itemData":{"id":47,"type":"article-journal","abstract":"Transcriptional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delInstrText>
        </w:r>
        <w:r w:rsidR="00B20934" w:rsidDel="00D17F1E">
          <w:fldChar w:fldCharType="separate"/>
        </w:r>
        <w:r w:rsidR="00B20934" w:rsidRPr="00B20934" w:rsidDel="00D17F1E">
          <w:rPr>
            <w:vertAlign w:val="superscript"/>
          </w:rPr>
          <w:delText>12–14</w:delText>
        </w:r>
        <w:r w:rsidR="00B20934" w:rsidDel="00D17F1E">
          <w:fldChar w:fldCharType="end"/>
        </w:r>
      </w:del>
      <w:del w:id="114" w:author="Liu, Cong" w:date="2025-01-08T09:53:00Z" w16du:dateUtc="2025-01-08T17:53:00Z">
        <w:r w:rsidR="00B20934" w:rsidDel="00B20934">
          <w:fldChar w:fldCharType="begin"/>
        </w:r>
        <w:r w:rsidR="00B20934" w:rsidDel="00B20934">
          <w:delInstrText xml:space="preserve"> ADDIN ZOTERO_ITEM CSL_CITATION {"citationID":"jB1pNXxF","properties":{"formattedCitation":"\\super 12,13\\nosupersub{}","plainCitation":"12,13","noteIndex":0},"citationItems":[{"id":47,"uris":["http://zotero.org/users/local/JZClHNIm/items/W5HVF8VR"],"itemData":{"id":47,"type":"article-journal","abstract":"Transcriptional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W"},{"family":"Wang","given":"Wei"}],"issued":{"date-parts":[["2022",9]]}}}],"schema":"https://github.com/citation-style-language/schema/raw/master/csl-citation.json"} </w:delInstrText>
        </w:r>
        <w:r w:rsidR="00B20934" w:rsidDel="00B20934">
          <w:fldChar w:fldCharType="separate"/>
        </w:r>
        <w:r w:rsidR="00B20934" w:rsidRPr="00B20934" w:rsidDel="00B20934">
          <w:rPr>
            <w:vertAlign w:val="superscript"/>
          </w:rPr>
          <w:delText>12,13</w:delText>
        </w:r>
        <w:r w:rsidR="00B20934" w:rsidDel="00B20934">
          <w:fldChar w:fldCharType="end"/>
        </w:r>
      </w:del>
      <w:del w:id="115" w:author="Liu, Cong" w:date="2025-01-08T09:52:00Z" w16du:dateUtc="2025-01-08T17:52:00Z">
        <w:r w:rsidDel="00B20934">
          <w:fldChar w:fldCharType="begin"/>
        </w:r>
        <w:r w:rsidDel="00B20934">
          <w:delInstrText>HYPERLINK "https://paperpile.com/c/ccxovd/FuHOz" \h</w:delInstrText>
        </w:r>
        <w:r w:rsidDel="00B20934">
          <w:fldChar w:fldCharType="separate"/>
        </w:r>
      </w:del>
      <w:del w:id="116" w:author="Liu, Cong" w:date="2025-01-08T09:46:00Z" w16du:dateUtc="2025-01-08T17:46:00Z">
        <w:r w:rsidRPr="00B20934" w:rsidDel="00B20934">
          <w:rPr>
            <w:color w:val="000000"/>
            <w:vertAlign w:val="superscript"/>
          </w:rPr>
          <w:delText>9</w:delText>
        </w:r>
      </w:del>
      <w:del w:id="117" w:author="Liu, Cong" w:date="2025-01-08T09:52:00Z" w16du:dateUtc="2025-01-08T17:52:00Z">
        <w:r w:rsidDel="00B20934">
          <w:fldChar w:fldCharType="end"/>
        </w:r>
      </w:del>
      <w:r>
        <w:t xml:space="preserve"> to each individual cluster in each patient to evaluate the PageRank scores of TFs, which represents the importance of the TFs. </w:t>
      </w:r>
      <w:ins w:id="118" w:author="Liu, Cong" w:date="2025-01-19T19:49:00Z" w16du:dateUtc="2025-01-20T03:49:00Z">
        <w:r w:rsidR="00D17F1E">
          <w:t xml:space="preserve">Taiji has been </w:t>
        </w:r>
      </w:ins>
      <w:ins w:id="119" w:author="Liu, Cong" w:date="2025-01-19T19:50:00Z" w16du:dateUtc="2025-01-20T03:50:00Z">
        <w:r w:rsidR="00D17F1E">
          <w:t>experimentally</w:t>
        </w:r>
        <w:r w:rsidR="00D17F1E" w:rsidRPr="00D17F1E">
          <w:t xml:space="preserve"> </w:t>
        </w:r>
        <w:r w:rsidR="00D17F1E">
          <w:t xml:space="preserve">validated in multiple biological contexts </w:t>
        </w:r>
      </w:ins>
      <w:ins w:id="120" w:author="Liu, Cong" w:date="2025-01-19T19:51:00Z" w16du:dateUtc="2025-01-20T03:51:00Z">
        <w:r w:rsidR="00D17F1E">
          <w:t xml:space="preserve">and demonstrated </w:t>
        </w:r>
      </w:ins>
      <w:ins w:id="121" w:author="Liu, Cong" w:date="2025-01-19T19:52:00Z" w16du:dateUtc="2025-01-20T03:52:00Z">
        <w:r w:rsidR="00D17F1E">
          <w:t xml:space="preserve">the robustness and reliability in revealing unappreciated roles </w:t>
        </w:r>
      </w:ins>
      <w:ins w:id="122" w:author="Liu, Cong" w:date="2025-01-19T19:53:00Z" w16du:dateUtc="2025-01-20T03:53:00Z">
        <w:r w:rsidR="00D17F1E">
          <w:t>of novel TFs in cell fate specification</w:t>
        </w:r>
      </w:ins>
      <w:ins w:id="123" w:author="Liu, Cong" w:date="2025-01-19T19:56:00Z" w16du:dateUtc="2025-01-20T03:56:00Z">
        <w:r w:rsidR="00D17F1E">
          <w:fldChar w:fldCharType="begin"/>
        </w:r>
      </w:ins>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ins w:id="124" w:author="Liu, Cong" w:date="2025-01-19T19:57:00Z" w16du:dateUtc="2025-01-20T03:57:00Z">
        <w:r w:rsidR="00D17F1E" w:rsidRPr="00D17F1E">
          <w:rPr>
            <w:vertAlign w:val="superscript"/>
            <w:rPrChange w:id="125" w:author="Liu, Cong" w:date="2025-01-19T19:57:00Z" w16du:dateUtc="2025-01-20T03:57:00Z">
              <w:rPr>
                <w:rFonts w:ascii="Times New Roman" w:hAnsi="Times New Roman" w:cs="Times New Roman"/>
                <w:vertAlign w:val="superscript"/>
              </w:rPr>
            </w:rPrChange>
          </w:rPr>
          <w:t>13–15</w:t>
        </w:r>
      </w:ins>
      <w:ins w:id="126" w:author="Liu, Cong" w:date="2025-01-19T19:56:00Z" w16du:dateUtc="2025-01-20T03:56:00Z">
        <w:r w:rsidR="00D17F1E">
          <w:fldChar w:fldCharType="end"/>
        </w:r>
      </w:ins>
      <w:ins w:id="127" w:author="Liu, Cong" w:date="2025-01-19T19:53:00Z" w16du:dateUtc="2025-01-20T03:53:00Z">
        <w:r w:rsidR="00D17F1E">
          <w:t>.</w:t>
        </w:r>
      </w:ins>
      <w:ins w:id="128" w:author="Liu, Cong" w:date="2025-01-19T19:49:00Z" w16du:dateUtc="2025-01-20T03:49:00Z">
        <w:r w:rsidR="00D17F1E">
          <w:t xml:space="preserve"> </w:t>
        </w:r>
      </w:ins>
      <w:r>
        <w:t xml:space="preserve">To characterize the global influences of all </w:t>
      </w:r>
      <w:del w:id="129" w:author="Liu, Cong" w:date="2024-12-23T13:23:00Z" w16du:dateUtc="2024-12-23T21:23:00Z">
        <w:r w:rsidDel="009F72D6">
          <w:delText xml:space="preserve">1078 </w:delText>
        </w:r>
      </w:del>
      <w:ins w:id="130" w:author="Liu, Cong" w:date="2024-12-23T13:23:00Z" w16du:dateUtc="2024-12-23T21:23:00Z">
        <w:r w:rsidR="009F72D6">
          <w:t>10</w:t>
        </w:r>
      </w:ins>
      <w:ins w:id="131" w:author="Liu, Cong" w:date="2024-12-27T21:08:00Z" w16du:dateUtc="2024-12-28T05:08:00Z">
        <w:r w:rsidR="008E3BBE">
          <w:t>47</w:t>
        </w:r>
      </w:ins>
      <w:ins w:id="13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33" w:author="Liu, Cong" w:date="2024-11-23T19:54:00Z" w16du:dateUtc="2024-11-24T03:54:00Z">
        <w:r w:rsidR="00AD0CA7">
          <w:t>5</w:t>
        </w:r>
      </w:ins>
      <w:del w:id="13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5C414EFA" w:rsidR="006F371C" w:rsidRDefault="003C3B5E">
      <w:pPr>
        <w:spacing w:line="360" w:lineRule="auto"/>
        <w:rPr>
          <w:rFonts w:ascii="Times New Roman" w:eastAsia="Times New Roman" w:hAnsi="Times New Roman" w:cs="Times New Roman"/>
        </w:rPr>
      </w:pPr>
      <w:bookmarkStart w:id="135" w:name="_3znysh7" w:colFirst="0" w:colLast="0"/>
      <w:bookmarkEnd w:id="135"/>
      <w:r>
        <w:t xml:space="preserve">We identified 5 </w:t>
      </w:r>
      <w:proofErr w:type="spellStart"/>
      <w:r>
        <w:t>Kmeans</w:t>
      </w:r>
      <w:proofErr w:type="spellEnd"/>
      <w:r>
        <w:t xml:space="preserve"> groups by unsupervised clustering, denoted G1 through G5, each of which showed distinct patterns of TF activity (</w:t>
      </w:r>
      <w:r>
        <w:rPr>
          <w:b/>
        </w:rPr>
        <w:t xml:space="preserve">Supplementary Table </w:t>
      </w:r>
      <w:ins w:id="136" w:author="Liu, Cong" w:date="2024-12-22T11:29:00Z" w16du:dateUtc="2024-12-22T19:29:00Z">
        <w:r w:rsidR="00D45960">
          <w:rPr>
            <w:b/>
          </w:rPr>
          <w:t>S</w:t>
        </w:r>
      </w:ins>
      <w:r>
        <w:rPr>
          <w:b/>
        </w:rPr>
        <w:t>4</w:t>
      </w:r>
      <w:r>
        <w:t xml:space="preserve">). The row-wise comparison demonstrates that some TFs have high PageRank scores in one or several </w:t>
      </w:r>
      <w:proofErr w:type="spellStart"/>
      <w:r>
        <w:t>Kmeans</w:t>
      </w:r>
      <w:proofErr w:type="spellEnd"/>
      <w:r>
        <w:t xml:space="preserve"> groups and suggests high TF activity in specific clusters (</w:t>
      </w:r>
      <w:r>
        <w:rPr>
          <w:b/>
        </w:rPr>
        <w:t>Fig. 2A; Supplementary Fig. S2D</w:t>
      </w:r>
      <w:r>
        <w:t xml:space="preserve">). In total, </w:t>
      </w:r>
      <w:ins w:id="137" w:author="Liu, Cong" w:date="2024-12-29T16:30:00Z" w16du:dateUtc="2024-12-30T00:30:00Z">
        <w:r w:rsidR="00556048">
          <w:t>640</w:t>
        </w:r>
      </w:ins>
      <w:del w:id="138" w:author="Liu, Cong" w:date="2024-11-19T16:04:00Z" w16du:dateUtc="2024-11-20T00:04:00Z">
        <w:r w:rsidDel="00BB3DB7">
          <w:delText>764</w:delText>
        </w:r>
      </w:del>
      <w:r>
        <w:t xml:space="preserve"> TFs were identified as </w:t>
      </w:r>
      <w:proofErr w:type="spellStart"/>
      <w:r>
        <w:t>Kmeans</w:t>
      </w:r>
      <w:proofErr w:type="spellEnd"/>
      <w:r>
        <w:t xml:space="preserve"> group-specific TFs by comparing their PageRank scores between a specific group and the background groups (</w:t>
      </w:r>
      <w:r>
        <w:rPr>
          <w:b/>
        </w:rPr>
        <w:t xml:space="preserve">Supplementary Table </w:t>
      </w:r>
      <w:ins w:id="13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ins w:id="140" w:author="Liu, Cong" w:date="2025-01-19T19:57:00Z" w16du:dateUtc="2025-01-20T03:57:00Z">
        <w:r w:rsidR="00D17F1E" w:rsidRPr="00D17F1E">
          <w:rPr>
            <w:vertAlign w:val="superscript"/>
            <w:rPrChange w:id="141" w:author="Liu, Cong" w:date="2025-01-19T19:57:00Z" w16du:dateUtc="2025-01-20T03:57:00Z">
              <w:rPr>
                <w:rFonts w:ascii="Times New Roman" w:hAnsi="Times New Roman" w:cs="Times New Roman"/>
                <w:vertAlign w:val="superscript"/>
              </w:rPr>
            </w:rPrChange>
          </w:rPr>
          <w:t>16</w:t>
        </w:r>
      </w:ins>
      <w:del w:id="142" w:author="Liu, Cong" w:date="2025-01-19T19:57:00Z" w16du:dateUtc="2025-01-20T03:57:00Z">
        <w:r w:rsidR="00B20934" w:rsidRPr="00D17F1E" w:rsidDel="00D17F1E">
          <w:rPr>
            <w:vertAlign w:val="superscript"/>
          </w:rPr>
          <w:delText>15</w:delText>
        </w:r>
      </w:del>
      <w:r w:rsidR="00B20934">
        <w:fldChar w:fldCharType="end"/>
      </w:r>
      <w:del w:id="143" w:author="Liu, Cong" w:date="2025-01-08T09:54:00Z" w16du:dateUtc="2025-01-08T17:54:00Z">
        <w:r w:rsidDel="00B20934">
          <w:fldChar w:fldCharType="begin"/>
        </w:r>
        <w:r w:rsidDel="00B20934">
          <w:delInstrText>HYPERLINK "https://paperpile.com/c/ccxovd/9hnFj" \h</w:delInstrText>
        </w:r>
        <w:r w:rsidDel="00B20934">
          <w:fldChar w:fldCharType="separate"/>
        </w:r>
        <w:r w:rsidDel="00B20934">
          <w:rPr>
            <w:color w:val="000000"/>
            <w:vertAlign w:val="superscript"/>
          </w:rPr>
          <w:delText>10</w:delText>
        </w:r>
        <w:r w:rsidDel="00B20934">
          <w:fldChar w:fldCharType="end"/>
        </w:r>
      </w:del>
      <w:r>
        <w:t>, was G1-specific. G1 was enriched with two subsets of monocytes, including 5</w:t>
      </w:r>
      <w:ins w:id="144" w:author="Liu, Cong" w:date="2024-11-23T19:57:00Z" w16du:dateUtc="2024-11-24T03:57:00Z">
        <w:r w:rsidR="00AD0CA7">
          <w:t>9</w:t>
        </w:r>
      </w:ins>
      <w:del w:id="145" w:author="Liu, Cong" w:date="2024-11-23T19:57:00Z" w16du:dateUtc="2024-11-24T03:57:00Z">
        <w:r w:rsidDel="00AD0CA7">
          <w:delText>4</w:delText>
        </w:r>
      </w:del>
      <w:r>
        <w:t>.</w:t>
      </w:r>
      <w:ins w:id="146" w:author="Liu, Cong" w:date="2025-01-07T21:26:00Z" w16du:dateUtc="2025-01-08T05:26:00Z">
        <w:r w:rsidR="00360AC8">
          <w:t>5</w:t>
        </w:r>
      </w:ins>
      <w:del w:id="147" w:author="Liu, Cong" w:date="2024-11-19T17:36:00Z" w16du:dateUtc="2024-11-20T01:36:00Z">
        <w:r w:rsidDel="00D50C6B">
          <w:delText>7</w:delText>
        </w:r>
      </w:del>
      <w:r>
        <w:t xml:space="preserve">% CD14 Mono and </w:t>
      </w:r>
      <w:ins w:id="148" w:author="Liu, Cong" w:date="2025-01-07T21:26:00Z" w16du:dateUtc="2025-01-08T05:26:00Z">
        <w:r w:rsidR="00360AC8">
          <w:t>31</w:t>
        </w:r>
      </w:ins>
      <w:del w:id="149" w:author="Liu, Cong" w:date="2024-11-23T19:57:00Z" w16du:dateUtc="2024-11-24T03:57:00Z">
        <w:r w:rsidDel="00AD0CA7">
          <w:delText>2</w:delText>
        </w:r>
      </w:del>
      <w:del w:id="150" w:author="Liu, Cong" w:date="2024-11-19T17:36:00Z" w16du:dateUtc="2024-11-20T01:36:00Z">
        <w:r w:rsidDel="00D50C6B">
          <w:delText>9</w:delText>
        </w:r>
      </w:del>
      <w:r>
        <w:t>.</w:t>
      </w:r>
      <w:ins w:id="151" w:author="Liu, Cong" w:date="2025-01-07T21:26:00Z" w16du:dateUtc="2025-01-08T05:26:00Z">
        <w:r w:rsidR="00360AC8">
          <w:t>3</w:t>
        </w:r>
      </w:ins>
      <w:del w:id="152"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ins w:id="153" w:author="Liu, Cong" w:date="2024-11-19T17:40:00Z" w16du:dateUtc="2024-11-20T01:40:00Z">
        <w:r w:rsidR="00D50C6B">
          <w:t>7</w:t>
        </w:r>
      </w:ins>
      <w:del w:id="154" w:author="Liu, Cong" w:date="2024-11-19T17:40:00Z" w16du:dateUtc="2024-11-20T01:40:00Z">
        <w:r w:rsidDel="00D50C6B">
          <w:delText>4</w:delText>
        </w:r>
      </w:del>
      <w:r>
        <w:t>.</w:t>
      </w:r>
      <w:ins w:id="155" w:author="Liu, Cong" w:date="2025-01-07T21:26:00Z" w16du:dateUtc="2025-01-08T05:26:00Z">
        <w:r w:rsidR="00D43EEA">
          <w:t>9</w:t>
        </w:r>
      </w:ins>
      <w:del w:id="156" w:author="Liu, Cong" w:date="2024-11-19T17:40:00Z" w16du:dateUtc="2024-11-20T01:40:00Z">
        <w:r w:rsidDel="00D50C6B">
          <w:delText>3</w:delText>
        </w:r>
      </w:del>
      <w:r>
        <w:t>% and 40.</w:t>
      </w:r>
      <w:ins w:id="157" w:author="Liu, Cong" w:date="2025-01-07T21:27:00Z" w16du:dateUtc="2025-01-08T05:27:00Z">
        <w:r w:rsidR="00D43EEA">
          <w:t>3</w:t>
        </w:r>
      </w:ins>
      <w:del w:id="158"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ins w:id="159" w:author="Liu, Cong" w:date="2025-01-19T19:57:00Z" w16du:dateUtc="2025-01-20T03:57:00Z">
        <w:r w:rsidR="00D17F1E" w:rsidRPr="00D17F1E">
          <w:rPr>
            <w:vertAlign w:val="superscript"/>
            <w:rPrChange w:id="160" w:author="Liu, Cong" w:date="2025-01-19T19:57:00Z" w16du:dateUtc="2025-01-20T03:57:00Z">
              <w:rPr>
                <w:rFonts w:ascii="Times New Roman" w:hAnsi="Times New Roman" w:cs="Times New Roman"/>
                <w:vertAlign w:val="superscript"/>
              </w:rPr>
            </w:rPrChange>
          </w:rPr>
          <w:t>17</w:t>
        </w:r>
      </w:ins>
      <w:del w:id="161" w:author="Liu, Cong" w:date="2025-01-19T19:57:00Z" w16du:dateUtc="2025-01-20T03:57:00Z">
        <w:r w:rsidR="00B20934" w:rsidRPr="00D17F1E" w:rsidDel="00D17F1E">
          <w:rPr>
            <w:vertAlign w:val="superscript"/>
          </w:rPr>
          <w:delText>16</w:delText>
        </w:r>
      </w:del>
      <w:r w:rsidR="00B20934">
        <w:fldChar w:fldCharType="end"/>
      </w:r>
      <w:del w:id="162" w:author="Liu, Cong" w:date="2025-01-08T09:54:00Z" w16du:dateUtc="2025-01-08T17:54:00Z">
        <w:r w:rsidDel="00B20934">
          <w:fldChar w:fldCharType="begin"/>
        </w:r>
        <w:r w:rsidDel="00B20934">
          <w:delInstrText>HYPERLINK "https://paperpile.com/c/ccxovd/bQf44" \h</w:delInstrText>
        </w:r>
        <w:r w:rsidDel="00B20934">
          <w:fldChar w:fldCharType="separate"/>
        </w:r>
        <w:r w:rsidDel="00B20934">
          <w:rPr>
            <w:color w:val="000000"/>
            <w:vertAlign w:val="superscript"/>
          </w:rPr>
          <w:delText>11</w:delText>
        </w:r>
        <w:r w:rsidDel="00B20934">
          <w:fldChar w:fldCharType="end"/>
        </w:r>
      </w:del>
      <w:r>
        <w:rPr>
          <w:color w:val="000000"/>
          <w:vertAlign w:val="superscript"/>
        </w:rPr>
        <w:t xml:space="preserve"> </w:t>
      </w:r>
      <w:r>
        <w:t xml:space="preserve">(see </w:t>
      </w:r>
      <w:r>
        <w:rPr>
          <w:b/>
        </w:rPr>
        <w:t xml:space="preserve">Fig. 2A-B; Supplementary Table </w:t>
      </w:r>
      <w:ins w:id="163" w:author="Liu, Cong" w:date="2024-12-22T11:28:00Z" w16du:dateUtc="2024-12-22T19:28:00Z">
        <w:r w:rsidR="00D45960">
          <w:rPr>
            <w:b/>
          </w:rPr>
          <w:t>S</w:t>
        </w:r>
      </w:ins>
      <w:r>
        <w:rPr>
          <w:b/>
        </w:rPr>
        <w:t xml:space="preserve">4 </w:t>
      </w:r>
      <w:r>
        <w:t xml:space="preserve">for lineage and group specific TFs that define each </w:t>
      </w:r>
      <w:proofErr w:type="spellStart"/>
      <w:r>
        <w:t>Kmeans</w:t>
      </w:r>
      <w:proofErr w:type="spellEnd"/>
      <w:r>
        <w:t xml:space="preserve"> group). Interestingly, more than half (</w:t>
      </w:r>
      <w:ins w:id="164" w:author="Liu, Cong" w:date="2024-12-29T16:32:00Z" w16du:dateUtc="2024-12-30T00:32:00Z">
        <w:r w:rsidR="004F643B">
          <w:t>4</w:t>
        </w:r>
      </w:ins>
      <w:ins w:id="165" w:author="Liu, Cong" w:date="2024-11-23T19:58:00Z" w16du:dateUtc="2024-11-24T03:58:00Z">
        <w:r w:rsidR="00AD0CA7">
          <w:t>0</w:t>
        </w:r>
      </w:ins>
      <w:ins w:id="166" w:author="Liu, Cong" w:date="2024-12-29T16:32:00Z" w16du:dateUtc="2024-12-30T00:32:00Z">
        <w:r w:rsidR="004F643B">
          <w:t>9</w:t>
        </w:r>
      </w:ins>
      <w:del w:id="167" w:author="Liu, Cong" w:date="2024-11-23T19:58:00Z" w16du:dateUtc="2024-11-24T03:58:00Z">
        <w:r w:rsidDel="00AD0CA7">
          <w:delText>43</w:delText>
        </w:r>
      </w:del>
      <w:del w:id="168" w:author="Liu, Cong" w:date="2024-11-19T17:41:00Z" w16du:dateUtc="2024-11-20T01:41:00Z">
        <w:r w:rsidDel="001069F7">
          <w:delText>3</w:delText>
        </w:r>
      </w:del>
      <w:r>
        <w:t>/</w:t>
      </w:r>
      <w:ins w:id="169" w:author="Liu, Cong" w:date="2024-12-29T16:31:00Z" w16du:dateUtc="2024-12-30T00:31:00Z">
        <w:r w:rsidR="004F643B">
          <w:t>640</w:t>
        </w:r>
      </w:ins>
      <w:del w:id="170" w:author="Liu, Cong" w:date="2024-11-19T17:41:00Z" w16du:dateUtc="2024-11-20T01:41:00Z">
        <w:r w:rsidDel="001069F7">
          <w:delText>764</w:delText>
        </w:r>
      </w:del>
      <w:r>
        <w:t xml:space="preserve">) of the TFs were G2-specific and their z scores were significantly higher in G2 compared to other groups. More than </w:t>
      </w:r>
      <w:ins w:id="171" w:author="Liu, Cong" w:date="2024-11-19T17:45:00Z" w16du:dateUtc="2024-11-20T01:45:00Z">
        <w:r w:rsidR="001069F7">
          <w:t>8</w:t>
        </w:r>
      </w:ins>
      <w:del w:id="172" w:author="Liu, Cong" w:date="2024-11-19T17:45:00Z" w16du:dateUtc="2024-11-20T01:45:00Z">
        <w:r w:rsidDel="001069F7">
          <w:delText>7</w:delText>
        </w:r>
      </w:del>
      <w:r>
        <w:t>0% (</w:t>
      </w:r>
      <w:ins w:id="173" w:author="Liu, Cong" w:date="2024-12-29T16:33:00Z" w16du:dateUtc="2024-12-30T00:33:00Z">
        <w:r w:rsidR="004F643B">
          <w:t>531</w:t>
        </w:r>
      </w:ins>
      <w:del w:id="174" w:author="Liu, Cong" w:date="2024-11-23T20:00:00Z" w16du:dateUtc="2024-11-24T04:00:00Z">
        <w:r w:rsidDel="00AD0CA7">
          <w:delText>5</w:delText>
        </w:r>
      </w:del>
      <w:del w:id="175" w:author="Liu, Cong" w:date="2024-11-19T17:45:00Z" w16du:dateUtc="2024-11-20T01:45:00Z">
        <w:r w:rsidDel="001069F7">
          <w:delText>58</w:delText>
        </w:r>
      </w:del>
      <w:r>
        <w:t>/</w:t>
      </w:r>
      <w:ins w:id="176" w:author="Liu, Cong" w:date="2024-12-29T16:32:00Z" w16du:dateUtc="2024-12-30T00:32:00Z">
        <w:r w:rsidR="004F643B">
          <w:t>640</w:t>
        </w:r>
      </w:ins>
      <w:del w:id="177" w:author="Liu, Cong" w:date="2024-11-19T17:43:00Z" w16du:dateUtc="2024-11-20T01:43:00Z">
        <w:r w:rsidDel="001069F7">
          <w:delText>764</w:delText>
        </w:r>
      </w:del>
      <w:r>
        <w:t xml:space="preserve">) of the TFs were identified as key TFs for only one </w:t>
      </w:r>
      <w:proofErr w:type="spellStart"/>
      <w:r>
        <w:t>Kmeans</w:t>
      </w:r>
      <w:proofErr w:type="spellEnd"/>
      <w:r>
        <w:t xml:space="preserve"> group, suggesting the </w:t>
      </w:r>
      <w:del w:id="178" w:author="Liu, Cong" w:date="2024-11-19T17:43:00Z" w16du:dateUtc="2024-11-20T01:43:00Z">
        <w:r w:rsidDel="001069F7">
          <w:delText xml:space="preserve">5 </w:delText>
        </w:r>
      </w:del>
      <w:proofErr w:type="spellStart"/>
      <w:r>
        <w:t>Kmeans</w:t>
      </w:r>
      <w:proofErr w:type="spellEnd"/>
      <w:r>
        <w:t xml:space="preserve">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 xml:space="preserve">The 5 </w:t>
      </w:r>
      <w:proofErr w:type="spellStart"/>
      <w:r>
        <w:t>Kmeans</w:t>
      </w:r>
      <w:proofErr w:type="spellEnd"/>
      <w:r>
        <w:t xml:space="preserve"> groups generally showed diverse compositions of cell types and disease states (</w:t>
      </w:r>
      <w:r>
        <w:rPr>
          <w:b/>
        </w:rPr>
        <w:t xml:space="preserve">Supplementary Table </w:t>
      </w:r>
      <w:ins w:id="179" w:author="Liu, Cong" w:date="2024-12-22T11:28:00Z" w16du:dateUtc="2024-12-22T19:28:00Z">
        <w:r w:rsidR="00D45960">
          <w:rPr>
            <w:b/>
          </w:rPr>
          <w:t>S</w:t>
        </w:r>
      </w:ins>
      <w:r>
        <w:rPr>
          <w:b/>
        </w:rPr>
        <w:t>6-7</w:t>
      </w:r>
      <w:r>
        <w:t xml:space="preserve">). As noted above, 4 of the 5 </w:t>
      </w:r>
      <w:proofErr w:type="spellStart"/>
      <w:r>
        <w:t>Kmeans</w:t>
      </w:r>
      <w:proofErr w:type="spellEnd"/>
      <w:r>
        <w:t xml:space="preserve">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80" w:author="Liu, Cong" w:date="2024-11-23T20:02:00Z" w16du:dateUtc="2024-11-24T04:02:00Z">
        <w:r w:rsidR="0015538C">
          <w:t>3</w:t>
        </w:r>
      </w:ins>
      <w:del w:id="181"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82" w:author="Liu, Cong" w:date="2025-01-07T21:28:00Z" w16du:dateUtc="2025-01-08T05:28:00Z">
        <w:r w:rsidR="00842320">
          <w:t>8</w:t>
        </w:r>
      </w:ins>
      <w:del w:id="183" w:author="Liu, Cong" w:date="2024-11-23T20:03:00Z" w16du:dateUtc="2024-11-24T04:03:00Z">
        <w:r w:rsidDel="00EF5903">
          <w:delText>4</w:delText>
        </w:r>
      </w:del>
      <w:r>
        <w:t>% higher in At-Risk and ERA vs. CON, adjusted by the null distribution, p-value &lt; 0.0001; Chi-squared test) and G4 was modestly enriched in CON clusters (</w:t>
      </w:r>
      <w:ins w:id="184" w:author="Liu, Cong" w:date="2024-11-23T20:03:00Z" w16du:dateUtc="2024-11-24T04:03:00Z">
        <w:r w:rsidR="00EF5903">
          <w:t>24</w:t>
        </w:r>
      </w:ins>
      <w:del w:id="185" w:author="Liu, Cong" w:date="2024-11-23T20:03:00Z" w16du:dateUtc="2024-11-24T04:03:00Z">
        <w:r w:rsidDel="00EF5903">
          <w:delText>3</w:delText>
        </w:r>
      </w:del>
      <w:del w:id="186" w:author="Liu, Cong" w:date="2024-11-19T18:25:00Z" w16du:dateUtc="2024-11-20T02:25:00Z">
        <w:r w:rsidDel="00EC7741">
          <w:delText>2</w:delText>
        </w:r>
      </w:del>
      <w:r>
        <w:t>% higher in CON, p-value &lt; 0.0</w:t>
      </w:r>
      <w:del w:id="187"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88"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89" w:author="Liu, Cong" w:date="2024-11-23T20:08:00Z" w16du:dateUtc="2024-11-24T04:08:00Z">
        <w:r w:rsidDel="004F550E">
          <w:rPr>
            <w:i/>
          </w:rPr>
          <w:delText>ZSCAN10</w:delText>
        </w:r>
      </w:del>
      <w:ins w:id="190"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05D39E8F"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ins w:id="191" w:author="Liu, Cong" w:date="2025-01-19T19:57:00Z" w16du:dateUtc="2025-01-20T03:57:00Z">
        <w:r w:rsidR="00D17F1E" w:rsidRPr="00D17F1E">
          <w:rPr>
            <w:vertAlign w:val="superscript"/>
            <w:rPrChange w:id="192" w:author="Liu, Cong" w:date="2025-01-19T19:57:00Z" w16du:dateUtc="2025-01-20T03:57:00Z">
              <w:rPr>
                <w:rFonts w:ascii="Times New Roman" w:hAnsi="Times New Roman" w:cs="Times New Roman"/>
                <w:vertAlign w:val="superscript"/>
              </w:rPr>
            </w:rPrChange>
          </w:rPr>
          <w:t>18</w:t>
        </w:r>
      </w:ins>
      <w:del w:id="193" w:author="Liu, Cong" w:date="2025-01-19T19:57:00Z" w16du:dateUtc="2025-01-20T03:57:00Z">
        <w:r w:rsidR="00603E6A" w:rsidRPr="00D17F1E" w:rsidDel="00D17F1E">
          <w:rPr>
            <w:vertAlign w:val="superscript"/>
          </w:rPr>
          <w:delText>17</w:delText>
        </w:r>
      </w:del>
      <w:r w:rsidR="00603E6A">
        <w:rPr>
          <w:i/>
        </w:rPr>
        <w:fldChar w:fldCharType="end"/>
      </w:r>
      <w:del w:id="194" w:author="Liu, Cong" w:date="2025-01-09T10:17:00Z" w16du:dateUtc="2025-01-09T18:17:00Z">
        <w:r w:rsidDel="00603E6A">
          <w:fldChar w:fldCharType="begin"/>
        </w:r>
        <w:r w:rsidDel="00603E6A">
          <w:delInstrText>HYPERLINK "https://paperpile.com/c/ccxovd/rCw0i" \h</w:delInstrText>
        </w:r>
        <w:r w:rsidDel="00603E6A">
          <w:fldChar w:fldCharType="separate"/>
        </w:r>
        <w:r w:rsidDel="00603E6A">
          <w:rPr>
            <w:i/>
            <w:color w:val="000000"/>
            <w:vertAlign w:val="superscript"/>
          </w:rPr>
          <w:delText>12</w:delText>
        </w:r>
        <w:r w:rsidDel="00603E6A">
          <w:fldChar w:fldCharType="end"/>
        </w:r>
      </w:del>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ins w:id="195" w:author="Liu, Cong" w:date="2025-01-19T19:57:00Z" w16du:dateUtc="2025-01-20T03:57:00Z">
        <w:r w:rsidR="00D17F1E" w:rsidRPr="00D17F1E">
          <w:rPr>
            <w:vertAlign w:val="superscript"/>
            <w:rPrChange w:id="196" w:author="Liu, Cong" w:date="2025-01-19T19:57:00Z" w16du:dateUtc="2025-01-20T03:57:00Z">
              <w:rPr>
                <w:rFonts w:ascii="Times New Roman" w:hAnsi="Times New Roman" w:cs="Times New Roman"/>
                <w:vertAlign w:val="superscript"/>
              </w:rPr>
            </w:rPrChange>
          </w:rPr>
          <w:t>19</w:t>
        </w:r>
      </w:ins>
      <w:del w:id="197" w:author="Liu, Cong" w:date="2025-01-19T19:57:00Z" w16du:dateUtc="2025-01-20T03:57:00Z">
        <w:r w:rsidR="00603E6A" w:rsidRPr="00D17F1E" w:rsidDel="00D17F1E">
          <w:rPr>
            <w:vertAlign w:val="superscript"/>
          </w:rPr>
          <w:delText>18</w:delText>
        </w:r>
      </w:del>
      <w:r w:rsidR="00603E6A">
        <w:rPr>
          <w:i/>
        </w:rPr>
        <w:fldChar w:fldCharType="end"/>
      </w:r>
      <w:del w:id="198" w:author="Liu, Cong" w:date="2025-01-09T10:17:00Z" w16du:dateUtc="2025-01-09T18:17:00Z">
        <w:r w:rsidDel="00603E6A">
          <w:fldChar w:fldCharType="begin"/>
        </w:r>
        <w:r w:rsidDel="00603E6A">
          <w:delInstrText>HYPERLINK "https://paperpile.com/c/ccxovd/Y6sPq" \h</w:delInstrText>
        </w:r>
        <w:r w:rsidDel="00603E6A">
          <w:fldChar w:fldCharType="separate"/>
        </w:r>
        <w:r w:rsidDel="00603E6A">
          <w:rPr>
            <w:i/>
            <w:color w:val="000000"/>
            <w:vertAlign w:val="superscript"/>
          </w:rPr>
          <w:delText>13</w:delText>
        </w:r>
        <w:r w:rsidDel="00603E6A">
          <w:fldChar w:fldCharType="end"/>
        </w:r>
      </w:del>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ins w:id="199" w:author="Liu, Cong" w:date="2025-01-19T19:57:00Z" w16du:dateUtc="2025-01-20T03:57:00Z">
        <w:r w:rsidR="00D17F1E" w:rsidRPr="00D17F1E">
          <w:rPr>
            <w:vertAlign w:val="superscript"/>
            <w:rPrChange w:id="200" w:author="Liu, Cong" w:date="2025-01-19T19:57:00Z" w16du:dateUtc="2025-01-20T03:57:00Z">
              <w:rPr>
                <w:rFonts w:ascii="Times New Roman" w:hAnsi="Times New Roman" w:cs="Times New Roman"/>
                <w:vertAlign w:val="superscript"/>
              </w:rPr>
            </w:rPrChange>
          </w:rPr>
          <w:t>20</w:t>
        </w:r>
      </w:ins>
      <w:del w:id="201" w:author="Liu, Cong" w:date="2025-01-19T19:57:00Z" w16du:dateUtc="2025-01-20T03:57:00Z">
        <w:r w:rsidR="00603E6A" w:rsidRPr="00D17F1E" w:rsidDel="00D17F1E">
          <w:rPr>
            <w:vertAlign w:val="superscript"/>
          </w:rPr>
          <w:delText>19</w:delText>
        </w:r>
      </w:del>
      <w:r w:rsidR="00603E6A">
        <w:rPr>
          <w:i/>
        </w:rPr>
        <w:fldChar w:fldCharType="end"/>
      </w:r>
      <w:del w:id="202" w:author="Liu, Cong" w:date="2025-01-09T10:18:00Z" w16du:dateUtc="2025-01-09T18:18:00Z">
        <w:r w:rsidDel="00603E6A">
          <w:fldChar w:fldCharType="begin"/>
        </w:r>
        <w:r w:rsidDel="00603E6A">
          <w:delInstrText>HYPERLINK "https://paperpile.com/c/ccxovd/8HUl6" \h</w:delInstrText>
        </w:r>
        <w:r w:rsidDel="00603E6A">
          <w:fldChar w:fldCharType="separate"/>
        </w:r>
        <w:r w:rsidDel="00603E6A">
          <w:rPr>
            <w:i/>
            <w:color w:val="000000"/>
            <w:vertAlign w:val="superscript"/>
          </w:rPr>
          <w:delText>14</w:delText>
        </w:r>
        <w:r w:rsidDel="00603E6A">
          <w:fldChar w:fldCharType="end"/>
        </w:r>
      </w:del>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ins w:id="203" w:author="Liu, Cong" w:date="2025-01-19T19:57:00Z" w16du:dateUtc="2025-01-20T03:57:00Z">
        <w:r w:rsidR="00D17F1E" w:rsidRPr="00D17F1E">
          <w:rPr>
            <w:vertAlign w:val="superscript"/>
            <w:rPrChange w:id="204" w:author="Liu, Cong" w:date="2025-01-19T19:57:00Z" w16du:dateUtc="2025-01-20T03:57:00Z">
              <w:rPr>
                <w:rFonts w:ascii="Times New Roman" w:hAnsi="Times New Roman" w:cs="Times New Roman"/>
                <w:vertAlign w:val="superscript"/>
              </w:rPr>
            </w:rPrChange>
          </w:rPr>
          <w:t>21</w:t>
        </w:r>
      </w:ins>
      <w:del w:id="205" w:author="Liu, Cong" w:date="2025-01-19T19:57:00Z" w16du:dateUtc="2025-01-20T03:57:00Z">
        <w:r w:rsidR="00603E6A" w:rsidRPr="00D17F1E" w:rsidDel="00D17F1E">
          <w:rPr>
            <w:vertAlign w:val="superscript"/>
          </w:rPr>
          <w:delText>20</w:delText>
        </w:r>
      </w:del>
      <w:r w:rsidR="00603E6A">
        <w:rPr>
          <w:i/>
        </w:rPr>
        <w:fldChar w:fldCharType="end"/>
      </w:r>
      <w:del w:id="206" w:author="Liu, Cong" w:date="2025-01-09T10:18:00Z" w16du:dateUtc="2025-01-09T18:18:00Z">
        <w:r w:rsidDel="00603E6A">
          <w:fldChar w:fldCharType="begin"/>
        </w:r>
        <w:r w:rsidDel="00603E6A">
          <w:delInstrText>HYPERLINK "https://paperpile.com/c/ccxovd/hpOvD" \h</w:delInstrText>
        </w:r>
        <w:r w:rsidDel="00603E6A">
          <w:fldChar w:fldCharType="separate"/>
        </w:r>
        <w:r w:rsidDel="00603E6A">
          <w:rPr>
            <w:i/>
            <w:color w:val="000000"/>
            <w:vertAlign w:val="superscript"/>
          </w:rPr>
          <w:delText>15</w:delText>
        </w:r>
        <w:r w:rsidDel="00603E6A">
          <w:fldChar w:fldCharType="end"/>
        </w:r>
      </w:del>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ins w:id="207" w:author="Liu, Cong" w:date="2025-01-19T19:57:00Z" w16du:dateUtc="2025-01-20T03:57:00Z">
        <w:r w:rsidR="00D17F1E" w:rsidRPr="00D17F1E">
          <w:rPr>
            <w:vertAlign w:val="superscript"/>
            <w:rPrChange w:id="208" w:author="Liu, Cong" w:date="2025-01-19T19:57:00Z" w16du:dateUtc="2025-01-20T03:57:00Z">
              <w:rPr>
                <w:rFonts w:ascii="Times New Roman" w:hAnsi="Times New Roman" w:cs="Times New Roman"/>
                <w:vertAlign w:val="superscript"/>
              </w:rPr>
            </w:rPrChange>
          </w:rPr>
          <w:t>22</w:t>
        </w:r>
      </w:ins>
      <w:del w:id="209" w:author="Liu, Cong" w:date="2025-01-19T19:57:00Z" w16du:dateUtc="2025-01-20T03:57:00Z">
        <w:r w:rsidR="00603E6A" w:rsidRPr="00D17F1E" w:rsidDel="00D17F1E">
          <w:rPr>
            <w:vertAlign w:val="superscript"/>
          </w:rPr>
          <w:delText>21</w:delText>
        </w:r>
      </w:del>
      <w:r w:rsidR="00603E6A">
        <w:rPr>
          <w:i/>
        </w:rPr>
        <w:fldChar w:fldCharType="end"/>
      </w:r>
      <w:del w:id="210" w:author="Liu, Cong" w:date="2025-01-09T10:19:00Z" w16du:dateUtc="2025-01-09T18:19:00Z">
        <w:r w:rsidDel="00603E6A">
          <w:delText xml:space="preserve"> </w:delText>
        </w:r>
        <w:r w:rsidDel="00603E6A">
          <w:fldChar w:fldCharType="begin"/>
        </w:r>
        <w:r w:rsidDel="00603E6A">
          <w:delInstrText>HYPERLINK "https://paperpile.com/c/ccxovd/zVyh2" \h</w:delInstrText>
        </w:r>
        <w:r w:rsidDel="00603E6A">
          <w:fldChar w:fldCharType="separate"/>
        </w:r>
        <w:r w:rsidDel="00603E6A">
          <w:rPr>
            <w:color w:val="000000"/>
            <w:vertAlign w:val="superscript"/>
          </w:rPr>
          <w:delText>16</w:delText>
        </w:r>
        <w:r w:rsidDel="00603E6A">
          <w:fldChar w:fldCharType="end"/>
        </w:r>
      </w:del>
      <w:r>
        <w:t xml:space="preserve"> </w:t>
      </w:r>
      <w:proofErr w:type="spellStart"/>
      <w:r>
        <w:t>Reactome</w:t>
      </w:r>
      <w:proofErr w:type="spellEnd"/>
      <w:r>
        <w:t xml:space="preserve"> pathways. The TFs and the representative target genes identified by our analysis are shown in </w:t>
      </w:r>
      <w:r>
        <w:rPr>
          <w:b/>
        </w:rPr>
        <w:t xml:space="preserve">Supplementary Table </w:t>
      </w:r>
      <w:ins w:id="211" w:author="Liu, Cong" w:date="2024-12-22T11:28:00Z" w16du:dateUtc="2024-12-22T19:28:00Z">
        <w:r w:rsidR="00D45960">
          <w:rPr>
            <w:b/>
          </w:rPr>
          <w:t>S</w:t>
        </w:r>
      </w:ins>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212"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213"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214" w:author="Liu, Cong" w:date="2024-11-24T11:53:00Z" w16du:dateUtc="2024-11-24T19:53:00Z">
        <w:r w:rsidR="0047793C">
          <w:t xml:space="preserve">the </w:t>
        </w:r>
      </w:ins>
      <w:del w:id="215" w:author="Liu, Cong" w:date="2024-11-24T11:53:00Z" w16du:dateUtc="2024-11-24T19:53:00Z">
        <w:r w:rsidDel="0047793C">
          <w:delText>1</w:delText>
        </w:r>
      </w:del>
      <w:del w:id="216" w:author="Liu, Cong" w:date="2024-11-23T20:09:00Z" w16du:dateUtc="2024-11-24T04:09:00Z">
        <w:r w:rsidDel="00DA353B">
          <w:delText>1</w:delText>
        </w:r>
      </w:del>
      <w:del w:id="217"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ins w:id="218" w:author="Liu, Cong" w:date="2024-11-24T11:54:00Z" w16du:dateUtc="2024-11-24T19:54:00Z">
        <w:r w:rsidR="00F6055C">
          <w:t>31</w:t>
        </w:r>
      </w:ins>
      <w:del w:id="219" w:author="Liu, Cong" w:date="2024-11-24T11:54:00Z" w16du:dateUtc="2024-11-24T19:54:00Z">
        <w:r w:rsidDel="00F6055C">
          <w:delText>47</w:delText>
        </w:r>
      </w:del>
      <w:r>
        <w:t xml:space="preserve">% vs </w:t>
      </w:r>
      <w:ins w:id="220" w:author="Liu, Cong" w:date="2024-11-24T11:54:00Z" w16du:dateUtc="2024-11-24T19:54:00Z">
        <w:r w:rsidR="00F6055C">
          <w:t>18</w:t>
        </w:r>
      </w:ins>
      <w:del w:id="221" w:author="Liu, Cong" w:date="2024-11-24T11:54:00Z" w16du:dateUtc="2024-11-24T19:54:00Z">
        <w:r w:rsidDel="00F6055C">
          <w:delText>24</w:delText>
        </w:r>
      </w:del>
      <w:r>
        <w:t>%, p-value &lt; 0.0</w:t>
      </w:r>
      <w:del w:id="222" w:author="Liu, Cong" w:date="2024-11-24T11:55:00Z" w16du:dateUtc="2024-11-24T19:55:00Z">
        <w:r w:rsidDel="00F6055C">
          <w:delText>00</w:delText>
        </w:r>
      </w:del>
      <w:r>
        <w:t xml:space="preserve">1; </w:t>
      </w:r>
      <w:ins w:id="223" w:author="Liu, Cong" w:date="2024-11-24T11:55:00Z" w16du:dateUtc="2024-11-24T19:55:00Z">
        <w:r w:rsidR="00F6055C">
          <w:t>23</w:t>
        </w:r>
      </w:ins>
      <w:del w:id="224" w:author="Liu, Cong" w:date="2024-11-24T11:55:00Z" w16du:dateUtc="2024-11-24T19:55:00Z">
        <w:r w:rsidDel="00F6055C">
          <w:delText>38</w:delText>
        </w:r>
      </w:del>
      <w:r>
        <w:t xml:space="preserve">% vs </w:t>
      </w:r>
      <w:ins w:id="225" w:author="Liu, Cong" w:date="2024-11-24T11:55:00Z" w16du:dateUtc="2024-11-24T19:55:00Z">
        <w:r w:rsidR="00F6055C">
          <w:t>1</w:t>
        </w:r>
      </w:ins>
      <w:ins w:id="226" w:author="Liu, Cong" w:date="2025-01-07T21:30:00Z" w16du:dateUtc="2025-01-08T05:30:00Z">
        <w:r w:rsidR="00E92676">
          <w:t>2</w:t>
        </w:r>
      </w:ins>
      <w:del w:id="227" w:author="Liu, Cong" w:date="2024-11-24T11:55:00Z" w16du:dateUtc="2024-11-24T19:55:00Z">
        <w:r w:rsidDel="00F6055C">
          <w:delText>22</w:delText>
        </w:r>
      </w:del>
      <w:r>
        <w:t xml:space="preserve">%, p-value &lt; 0.01; </w:t>
      </w:r>
      <w:ins w:id="228" w:author="Liu, Cong" w:date="2024-11-24T11:55:00Z" w16du:dateUtc="2024-11-24T19:55:00Z">
        <w:r w:rsidR="00F6055C">
          <w:t>6</w:t>
        </w:r>
      </w:ins>
      <w:ins w:id="229" w:author="Liu, Cong" w:date="2025-01-07T21:30:00Z" w16du:dateUtc="2025-01-08T05:30:00Z">
        <w:r w:rsidR="00E92676">
          <w:t>5</w:t>
        </w:r>
      </w:ins>
      <w:del w:id="230" w:author="Liu, Cong" w:date="2024-11-24T11:55:00Z" w16du:dateUtc="2024-11-24T19:55:00Z">
        <w:r w:rsidDel="00F6055C">
          <w:delText>55</w:delText>
        </w:r>
      </w:del>
      <w:r>
        <w:t>% vs 2</w:t>
      </w:r>
      <w:ins w:id="231" w:author="Liu, Cong" w:date="2024-11-24T11:55:00Z" w16du:dateUtc="2024-11-24T19:55:00Z">
        <w:r w:rsidR="00F6055C">
          <w:t>6</w:t>
        </w:r>
      </w:ins>
      <w:del w:id="232" w:author="Liu, Cong" w:date="2024-11-24T11:55:00Z" w16du:dateUtc="2024-11-24T19:55:00Z">
        <w:r w:rsidDel="00F6055C">
          <w:delText>1</w:delText>
        </w:r>
      </w:del>
      <w:r>
        <w:t>%, p-value &lt; 0.0</w:t>
      </w:r>
      <w:ins w:id="233" w:author="Liu, Cong" w:date="2024-11-24T11:55:00Z" w16du:dateUtc="2024-11-24T19:55:00Z">
        <w:r w:rsidR="00F6055C">
          <w:t>1</w:t>
        </w:r>
      </w:ins>
      <w:del w:id="234" w:author="Liu, Cong" w:date="2024-11-24T11:55:00Z" w16du:dateUtc="2024-11-24T19:55:00Z">
        <w:r w:rsidDel="00F6055C">
          <w:delText>5</w:delText>
        </w:r>
      </w:del>
      <w:r>
        <w:t>, respectively for At-Risk/ERA compared with CON; Chi-squared test). Of interest, MAIT cells with the TF profile were only found in CON clusters (0% vs 4</w:t>
      </w:r>
      <w:ins w:id="235" w:author="Liu, Cong" w:date="2024-11-24T11:56:00Z" w16du:dateUtc="2024-11-24T19:56:00Z">
        <w:r w:rsidR="009E416F">
          <w:t>3</w:t>
        </w:r>
      </w:ins>
      <w:del w:id="236" w:author="Liu, Cong" w:date="2024-11-24T11:56:00Z" w16du:dateUtc="2024-11-24T19:56:00Z">
        <w:r w:rsidDel="009E416F">
          <w:delText>8</w:delText>
        </w:r>
      </w:del>
      <w:r>
        <w:t xml:space="preserve">% for At-Risk/ERA and CON, p-value </w:t>
      </w:r>
      <w:ins w:id="237" w:author="Liu, Cong" w:date="2024-11-24T11:56:00Z" w16du:dateUtc="2024-11-24T19:56:00Z">
        <w:r w:rsidR="009E416F">
          <w:t>&lt;</w:t>
        </w:r>
      </w:ins>
      <w:del w:id="238" w:author="Liu, Cong" w:date="2024-11-24T11:56:00Z" w16du:dateUtc="2024-11-24T19:56:00Z">
        <w:r w:rsidDel="009E416F">
          <w:delText>=</w:delText>
        </w:r>
      </w:del>
      <w:r>
        <w:t xml:space="preserve"> 0.</w:t>
      </w:r>
      <w:del w:id="239"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240"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241" w:author="Liu, Cong" w:date="2024-11-24T12:34:00Z" w16du:dateUtc="2024-11-24T20:34:00Z"/>
        </w:rPr>
      </w:pPr>
    </w:p>
    <w:p w14:paraId="61610F29" w14:textId="7D8FE98A" w:rsidR="006F371C" w:rsidRDefault="003C3B5E">
      <w:pPr>
        <w:spacing w:line="360" w:lineRule="auto"/>
      </w:pPr>
      <w:bookmarkStart w:id="242" w:name="_2et92p0" w:colFirst="0" w:colLast="0"/>
      <w:bookmarkEnd w:id="242"/>
      <w:r>
        <w:t>Overall, the top RA signature TFs determined by unsupervised clustering showed significantly higher PageRank scores in G2 compared to other groups across all cell types (</w:t>
      </w:r>
      <w:r>
        <w:rPr>
          <w:b/>
        </w:rPr>
        <w:t>Fig. 3C</w:t>
      </w:r>
      <w:r>
        <w:t>).</w:t>
      </w:r>
      <w:del w:id="243"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4E5EA890" w:rsidR="006F371C" w:rsidRDefault="003C3B5E">
      <w:pPr>
        <w:spacing w:line="360" w:lineRule="auto"/>
        <w:rPr>
          <w:rFonts w:ascii="Times New Roman" w:eastAsia="Times New Roman" w:hAnsi="Times New Roman" w:cs="Times New Roman"/>
        </w:rPr>
      </w:pPr>
      <w:del w:id="244" w:author="Liu, Cong" w:date="2024-12-21T20:14:00Z" w16du:dateUtc="2024-12-22T04:14:00Z">
        <w:r w:rsidDel="00504AC3">
          <w:delText>Almost all</w:delText>
        </w:r>
      </w:del>
      <w:ins w:id="245" w:author="Liu, Cong" w:date="2024-12-21T20:14:00Z" w16du:dateUtc="2024-12-22T04:14:00Z">
        <w:r w:rsidR="00504AC3">
          <w:t>All the major</w:t>
        </w:r>
      </w:ins>
      <w:r>
        <w:t xml:space="preserve"> cell types were enriched in this common set of At-Risk/ERA signature pathways </w:t>
      </w:r>
      <w:del w:id="246" w:author="Liu, Cong" w:date="2025-01-03T23:38:00Z" w16du:dateUtc="2025-01-04T04:38:00Z">
        <w:r w:rsidDel="00EF1416">
          <w:delText>(</w:delText>
        </w:r>
        <w:r w:rsidDel="00EF1416">
          <w:rPr>
            <w:b/>
          </w:rPr>
          <w:delText>Fig. 3D</w:delText>
        </w:r>
        <w:r w:rsidDel="00EF1416">
          <w:delText>).</w:delText>
        </w:r>
      </w:del>
      <w:ins w:id="247" w:author="Liu, Cong" w:date="2025-01-03T23:38:00Z" w16du:dateUtc="2025-01-04T04:38:00Z">
        <w:r w:rsidR="00EF1416">
          <w:t>while</w:t>
        </w:r>
      </w:ins>
      <w:r>
        <w:t xml:space="preserve"> </w:t>
      </w:r>
      <w:del w:id="248" w:author="Liu, Cong" w:date="2024-12-21T20:19:00Z" w16du:dateUtc="2024-12-22T04:19:00Z">
        <w:r w:rsidDel="00504AC3">
          <w:delText>In some cases, the pathways were relatively restricted such as Treg cells, which were only associated with RUNX2 and NOTCH3 pathways. On the other hand, m</w:delText>
        </w:r>
      </w:del>
      <w:del w:id="249" w:author="Liu, Cong" w:date="2025-01-03T23:34:00Z" w16du:dateUtc="2025-01-04T04:34:00Z">
        <w:r w:rsidDel="0053535B">
          <w:delText xml:space="preserve">onocytes displayed a relatively lower significance in NOTCH3 pathways compared to other cell types. </w:delText>
        </w:r>
      </w:del>
      <w:del w:id="250" w:author="Liu, Cong" w:date="2025-01-03T23:37:00Z" w16du:dateUtc="2025-01-04T04:37:00Z">
        <w:r w:rsidDel="0053535B">
          <w:delText>Additionally</w:delText>
        </w:r>
      </w:del>
      <w:ins w:id="251" w:author="Liu, Cong" w:date="2025-01-03T23:38:00Z" w16du:dateUtc="2025-01-04T04:38:00Z">
        <w:r w:rsidR="00EF1416">
          <w:t>s</w:t>
        </w:r>
      </w:ins>
      <w:del w:id="252" w:author="Liu, Cong" w:date="2025-01-03T23:37:00Z" w16du:dateUtc="2025-01-04T04:37:00Z">
        <w:r w:rsidDel="0053535B">
          <w:delText>, s</w:delText>
        </w:r>
      </w:del>
      <w:r>
        <w:t>ome individual cell types demonstrated specific enriched pathways (</w:t>
      </w:r>
      <w:r>
        <w:rPr>
          <w:b/>
        </w:rPr>
        <w:t>Fig. 3D</w:t>
      </w:r>
      <w:r>
        <w:t xml:space="preserve">). For example, </w:t>
      </w:r>
      <w:del w:id="253" w:author="Liu, Cong" w:date="2024-12-21T20:22:00Z" w16du:dateUtc="2024-12-22T04:22:00Z">
        <w:r w:rsidDel="00F472AD">
          <w:delText>a</w:delText>
        </w:r>
      </w:del>
      <w:del w:id="254" w:author="Liu, Cong" w:date="2024-12-27T15:35:00Z" w16du:dateUtc="2024-12-27T23:35:00Z">
        <w:r w:rsidDel="00156C87">
          <w:delText>ctivation</w:delText>
        </w:r>
      </w:del>
      <w:ins w:id="255" w:author="Liu, Cong" w:date="2024-12-27T15:35:00Z" w16du:dateUtc="2024-12-27T23:35:00Z">
        <w:r w:rsidR="00156C87">
          <w:t>activation</w:t>
        </w:r>
      </w:ins>
      <w:r>
        <w:t xml:space="preserve"> of HOX genes was enriched in B cells, CD4 T </w:t>
      </w:r>
      <w:del w:id="256" w:author="Liu, Cong" w:date="2025-01-03T23:39:00Z" w16du:dateUtc="2025-01-04T04:39:00Z">
        <w:r w:rsidDel="00EF1416">
          <w:delText xml:space="preserve">Naive </w:delText>
        </w:r>
      </w:del>
      <w:ins w:id="257" w:author="Liu, Cong" w:date="2025-01-03T23:39:00Z" w16du:dateUtc="2025-01-04T04:39:00Z">
        <w:r w:rsidR="00EF1416">
          <w:t xml:space="preserve">cells, CD8 T Naive, </w:t>
        </w:r>
      </w:ins>
      <w:r>
        <w:t xml:space="preserve">and monocytes. </w:t>
      </w:r>
      <w:del w:id="258"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59" w:author="Liu, Cong" w:date="2024-12-21T20:20:00Z" w16du:dateUtc="2024-12-22T04:20:00Z">
        <w:r w:rsidR="00504AC3">
          <w:t xml:space="preserve"> CD4 T Na</w:t>
        </w:r>
      </w:ins>
      <w:ins w:id="260" w:author="Liu, Cong" w:date="2024-12-25T14:53:00Z" w16du:dateUtc="2024-12-25T22:53:00Z">
        <w:r w:rsidR="00E15833">
          <w:t>i</w:t>
        </w:r>
      </w:ins>
      <w:ins w:id="261" w:author="Liu, Cong" w:date="2024-12-21T20:20:00Z" w16du:dateUtc="2024-12-22T04:20:00Z">
        <w:r w:rsidR="00504AC3">
          <w:t>ve,</w:t>
        </w:r>
      </w:ins>
      <w:r>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ins w:id="262" w:author="Liu, Cong" w:date="2025-01-19T19:57:00Z" w16du:dateUtc="2025-01-20T03:57:00Z">
        <w:r w:rsidR="00D17F1E" w:rsidRPr="00D17F1E">
          <w:rPr>
            <w:vertAlign w:val="superscript"/>
            <w:rPrChange w:id="263" w:author="Liu, Cong" w:date="2025-01-19T19:57:00Z" w16du:dateUtc="2025-01-20T03:57:00Z">
              <w:rPr>
                <w:rFonts w:ascii="Times New Roman" w:hAnsi="Times New Roman" w:cs="Times New Roman"/>
                <w:vertAlign w:val="superscript"/>
              </w:rPr>
            </w:rPrChange>
          </w:rPr>
          <w:t>23</w:t>
        </w:r>
      </w:ins>
      <w:del w:id="264" w:author="Liu, Cong" w:date="2025-01-19T19:57:00Z" w16du:dateUtc="2025-01-20T03:57:00Z">
        <w:r w:rsidR="00603E6A" w:rsidRPr="00D17F1E" w:rsidDel="00D17F1E">
          <w:rPr>
            <w:vertAlign w:val="superscript"/>
          </w:rPr>
          <w:delText>22</w:delText>
        </w:r>
      </w:del>
      <w:r w:rsidR="00603E6A">
        <w:fldChar w:fldCharType="end"/>
      </w:r>
      <w:del w:id="265" w:author="Liu, Cong" w:date="2025-01-09T10:21:00Z" w16du:dateUtc="2025-01-09T18:21:00Z">
        <w:r w:rsidDel="00603E6A">
          <w:fldChar w:fldCharType="begin"/>
        </w:r>
        <w:r w:rsidDel="00603E6A">
          <w:delInstrText>HYPERLINK "https://paperpile.com/c/ccxovd/HxBJi" \h</w:delInstrText>
        </w:r>
        <w:r w:rsidDel="00603E6A">
          <w:fldChar w:fldCharType="separate"/>
        </w:r>
        <w:r w:rsidDel="00603E6A">
          <w:rPr>
            <w:color w:val="000000"/>
            <w:vertAlign w:val="superscript"/>
          </w:rPr>
          <w:delText>18</w:delText>
        </w:r>
        <w:r w:rsidDel="00603E6A">
          <w:fldChar w:fldCharType="end"/>
        </w:r>
      </w:del>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66" w:name="_tyjcwt" w:colFirst="0" w:colLast="0"/>
      <w:bookmarkEnd w:id="266"/>
      <w:r>
        <w:t>Patterns of cell types with the G2 RA TF signature are highly variable across individuals</w:t>
      </w:r>
    </w:p>
    <w:p w14:paraId="6FCAEB14" w14:textId="1DDADF99" w:rsidR="006F371C" w:rsidRDefault="003C3B5E">
      <w:pPr>
        <w:spacing w:line="360" w:lineRule="auto"/>
      </w:pPr>
      <w:bookmarkStart w:id="267" w:name="_3dy6vkm" w:colFirst="0" w:colLast="0"/>
      <w:bookmarkStart w:id="268" w:name="OLE_LINK3"/>
      <w:bookmarkStart w:id="269" w:name="OLE_LINK4"/>
      <w:bookmarkEnd w:id="267"/>
      <w:r>
        <w:t>We then determined which cell types display the TF signature in each member of the At-Risk and ERA cohorts. Multiple combinations of cell types were identified in individual participants (</w:t>
      </w:r>
      <w:r>
        <w:rPr>
          <w:b/>
        </w:rPr>
        <w:t>Fig. 3E</w:t>
      </w:r>
      <w:r>
        <w:t xml:space="preserve">). </w:t>
      </w:r>
      <w:del w:id="270" w:author="Liu, Cong" w:date="2024-12-21T20:23:00Z" w16du:dateUtc="2024-12-22T04:23:00Z">
        <w:r w:rsidDel="001A482D">
          <w:delText xml:space="preserve">All </w:delText>
        </w:r>
      </w:del>
      <w:ins w:id="271" w:author="Liu, Cong" w:date="2024-12-21T20:23:00Z" w16du:dateUtc="2024-12-22T04:23:00Z">
        <w:r w:rsidR="001A482D">
          <w:t xml:space="preserve">Twenty-five out of </w:t>
        </w:r>
      </w:ins>
      <w:r>
        <w:t xml:space="preserve">26 At-Risk and </w:t>
      </w:r>
      <w:ins w:id="272"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w:t>
      </w:r>
      <w:r>
        <w:lastRenderedPageBreak/>
        <w:t xml:space="preserve">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73" w:author="Liu, Cong" w:date="2024-12-21T20:24:00Z" w16du:dateUtc="2024-12-22T04:24:00Z">
        <w:r w:rsidR="00342C49">
          <w:t xml:space="preserve"> T</w:t>
        </w:r>
      </w:ins>
      <w:r>
        <w:t xml:space="preserve"> Na</w:t>
      </w:r>
      <w:ins w:id="274" w:author="Liu, Cong" w:date="2024-12-21T20:24:00Z" w16du:dateUtc="2024-12-22T04:24:00Z">
        <w:r w:rsidR="001C401D">
          <w:t>i</w:t>
        </w:r>
      </w:ins>
      <w:del w:id="275" w:author="Liu, Cong" w:date="2024-12-21T20:24:00Z" w16du:dateUtc="2024-12-22T04:24:00Z">
        <w:r w:rsidDel="001C401D">
          <w:delText>ï</w:delText>
        </w:r>
      </w:del>
      <w:r>
        <w:t xml:space="preserve">ve, CD8 </w:t>
      </w:r>
      <w:ins w:id="276" w:author="Liu, Cong" w:date="2024-12-21T20:24:00Z" w16du:dateUtc="2024-12-22T04:24:00Z">
        <w:r w:rsidR="00342C49">
          <w:t xml:space="preserve">T </w:t>
        </w:r>
      </w:ins>
      <w:r>
        <w:t>Na</w:t>
      </w:r>
      <w:ins w:id="277" w:author="Liu, Cong" w:date="2024-12-21T20:25:00Z" w16du:dateUtc="2024-12-22T04:25:00Z">
        <w:r w:rsidR="001C401D">
          <w:t>i</w:t>
        </w:r>
      </w:ins>
      <w:del w:id="278"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79" w:name="_1t3h5sf" w:colFirst="0" w:colLast="0"/>
      <w:bookmarkEnd w:id="268"/>
      <w:bookmarkEnd w:id="269"/>
      <w:bookmarkEnd w:id="279"/>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BD95B82"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ins w:id="280" w:author="Liu, Cong" w:date="2025-01-19T19:57:00Z" w16du:dateUtc="2025-01-20T03:57:00Z">
        <w:r w:rsidR="00D17F1E" w:rsidRPr="00D17F1E">
          <w:rPr>
            <w:vertAlign w:val="superscript"/>
            <w:rPrChange w:id="281" w:author="Liu, Cong" w:date="2025-01-19T19:57:00Z" w16du:dateUtc="2025-01-20T03:57:00Z">
              <w:rPr>
                <w:rFonts w:ascii="Times New Roman" w:hAnsi="Times New Roman" w:cs="Times New Roman"/>
                <w:vertAlign w:val="superscript"/>
              </w:rPr>
            </w:rPrChange>
          </w:rPr>
          <w:t>24</w:t>
        </w:r>
      </w:ins>
      <w:del w:id="282" w:author="Liu, Cong" w:date="2025-01-19T19:57:00Z" w16du:dateUtc="2025-01-20T03:57:00Z">
        <w:r w:rsidR="00603E6A" w:rsidRPr="00D17F1E" w:rsidDel="00D17F1E">
          <w:rPr>
            <w:vertAlign w:val="superscript"/>
          </w:rPr>
          <w:delText>23</w:delText>
        </w:r>
      </w:del>
      <w:r w:rsidR="00603E6A">
        <w:fldChar w:fldCharType="end"/>
      </w:r>
      <w:del w:id="283" w:author="Liu, Cong" w:date="2025-01-09T10:22:00Z" w16du:dateUtc="2025-01-09T18:22:00Z">
        <w:r w:rsidDel="00603E6A">
          <w:fldChar w:fldCharType="begin"/>
        </w:r>
        <w:r w:rsidDel="00603E6A">
          <w:delInstrText>HYPERLINK "https://paperpile.com/c/ccxovd/2z8KV" \h</w:delInstrText>
        </w:r>
        <w:r w:rsidDel="00603E6A">
          <w:fldChar w:fldCharType="separate"/>
        </w:r>
        <w:r w:rsidDel="00603E6A">
          <w:rPr>
            <w:color w:val="000000"/>
            <w:vertAlign w:val="superscript"/>
          </w:rPr>
          <w:delText>19</w:delText>
        </w:r>
        <w:r w:rsidDel="00603E6A">
          <w:fldChar w:fldCharType="end"/>
        </w:r>
      </w:del>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84" w:author="Liu, Cong" w:date="2024-11-26T16:26:00Z" w16du:dateUtc="2024-11-27T00:26:00Z">
        <w:r w:rsidDel="00D6201D">
          <w:delText>=0.016</w:delText>
        </w:r>
      </w:del>
      <w:ins w:id="28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86" w:author="Liu, Cong" w:date="2024-11-26T16:31:00Z" w16du:dateUtc="2024-11-27T00:31:00Z">
        <w:r w:rsidR="000A2A29">
          <w:t xml:space="preserve"> and</w:t>
        </w:r>
      </w:ins>
      <w:del w:id="287" w:author="Liu, Cong" w:date="2024-11-26T16:31:00Z" w16du:dateUtc="2024-11-27T00:31:00Z">
        <w:r w:rsidDel="000A2A29">
          <w:delText>,</w:delText>
        </w:r>
      </w:del>
      <w:r>
        <w:t xml:space="preserve"> CD4 TCM</w:t>
      </w:r>
      <w:ins w:id="288" w:author="Liu, Cong" w:date="2024-11-26T16:31:00Z" w16du:dateUtc="2024-11-27T00:31:00Z">
        <w:r w:rsidR="000A2A29">
          <w:t xml:space="preserve"> </w:t>
        </w:r>
      </w:ins>
      <w:del w:id="28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90" w:author="Liu, Cong" w:date="2024-11-26T16:32:00Z" w16du:dateUtc="2024-11-27T00:32:00Z">
        <w:r w:rsidR="00C203B0">
          <w:t xml:space="preserve">communication </w:t>
        </w:r>
      </w:ins>
      <w:r>
        <w:t xml:space="preserve">strength </w:t>
      </w:r>
      <w:ins w:id="291" w:author="Liu, Cong" w:date="2024-11-26T16:32:00Z" w16du:dateUtc="2024-11-27T00:32:00Z">
        <w:r w:rsidR="00C203B0">
          <w:t xml:space="preserve">in At-Risk/ERA was </w:t>
        </w:r>
      </w:ins>
      <w:del w:id="292" w:author="Liu, Cong" w:date="2024-11-26T16:32:00Z" w16du:dateUtc="2024-11-27T00:32:00Z">
        <w:r w:rsidDel="00C203B0">
          <w:delText xml:space="preserve">in the two groups differed </w:delText>
        </w:r>
      </w:del>
      <w:r>
        <w:t>significantly</w:t>
      </w:r>
      <w:ins w:id="293" w:author="Liu, Cong" w:date="2024-11-26T16:32:00Z" w16du:dateUtc="2024-11-27T00:32:00Z">
        <w:r w:rsidR="00C203B0">
          <w:t xml:space="preserve"> higher</w:t>
        </w:r>
      </w:ins>
      <w:r>
        <w:t xml:space="preserve"> </w:t>
      </w:r>
      <w:del w:id="294" w:author="Liu, Cong" w:date="2024-11-26T16:32:00Z" w16du:dateUtc="2024-11-27T00:32:00Z">
        <w:r w:rsidDel="00C203B0">
          <w:delText>between the two</w:delText>
        </w:r>
      </w:del>
      <w:ins w:id="295" w:author="Liu, Cong" w:date="2024-11-26T16:32:00Z" w16du:dateUtc="2024-11-27T00:32:00Z">
        <w:r w:rsidR="00C203B0">
          <w:t>than control</w:t>
        </w:r>
      </w:ins>
      <w:r>
        <w:t xml:space="preserve"> group</w:t>
      </w:r>
      <w:del w:id="296" w:author="Liu, Cong" w:date="2024-11-26T16:32:00Z" w16du:dateUtc="2024-11-27T00:32:00Z">
        <w:r w:rsidDel="00C203B0">
          <w:delText>s</w:delText>
        </w:r>
      </w:del>
      <w:r>
        <w:t xml:space="preserve"> (p-value=0.0</w:t>
      </w:r>
      <w:ins w:id="297" w:author="Liu, Cong" w:date="2024-11-26T16:29:00Z" w16du:dateUtc="2024-11-27T00:29:00Z">
        <w:r w:rsidR="000A2A29">
          <w:t>4</w:t>
        </w:r>
      </w:ins>
      <w:del w:id="298"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w:t>
      </w:r>
      <w:r>
        <w:lastRenderedPageBreak/>
        <w:t>distribution in signature clusters (</w:t>
      </w:r>
      <w:r>
        <w:rPr>
          <w:b/>
        </w:rPr>
        <w:t>Supplementary Fig. S3A; Fig. 4C</w:t>
      </w:r>
      <w:r>
        <w:t xml:space="preserve">), providing an overview of almost all the cell types. It is worth noting that the number and intensity of the total CCC aggregating all the clusters from all the </w:t>
      </w:r>
      <w:proofErr w:type="spellStart"/>
      <w:r>
        <w:t>Kmeans</w:t>
      </w:r>
      <w:proofErr w:type="spellEnd"/>
      <w:r>
        <w:t xml:space="preserve">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99"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300" w:author="Liu, Cong" w:date="2024-12-24T20:23:00Z" w16du:dateUtc="2024-12-25T04:23:00Z">
        <w:r w:rsidDel="00C00C15">
          <w:delText>-</w:delText>
        </w:r>
      </w:del>
      <w:r>
        <w:t>16</w:t>
      </w:r>
      <w:ins w:id="301" w:author="Liu, Cong" w:date="2024-12-24T20:12:00Z" w16du:dateUtc="2024-12-25T04:12:00Z">
        <w:r w:rsidR="008F682E">
          <w:t xml:space="preserve"> - </w:t>
        </w:r>
      </w:ins>
      <w:del w:id="302" w:author="Liu, Cong" w:date="2024-12-24T20:12:00Z" w16du:dateUtc="2024-12-25T04:12:00Z">
        <w:r w:rsidDel="008F682E">
          <w:delText>/</w:delText>
        </w:r>
      </w:del>
      <w:r>
        <w:t>CD4, CD160</w:t>
      </w:r>
      <w:ins w:id="303" w:author="Liu, Cong" w:date="2024-12-24T20:12:00Z" w16du:dateUtc="2024-12-25T04:12:00Z">
        <w:r w:rsidR="008F682E">
          <w:t xml:space="preserve"> - </w:t>
        </w:r>
      </w:ins>
      <w:del w:id="304" w:author="Liu, Cong" w:date="2024-12-24T20:12:00Z" w16du:dateUtc="2024-12-25T04:12:00Z">
        <w:r w:rsidDel="008F682E">
          <w:delText>/</w:delText>
        </w:r>
      </w:del>
      <w:r>
        <w:t>TNFRSF14, TGF-β1</w:t>
      </w:r>
      <w:ins w:id="305" w:author="Liu, Cong" w:date="2024-12-24T20:12:00Z" w16du:dateUtc="2024-12-25T04:12:00Z">
        <w:r w:rsidR="008F682E">
          <w:t xml:space="preserve"> – (</w:t>
        </w:r>
      </w:ins>
      <w:del w:id="306" w:author="Liu, Cong" w:date="2024-12-24T20:12:00Z" w16du:dateUtc="2024-12-25T04:12:00Z">
        <w:r w:rsidDel="008F682E">
          <w:delText>/</w:delText>
        </w:r>
      </w:del>
      <w:r>
        <w:t>TGFBR1</w:t>
      </w:r>
      <w:ins w:id="307" w:author="Liu, Cong" w:date="2024-12-24T20:12:00Z" w16du:dateUtc="2024-12-25T04:12:00Z">
        <w:r w:rsidR="008F682E">
          <w:t>+</w:t>
        </w:r>
      </w:ins>
      <w:del w:id="308" w:author="Liu, Cong" w:date="2024-12-24T20:12:00Z" w16du:dateUtc="2024-12-25T04:12:00Z">
        <w:r w:rsidDel="008F682E">
          <w:delText>/</w:delText>
        </w:r>
      </w:del>
      <w:r>
        <w:t>TGFBR2</w:t>
      </w:r>
      <w:ins w:id="309" w:author="Liu, Cong" w:date="2024-12-24T20:12:00Z" w16du:dateUtc="2024-12-25T04:12:00Z">
        <w:r w:rsidR="008F682E">
          <w:t>)</w:t>
        </w:r>
      </w:ins>
      <w:r>
        <w:t xml:space="preserve">, </w:t>
      </w:r>
      <w:ins w:id="310" w:author="Liu, Cong" w:date="2024-12-21T23:23:00Z" w16du:dateUtc="2024-12-22T07:23:00Z">
        <w:r w:rsidR="00127426">
          <w:t xml:space="preserve">and </w:t>
        </w:r>
      </w:ins>
      <w:r>
        <w:t>BTLA</w:t>
      </w:r>
      <w:ins w:id="311" w:author="Liu, Cong" w:date="2024-12-24T20:13:00Z" w16du:dateUtc="2024-12-25T04:13:00Z">
        <w:r w:rsidR="008F682E">
          <w:t xml:space="preserve"> - </w:t>
        </w:r>
      </w:ins>
      <w:del w:id="312"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313" w:author="Liu, Cong" w:date="2024-12-24T20:12:00Z" w16du:dateUtc="2024-12-25T04:12:00Z"/>
        </w:rPr>
      </w:pPr>
    </w:p>
    <w:p w14:paraId="5842D9D9" w14:textId="6FD33D3D" w:rsidR="008F682E" w:rsidRDefault="00391188">
      <w:pPr>
        <w:spacing w:line="360" w:lineRule="auto"/>
        <w:rPr>
          <w:ins w:id="314" w:author="Liu, Cong" w:date="2024-12-24T20:30:00Z" w16du:dateUtc="2024-12-25T04:30:00Z"/>
        </w:rPr>
      </w:pPr>
      <w:ins w:id="315" w:author="Firestein, Gary" w:date="2024-12-26T09:47:00Z" w16du:dateUtc="2024-12-26T17:47:00Z">
        <w:r>
          <w:t xml:space="preserve">The </w:t>
        </w:r>
      </w:ins>
      <w:ins w:id="316" w:author="Liu, Cong" w:date="2024-12-24T20:12:00Z" w16du:dateUtc="2024-12-25T04:12:00Z">
        <w:r w:rsidR="008F682E">
          <w:t>IL16</w:t>
        </w:r>
      </w:ins>
      <w:ins w:id="317" w:author="Liu, Cong" w:date="2024-12-24T20:14:00Z" w16du:dateUtc="2024-12-25T04:14:00Z">
        <w:r w:rsidR="003874E7">
          <w:t xml:space="preserve"> -</w:t>
        </w:r>
      </w:ins>
      <w:ins w:id="318" w:author="Liu, Cong" w:date="2024-12-24T20:15:00Z" w16du:dateUtc="2024-12-25T04:15:00Z">
        <w:r w:rsidR="003874E7">
          <w:t xml:space="preserve"> </w:t>
        </w:r>
      </w:ins>
      <w:ins w:id="319" w:author="Liu, Cong" w:date="2024-12-24T20:14:00Z" w16du:dateUtc="2024-12-25T04:14:00Z">
        <w:r w:rsidR="003874E7">
          <w:t xml:space="preserve">CD4 </w:t>
        </w:r>
      </w:ins>
      <w:ins w:id="320" w:author="Liu, Cong" w:date="2024-12-24T20:15:00Z" w16du:dateUtc="2024-12-25T04:15:00Z">
        <w:r w:rsidR="003874E7">
          <w:t>signaling pathway</w:t>
        </w:r>
      </w:ins>
      <w:ins w:id="321" w:author="Liu, Cong" w:date="2024-12-24T20:31:00Z" w16du:dateUtc="2024-12-25T04:31:00Z">
        <w:r w:rsidR="002D30D1">
          <w:t>,</w:t>
        </w:r>
        <w:r w:rsidR="002D30D1" w:rsidRPr="002D30D1">
          <w:t xml:space="preserve"> </w:t>
        </w:r>
        <w:r w:rsidR="002D30D1">
          <w:t>which has been implicated in R</w:t>
        </w:r>
      </w:ins>
      <w:ins w:id="322" w:author="Liu, Cong" w:date="2025-01-09T10:24:00Z" w16du:dateUtc="2025-01-09T18:24:00Z">
        <w:r w:rsidR="00603E6A">
          <w:t>A</w:t>
        </w:r>
      </w:ins>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ins w:id="323" w:author="Liu, Cong" w:date="2025-01-19T19:57:00Z" w16du:dateUtc="2025-01-20T03:57:00Z">
        <w:r w:rsidR="00D17F1E" w:rsidRPr="00D17F1E">
          <w:rPr>
            <w:vertAlign w:val="superscript"/>
            <w:rPrChange w:id="324" w:author="Liu, Cong" w:date="2025-01-19T19:57:00Z" w16du:dateUtc="2025-01-20T03:57:00Z">
              <w:rPr>
                <w:rFonts w:ascii="Times New Roman" w:hAnsi="Times New Roman" w:cs="Times New Roman"/>
                <w:vertAlign w:val="superscript"/>
              </w:rPr>
            </w:rPrChange>
          </w:rPr>
          <w:t>25</w:t>
        </w:r>
      </w:ins>
      <w:del w:id="325" w:author="Liu, Cong" w:date="2025-01-19T19:57:00Z" w16du:dateUtc="2025-01-20T03:57:00Z">
        <w:r w:rsidR="00603E6A" w:rsidRPr="00D17F1E" w:rsidDel="00D17F1E">
          <w:rPr>
            <w:vertAlign w:val="superscript"/>
          </w:rPr>
          <w:delText>24</w:delText>
        </w:r>
      </w:del>
      <w:r w:rsidR="00603E6A">
        <w:fldChar w:fldCharType="end"/>
      </w:r>
      <w:ins w:id="326" w:author="Liu, Cong" w:date="2024-12-24T20:31:00Z" w16du:dateUtc="2024-12-25T04:31:00Z">
        <w:r w:rsidR="002D30D1">
          <w:t>,</w:t>
        </w:r>
      </w:ins>
      <w:ins w:id="327" w:author="Liu, Cong" w:date="2024-12-24T20:15:00Z" w16du:dateUtc="2024-12-25T04:15:00Z">
        <w:r w:rsidR="003874E7">
          <w:t xml:space="preserve"> showed </w:t>
        </w:r>
      </w:ins>
      <w:ins w:id="328" w:author="Liu, Cong" w:date="2024-12-24T20:16:00Z" w16du:dateUtc="2024-12-25T04:16:00Z">
        <w:r w:rsidR="003874E7">
          <w:t xml:space="preserve">significantly stronger signals in At-Risk/ERA group than control group. For instance, participant </w:t>
        </w:r>
      </w:ins>
      <w:ins w:id="329" w:author="Liu, Cong" w:date="2024-12-24T20:17:00Z" w16du:dateUtc="2024-12-25T04:17:00Z">
        <w:r w:rsidR="003874E7">
          <w:t xml:space="preserve">31 from At-Risk/ERA group </w:t>
        </w:r>
      </w:ins>
      <w:ins w:id="330" w:author="Liu, Cong" w:date="2024-12-24T20:18:00Z" w16du:dateUtc="2024-12-25T04:18:00Z">
        <w:r w:rsidR="003874E7">
          <w:t>and participant 48 from control group have similar cell type distr</w:t>
        </w:r>
      </w:ins>
      <w:ins w:id="331" w:author="Liu, Cong" w:date="2024-12-24T20:19:00Z" w16du:dateUtc="2024-12-25T04:19:00Z">
        <w:r w:rsidR="003874E7">
          <w:t>ibution in signature clusters (</w:t>
        </w:r>
        <w:r w:rsidR="003874E7">
          <w:rPr>
            <w:b/>
          </w:rPr>
          <w:t>Supplementary Fig. S3A</w:t>
        </w:r>
        <w:r w:rsidR="003874E7">
          <w:t>)</w:t>
        </w:r>
      </w:ins>
      <w:ins w:id="332" w:author="Liu, Cong" w:date="2024-12-24T20:18:00Z" w16du:dateUtc="2024-12-25T04:18:00Z">
        <w:r w:rsidR="003874E7">
          <w:t>.</w:t>
        </w:r>
      </w:ins>
      <w:ins w:id="333" w:author="Liu, Cong" w:date="2024-12-24T20:19:00Z" w16du:dateUtc="2024-12-25T04:19:00Z">
        <w:r w:rsidR="00BE7077">
          <w:t xml:space="preserve"> Participant 31</w:t>
        </w:r>
      </w:ins>
      <w:ins w:id="334" w:author="Liu, Cong" w:date="2024-12-24T20:18:00Z" w16du:dateUtc="2024-12-25T04:18:00Z">
        <w:r w:rsidR="003874E7">
          <w:t xml:space="preserve"> </w:t>
        </w:r>
      </w:ins>
      <w:ins w:id="335" w:author="Liu, Cong" w:date="2024-12-24T20:17:00Z" w16du:dateUtc="2024-12-25T04:17:00Z">
        <w:r w:rsidR="003874E7">
          <w:t xml:space="preserve">displayed denser and stronger interactions than participant 48 </w:t>
        </w:r>
      </w:ins>
      <w:ins w:id="336" w:author="Liu, Cong" w:date="2024-12-24T20:18:00Z" w16du:dateUtc="2024-12-25T04:18:00Z">
        <w:r w:rsidR="003874E7">
          <w:t xml:space="preserve">and </w:t>
        </w:r>
      </w:ins>
      <w:ins w:id="337"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338" w:author="Liu, Cong" w:date="2024-12-24T20:21:00Z" w16du:dateUtc="2024-12-25T04:21:00Z">
        <w:r w:rsidR="00C60189">
          <w:t>zed the outgoing and incoming signals of IL16 - CD4 pair between the two groups</w:t>
        </w:r>
      </w:ins>
      <w:ins w:id="339" w:author="Liu, Cong" w:date="2024-12-24T20:30:00Z" w16du:dateUtc="2024-12-25T04:30:00Z">
        <w:r w:rsidR="004B5833">
          <w:t xml:space="preserve"> (</w:t>
        </w:r>
        <w:r w:rsidR="004B5833">
          <w:rPr>
            <w:b/>
          </w:rPr>
          <w:t>Fig. 4F</w:t>
        </w:r>
        <w:r w:rsidR="004B5833">
          <w:t>)</w:t>
        </w:r>
      </w:ins>
      <w:ins w:id="340" w:author="Liu, Cong" w:date="2024-12-24T20:21:00Z" w16du:dateUtc="2024-12-25T04:21:00Z">
        <w:r w:rsidR="00C60189">
          <w:t xml:space="preserve">. </w:t>
        </w:r>
      </w:ins>
      <w:ins w:id="341" w:author="Liu, Cong" w:date="2024-12-24T20:23:00Z" w16du:dateUtc="2024-12-25T04:23:00Z">
        <w:r w:rsidR="00C00C15">
          <w:t xml:space="preserve">Multiple cell types send signals of IL16, including B </w:t>
        </w:r>
      </w:ins>
      <w:ins w:id="342" w:author="Liu, Cong" w:date="2024-12-24T20:25:00Z" w16du:dateUtc="2024-12-25T04:25:00Z">
        <w:r w:rsidR="006E1706">
          <w:t>cell</w:t>
        </w:r>
      </w:ins>
      <w:ins w:id="343" w:author="Liu, Cong" w:date="2024-12-24T20:29:00Z" w16du:dateUtc="2024-12-25T04:29:00Z">
        <w:r w:rsidR="00C2220E">
          <w:t>s</w:t>
        </w:r>
      </w:ins>
      <w:ins w:id="344" w:author="Liu, Cong" w:date="2024-12-24T20:23:00Z" w16du:dateUtc="2024-12-25T04:23:00Z">
        <w:r w:rsidR="00C00C15">
          <w:t xml:space="preserve"> and </w:t>
        </w:r>
      </w:ins>
      <w:ins w:id="345" w:author="Liu, Cong" w:date="2024-12-24T20:25:00Z" w16du:dateUtc="2024-12-25T04:25:00Z">
        <w:r w:rsidR="006E1706">
          <w:t>monocyte</w:t>
        </w:r>
      </w:ins>
      <w:ins w:id="346" w:author="Liu, Cong" w:date="2024-12-24T20:23:00Z" w16du:dateUtc="2024-12-25T04:23:00Z">
        <w:r w:rsidR="00C00C15">
          <w:t xml:space="preserve">s that are unique senders in At-Risk/ERA and </w:t>
        </w:r>
      </w:ins>
      <w:ins w:id="347" w:author="Liu, Cong" w:date="2024-12-24T20:27:00Z" w16du:dateUtc="2024-12-25T04:27:00Z">
        <w:r w:rsidR="00303F6C">
          <w:t xml:space="preserve">CD8 TEM and monocytes are </w:t>
        </w:r>
        <w:r w:rsidR="00303F6C">
          <w:lastRenderedPageBreak/>
          <w:t>unique receivers</w:t>
        </w:r>
      </w:ins>
      <w:ins w:id="348" w:author="Liu, Cong" w:date="2024-12-24T20:28:00Z" w16du:dateUtc="2024-12-25T04:28:00Z">
        <w:r w:rsidR="00ED60C2">
          <w:t xml:space="preserve"> in At-Risk/ERA group</w:t>
        </w:r>
      </w:ins>
      <w:ins w:id="349" w:author="Liu, Cong" w:date="2024-12-24T20:27:00Z" w16du:dateUtc="2024-12-25T04:27:00Z">
        <w:r w:rsidR="00303F6C">
          <w:t xml:space="preserve">. </w:t>
        </w:r>
      </w:ins>
      <w:ins w:id="350" w:author="Liu, Cong" w:date="2024-12-24T20:23:00Z" w16du:dateUtc="2024-12-25T04:23:00Z">
        <w:r w:rsidR="00C00C15">
          <w:t xml:space="preserve">CD4 T cells are </w:t>
        </w:r>
      </w:ins>
      <w:ins w:id="351" w:author="Liu, Cong" w:date="2024-12-24T20:26:00Z" w16du:dateUtc="2024-12-25T04:26:00Z">
        <w:r w:rsidR="006E1706">
          <w:t>most</w:t>
        </w:r>
      </w:ins>
      <w:ins w:id="352" w:author="Liu, Cong" w:date="2024-12-24T20:23:00Z" w16du:dateUtc="2024-12-25T04:23:00Z">
        <w:r w:rsidR="00C00C15">
          <w:t xml:space="preserve"> widely used</w:t>
        </w:r>
      </w:ins>
      <w:ins w:id="353" w:author="Liu, Cong" w:date="2024-12-24T20:26:00Z" w16du:dateUtc="2024-12-25T04:26:00Z">
        <w:r w:rsidR="006E1706">
          <w:t xml:space="preserve"> </w:t>
        </w:r>
      </w:ins>
      <w:ins w:id="354" w:author="Liu, Cong" w:date="2024-12-24T20:28:00Z" w16du:dateUtc="2024-12-25T04:28:00Z">
        <w:r w:rsidR="00C2220E">
          <w:t xml:space="preserve">as communicators </w:t>
        </w:r>
      </w:ins>
      <w:ins w:id="355" w:author="Liu, Cong" w:date="2024-12-24T20:26:00Z" w16du:dateUtc="2024-12-25T04:26:00Z">
        <w:r w:rsidR="006E1706">
          <w:t>across</w:t>
        </w:r>
      </w:ins>
      <w:ins w:id="356" w:author="Liu, Cong" w:date="2024-12-24T20:27:00Z" w16du:dateUtc="2024-12-25T04:27:00Z">
        <w:r w:rsidR="006E1706">
          <w:t xml:space="preserve"> participants</w:t>
        </w:r>
      </w:ins>
      <w:ins w:id="357" w:author="Liu, Cong" w:date="2024-12-24T20:23:00Z" w16du:dateUtc="2024-12-25T04:23:00Z">
        <w:r w:rsidR="00C00C15">
          <w:t xml:space="preserve">. </w:t>
        </w:r>
      </w:ins>
      <w:ins w:id="358"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359" w:author="Liu, Cong" w:date="2024-12-24T20:30:00Z" w16du:dateUtc="2024-12-25T04:30:00Z"/>
        </w:rPr>
      </w:pPr>
    </w:p>
    <w:p w14:paraId="0E0F850B" w14:textId="5CDF9AFB" w:rsidR="00E64953" w:rsidRDefault="00E64953">
      <w:pPr>
        <w:spacing w:line="360" w:lineRule="auto"/>
        <w:rPr>
          <w:lang w:eastAsia="zh-CN"/>
        </w:rPr>
      </w:pPr>
      <w:ins w:id="360" w:author="Liu, Cong" w:date="2024-12-24T20:30:00Z" w16du:dateUtc="2024-12-25T04:30:00Z">
        <w:r>
          <w:t xml:space="preserve">Other interesting and relevant pro-inflammatory pathways were also enriched in At-Risk/ERAs. For instance, </w:t>
        </w:r>
      </w:ins>
      <w:ins w:id="361" w:author="Liu, Cong" w:date="2024-12-24T20:31:00Z" w16du:dateUtc="2024-12-25T04:31:00Z">
        <w:r w:rsidR="004E33C4">
          <w:t>TGF-β1</w:t>
        </w:r>
      </w:ins>
      <w:ins w:id="362" w:author="Liu, Cong" w:date="2024-12-24T20:30:00Z" w16du:dateUtc="2024-12-25T04:30:00Z">
        <w:r>
          <w:t>,</w:t>
        </w:r>
      </w:ins>
      <w:ins w:id="363" w:author="Liu, Cong" w:date="2024-12-24T20:32:00Z" w16du:dateUtc="2024-12-25T04:32:00Z">
        <w:r w:rsidR="004E33C4">
          <w:t xml:space="preserve"> which is an important regulator in RA</w:t>
        </w:r>
      </w:ins>
      <w:ins w:id="364" w:author="Liu, Cong" w:date="2024-12-24T20:30:00Z" w16du:dateUtc="2024-12-25T04:30:00Z">
        <w:r>
          <w:t xml:space="preserve">, </w:t>
        </w:r>
      </w:ins>
      <w:ins w:id="365" w:author="Liu, Cong" w:date="2024-12-25T11:14:00Z" w16du:dateUtc="2024-12-25T19:14:00Z">
        <w:r w:rsidR="00CA1886">
          <w:t>showed</w:t>
        </w:r>
      </w:ins>
      <w:ins w:id="366" w:author="Liu, Cong" w:date="2024-12-24T20:30:00Z" w16du:dateUtc="2024-12-25T04:30:00Z">
        <w:r>
          <w:t xml:space="preserve"> </w:t>
        </w:r>
      </w:ins>
      <w:ins w:id="367" w:author="Liu, Cong" w:date="2024-12-25T11:14:00Z" w16du:dateUtc="2024-12-25T19:14:00Z">
        <w:r w:rsidR="00CA1886">
          <w:t>much</w:t>
        </w:r>
      </w:ins>
      <w:ins w:id="368" w:author="Liu, Cong" w:date="2024-12-24T20:30:00Z" w16du:dateUtc="2024-12-25T04:30:00Z">
        <w:r>
          <w:t xml:space="preserve"> denser and stronger intercellular communications in </w:t>
        </w:r>
      </w:ins>
      <w:ins w:id="369" w:author="Liu, Cong" w:date="2024-12-25T11:15:00Z" w16du:dateUtc="2024-12-25T19:15:00Z">
        <w:r w:rsidR="00CA1886">
          <w:t xml:space="preserve">participant 18 from </w:t>
        </w:r>
      </w:ins>
      <w:ins w:id="370" w:author="Liu, Cong" w:date="2024-12-24T20:30:00Z" w16du:dateUtc="2024-12-25T04:30:00Z">
        <w:r>
          <w:t xml:space="preserve">At-Risk/ERA than </w:t>
        </w:r>
      </w:ins>
      <w:ins w:id="371" w:author="Liu, Cong" w:date="2024-12-25T11:15:00Z" w16du:dateUtc="2024-12-25T19:15:00Z">
        <w:r w:rsidR="00CA1886">
          <w:t xml:space="preserve">participant 48 from </w:t>
        </w:r>
      </w:ins>
      <w:ins w:id="372" w:author="Liu, Cong" w:date="2024-12-24T20:30:00Z" w16du:dateUtc="2024-12-25T04:30:00Z">
        <w:r>
          <w:t>control</w:t>
        </w:r>
      </w:ins>
      <w:ins w:id="373" w:author="Liu, Cong" w:date="2024-12-25T11:15:00Z" w16du:dateUtc="2024-12-25T19:15:00Z">
        <w:r w:rsidR="00CA1886">
          <w:t xml:space="preserve"> group</w:t>
        </w:r>
      </w:ins>
      <w:ins w:id="374" w:author="Liu, Cong" w:date="2024-12-24T20:30:00Z" w16du:dateUtc="2024-12-25T04:30:00Z">
        <w:r>
          <w:t xml:space="preserve"> (</w:t>
        </w:r>
        <w:r>
          <w:rPr>
            <w:b/>
          </w:rPr>
          <w:t>Supplementary Fig. S4</w:t>
        </w:r>
      </w:ins>
      <w:ins w:id="375" w:author="Liu, Cong" w:date="2024-12-24T20:33:00Z" w16du:dateUtc="2024-12-25T04:33:00Z">
        <w:r w:rsidR="00916012">
          <w:rPr>
            <w:b/>
          </w:rPr>
          <w:t>C</w:t>
        </w:r>
      </w:ins>
      <w:ins w:id="376" w:author="Liu, Cong" w:date="2024-12-24T20:30:00Z" w16du:dateUtc="2024-12-25T04:30:00Z">
        <w:r>
          <w:t>).</w:t>
        </w:r>
      </w:ins>
      <w:ins w:id="377" w:author="Liu, Cong" w:date="2024-12-25T11:15:00Z" w16du:dateUtc="2024-12-25T19:15:00Z">
        <w:r w:rsidR="00CA1886">
          <w:t xml:space="preserve"> Signature clusters were more likely </w:t>
        </w:r>
      </w:ins>
      <w:ins w:id="378" w:author="Liu, Cong" w:date="2024-12-25T11:16:00Z" w16du:dateUtc="2024-12-25T19:16:00Z">
        <w:r w:rsidR="00CA1886">
          <w:t>to act as major senders in TGF-β1 signaling pathway</w:t>
        </w:r>
      </w:ins>
      <w:ins w:id="379" w:author="Liu, Cong" w:date="2024-12-25T11:32:00Z" w16du:dateUtc="2024-12-25T19:32:00Z">
        <w:r w:rsidR="00E35B63">
          <w:t>, particularly in CD4 T cells and CD8 TEM cells (</w:t>
        </w:r>
      </w:ins>
      <w:ins w:id="380" w:author="Liu, Cong" w:date="2024-12-25T11:33:00Z" w16du:dateUtc="2024-12-25T19:33:00Z">
        <w:r w:rsidR="00E35B63">
          <w:rPr>
            <w:b/>
          </w:rPr>
          <w:t>Supplementary Fig. S4D</w:t>
        </w:r>
      </w:ins>
      <w:ins w:id="381" w:author="Liu, Cong" w:date="2024-12-25T11:32:00Z" w16du:dateUtc="2024-12-25T19:32:00Z">
        <w:r w:rsidR="00E35B63">
          <w:t>)</w:t>
        </w:r>
      </w:ins>
      <w:ins w:id="382" w:author="Liu, Cong" w:date="2024-12-25T11:16:00Z" w16du:dateUtc="2024-12-25T19:16:00Z">
        <w:r w:rsidR="00CA1886">
          <w:t>.</w:t>
        </w:r>
      </w:ins>
      <w:ins w:id="383" w:author="Liu, Cong" w:date="2024-12-25T11:33:00Z" w16du:dateUtc="2024-12-25T19:33:00Z">
        <w:r w:rsidR="002C4F8D">
          <w:t xml:space="preserve"> On the other hand, </w:t>
        </w:r>
      </w:ins>
      <w:ins w:id="384" w:author="Liu, Cong" w:date="2024-12-25T11:34:00Z" w16du:dateUtc="2024-12-25T19:34:00Z">
        <w:r w:rsidR="002C4F8D">
          <w:t>signature clusters mainly acted as major receivers in CD160</w:t>
        </w:r>
      </w:ins>
      <w:ins w:id="385" w:author="Liu, Cong" w:date="2024-12-25T11:35:00Z" w16du:dateUtc="2024-12-25T19:35:00Z">
        <w:r w:rsidR="002C4F8D">
          <w:t xml:space="preserve"> – TNFRSF14</w:t>
        </w:r>
      </w:ins>
      <w:ins w:id="386" w:author="Liu, Cong" w:date="2024-12-25T11:34:00Z" w16du:dateUtc="2024-12-25T19:34:00Z">
        <w:r w:rsidR="002C4F8D">
          <w:t xml:space="preserve"> signaling p</w:t>
        </w:r>
      </w:ins>
      <w:ins w:id="387" w:author="Liu, Cong" w:date="2024-12-25T11:35:00Z" w16du:dateUtc="2024-12-25T19:35:00Z">
        <w:r w:rsidR="002C4F8D">
          <w:t>air (</w:t>
        </w:r>
        <w:r w:rsidR="002C4F8D">
          <w:rPr>
            <w:b/>
          </w:rPr>
          <w:t>Supplementary Fig. S4E-F</w:t>
        </w:r>
        <w:r w:rsidR="002C4F8D">
          <w:t>).</w:t>
        </w:r>
        <w:r w:rsidR="00E553E2">
          <w:t xml:space="preserve"> NK cells were </w:t>
        </w:r>
      </w:ins>
      <w:ins w:id="388"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389" w:author="Liu, Cong" w:date="2024-12-25T11:50:00Z" w16du:dateUtc="2024-12-25T19:50:00Z"/>
        </w:rPr>
      </w:pPr>
      <w:r>
        <w:t xml:space="preserve">We then developed a random forest classification model with pathogenic gene expression as features. </w:t>
      </w:r>
      <w:del w:id="390" w:author="Liu, Cong" w:date="2024-12-21T23:28:00Z" w16du:dateUtc="2024-12-22T07:28:00Z">
        <w:r w:rsidDel="00B04759">
          <w:delText xml:space="preserve">Seventy </w:delText>
        </w:r>
      </w:del>
      <w:ins w:id="391" w:author="Liu, Cong" w:date="2024-12-21T23:28:00Z" w16du:dateUtc="2024-12-22T07:28:00Z">
        <w:r w:rsidR="00B04759">
          <w:t>Sixty-t</w:t>
        </w:r>
      </w:ins>
      <w:ins w:id="392" w:author="Liu, Cong" w:date="2025-01-07T20:23:00Z" w16du:dateUtc="2025-01-08T04:23:00Z">
        <w:r w:rsidR="00A22D79">
          <w:t>hree</w:t>
        </w:r>
      </w:ins>
      <w:ins w:id="393"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94" w:author="Liu, Cong" w:date="2024-12-24T20:34:00Z" w16du:dateUtc="2024-12-25T04:34:00Z">
        <w:r w:rsidR="009E7968">
          <w:rPr>
            <w:b/>
          </w:rPr>
          <w:t>5</w:t>
        </w:r>
      </w:ins>
      <w:del w:id="395" w:author="Liu, Cong" w:date="2024-12-24T20:34:00Z" w16du:dateUtc="2024-12-25T04:34:00Z">
        <w:r w:rsidDel="009E7968">
          <w:rPr>
            <w:b/>
          </w:rPr>
          <w:delText>4</w:delText>
        </w:r>
      </w:del>
      <w:ins w:id="396" w:author="Liu, Cong" w:date="2024-12-24T20:34:00Z" w16du:dateUtc="2024-12-25T04:34:00Z">
        <w:r w:rsidR="009E7968">
          <w:rPr>
            <w:b/>
          </w:rPr>
          <w:t>A</w:t>
        </w:r>
      </w:ins>
      <w:del w:id="397" w:author="Liu, Cong" w:date="2024-12-24T20:34:00Z" w16du:dateUtc="2024-12-25T04:34:00Z">
        <w:r w:rsidDel="009E7968">
          <w:rPr>
            <w:b/>
          </w:rPr>
          <w:delText>C</w:delText>
        </w:r>
      </w:del>
      <w:r>
        <w:t xml:space="preserve">). Top predictors included </w:t>
      </w:r>
      <w:r>
        <w:rPr>
          <w:i/>
        </w:rPr>
        <w:t xml:space="preserve">MMP23B, </w:t>
      </w:r>
      <w:ins w:id="398" w:author="Liu, Cong" w:date="2025-01-07T20:24:00Z" w16du:dateUtc="2025-01-08T04:24:00Z">
        <w:r w:rsidR="003C2C79">
          <w:rPr>
            <w:i/>
          </w:rPr>
          <w:t xml:space="preserve">TGFB1, </w:t>
        </w:r>
      </w:ins>
      <w:del w:id="399" w:author="Liu, Cong" w:date="2024-12-22T20:08:00Z" w16du:dateUtc="2024-12-23T04:08:00Z">
        <w:r w:rsidDel="00AA15D7">
          <w:rPr>
            <w:i/>
          </w:rPr>
          <w:delText xml:space="preserve">TGFB1, </w:delText>
        </w:r>
      </w:del>
      <w:r>
        <w:rPr>
          <w:i/>
        </w:rPr>
        <w:t>IFNL1</w:t>
      </w:r>
      <w:del w:id="400" w:author="Liu, Cong" w:date="2024-12-25T11:39:00Z" w16du:dateUtc="2024-12-25T19:39:00Z">
        <w:r w:rsidDel="006C6F90">
          <w:rPr>
            <w:i/>
          </w:rPr>
          <w:delText>, PDGFD</w:delText>
        </w:r>
      </w:del>
      <w:r>
        <w:rPr>
          <w:i/>
        </w:rPr>
        <w:t>,</w:t>
      </w:r>
      <w:ins w:id="401" w:author="Liu, Cong" w:date="2025-01-07T20:24:00Z" w16du:dateUtc="2025-01-08T04:24:00Z">
        <w:r w:rsidR="003C2C79">
          <w:rPr>
            <w:i/>
          </w:rPr>
          <w:t xml:space="preserve"> CCL5, </w:t>
        </w:r>
      </w:ins>
      <w:ins w:id="402" w:author="Liu, Cong" w:date="2024-12-22T20:08:00Z" w16du:dateUtc="2024-12-23T04:08:00Z">
        <w:r w:rsidR="00AA15D7" w:rsidRPr="00AA15D7">
          <w:rPr>
            <w:i/>
          </w:rPr>
          <w:t xml:space="preserve"> </w:t>
        </w:r>
      </w:ins>
      <w:del w:id="403" w:author="Liu, Cong" w:date="2025-01-07T20:24:00Z" w16du:dateUtc="2025-01-08T04:24:00Z">
        <w:r w:rsidDel="003C2C79">
          <w:rPr>
            <w:i/>
          </w:rPr>
          <w:delText xml:space="preserve"> </w:delText>
        </w:r>
      </w:del>
      <w:r>
        <w:t>and</w:t>
      </w:r>
      <w:ins w:id="404" w:author="Liu, Cong" w:date="2025-01-07T20:24:00Z" w16du:dateUtc="2025-01-08T04:24:00Z">
        <w:r w:rsidR="003C2C79">
          <w:t xml:space="preserve"> </w:t>
        </w:r>
        <w:r w:rsidR="003C2C79" w:rsidRPr="003C2C79">
          <w:rPr>
            <w:i/>
            <w:iCs/>
            <w:rPrChange w:id="405" w:author="Liu, Cong" w:date="2025-01-07T20:24:00Z" w16du:dateUtc="2025-01-08T04:24:00Z">
              <w:rPr/>
            </w:rPrChange>
          </w:rPr>
          <w:t>IL15</w:t>
        </w:r>
      </w:ins>
      <w:r>
        <w:rPr>
          <w:i/>
        </w:rPr>
        <w:t xml:space="preserve"> </w:t>
      </w:r>
      <w:del w:id="406" w:author="Liu, Cong" w:date="2025-01-07T20:24:00Z" w16du:dateUtc="2025-01-08T04:24:00Z">
        <w:r w:rsidDel="003C2C79">
          <w:rPr>
            <w:i/>
          </w:rPr>
          <w:delText>CCL5</w:delText>
        </w:r>
        <w:r w:rsidDel="003C2C79">
          <w:delText xml:space="preserve"> </w:delText>
        </w:r>
      </w:del>
      <w:r>
        <w:t>(</w:t>
      </w:r>
      <w:r>
        <w:rPr>
          <w:b/>
        </w:rPr>
        <w:t xml:space="preserve">Fig. </w:t>
      </w:r>
      <w:ins w:id="407" w:author="Liu, Cong" w:date="2024-12-24T20:32:00Z" w16du:dateUtc="2024-12-25T04:32:00Z">
        <w:r w:rsidR="0072089A">
          <w:rPr>
            <w:b/>
          </w:rPr>
          <w:t>5A</w:t>
        </w:r>
      </w:ins>
      <w:del w:id="408" w:author="Liu, Cong" w:date="2024-12-24T20:32:00Z" w16du:dateUtc="2024-12-25T04:32:00Z">
        <w:r w:rsidDel="0072089A">
          <w:rPr>
            <w:b/>
          </w:rPr>
          <w:delText>4E</w:delText>
        </w:r>
      </w:del>
      <w:r>
        <w:t>).</w:t>
      </w:r>
      <w:ins w:id="409" w:author="Liu, Cong" w:date="2024-12-25T11:50:00Z" w16du:dateUtc="2024-12-25T19:50:00Z">
        <w:r w:rsidR="009429F5">
          <w:t xml:space="preserve"> </w:t>
        </w:r>
      </w:ins>
    </w:p>
    <w:p w14:paraId="1814E0E6" w14:textId="3A303CBF" w:rsidR="00791D30" w:rsidRDefault="009429F5" w:rsidP="00791D30">
      <w:pPr>
        <w:spacing w:line="360" w:lineRule="auto"/>
        <w:rPr>
          <w:moveTo w:id="410" w:author="Liu, Cong" w:date="2024-12-27T09:11:00Z" w16du:dateUtc="2024-12-27T17:11:00Z"/>
        </w:rPr>
      </w:pPr>
      <w:ins w:id="411" w:author="Liu, Cong" w:date="2024-12-25T11:50:00Z" w16du:dateUtc="2024-12-25T19:50:00Z">
        <w:r>
          <w:rPr>
            <w:i/>
          </w:rPr>
          <w:t>MMP23B</w:t>
        </w:r>
        <w:r>
          <w:t>, which emerged as a top predictor in classification model, showed elevated gene expression level in At-Risk/ERA compared to control (</w:t>
        </w:r>
      </w:ins>
      <w:ins w:id="412" w:author="Liu, Cong" w:date="2024-12-25T12:03:00Z" w16du:dateUtc="2024-12-25T20:03:00Z">
        <w:r w:rsidR="008E7785">
          <w:rPr>
            <w:b/>
          </w:rPr>
          <w:t>Fig. 5B</w:t>
        </w:r>
      </w:ins>
      <w:ins w:id="413" w:author="Liu, Cong" w:date="2024-12-25T11:50:00Z" w16du:dateUtc="2024-12-25T19:50:00Z">
        <w:r>
          <w:t xml:space="preserve">). </w:t>
        </w:r>
        <w:r>
          <w:rPr>
            <w:i/>
          </w:rPr>
          <w:t>MMP23B</w:t>
        </w:r>
        <w:r>
          <w:t xml:space="preserve"> plays a role in regulating the Kv1.3 potassium channel, which has been implicated in autoimmunity</w:t>
        </w:r>
      </w:ins>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ins w:id="414" w:author="Liu, Cong" w:date="2025-01-19T19:57:00Z" w16du:dateUtc="2025-01-20T03:57:00Z">
        <w:r w:rsidR="00D17F1E" w:rsidRPr="00D17F1E">
          <w:rPr>
            <w:vertAlign w:val="superscript"/>
            <w:rPrChange w:id="415" w:author="Liu, Cong" w:date="2025-01-19T19:57:00Z" w16du:dateUtc="2025-01-20T03:57:00Z">
              <w:rPr>
                <w:rFonts w:ascii="Times New Roman" w:hAnsi="Times New Roman" w:cs="Times New Roman"/>
                <w:vertAlign w:val="superscript"/>
              </w:rPr>
            </w:rPrChange>
          </w:rPr>
          <w:t>26</w:t>
        </w:r>
      </w:ins>
      <w:del w:id="416" w:author="Liu, Cong" w:date="2025-01-19T19:57:00Z" w16du:dateUtc="2025-01-20T03:57:00Z">
        <w:r w:rsidR="00603E6A" w:rsidRPr="00D17F1E" w:rsidDel="00D17F1E">
          <w:rPr>
            <w:vertAlign w:val="superscript"/>
          </w:rPr>
          <w:delText>25</w:delText>
        </w:r>
      </w:del>
      <w:r w:rsidR="00603E6A">
        <w:fldChar w:fldCharType="end"/>
      </w:r>
      <w:ins w:id="417" w:author="Liu, Cong" w:date="2024-12-25T11:50:00Z" w16du:dateUtc="2024-12-25T19:50:00Z">
        <w:r>
          <w:t xml:space="preserve">. </w:t>
        </w:r>
      </w:ins>
      <w:ins w:id="418" w:author="Liu, Cong" w:date="2024-12-26T12:08:00Z" w16du:dateUtc="2024-12-26T20:08:00Z">
        <w:r w:rsidR="00882C52">
          <w:rPr>
            <w:i/>
          </w:rPr>
          <w:t>TGFB1</w:t>
        </w:r>
      </w:ins>
      <w:ins w:id="419" w:author="Liu, Cong" w:date="2024-12-27T09:11:00Z" w16du:dateUtc="2024-12-27T17:11:00Z">
        <w:r w:rsidR="00791D30" w:rsidRPr="00791D30">
          <w:t xml:space="preserve"> </w:t>
        </w:r>
      </w:ins>
      <w:ins w:id="420" w:author="Liu, Cong" w:date="2024-12-27T09:12:00Z" w16du:dateUtc="2024-12-27T17:12:00Z">
        <w:r w:rsidR="00791D30">
          <w:t xml:space="preserve">also showed elevated </w:t>
        </w:r>
      </w:ins>
      <w:moveToRangeStart w:id="421" w:author="Liu, Cong" w:date="2024-12-27T09:11:00Z" w:name="move186183131"/>
      <w:moveTo w:id="422" w:author="Liu, Cong" w:date="2024-12-27T09:11:00Z" w16du:dateUtc="2024-12-27T17:11:00Z">
        <w:r w:rsidR="00791D30">
          <w:t xml:space="preserve">gene </w:t>
        </w:r>
        <w:del w:id="423" w:author="Liu, Cong" w:date="2024-12-27T09:12:00Z" w16du:dateUtc="2024-12-27T17:12:00Z">
          <w:r w:rsidR="00791D30" w:rsidDel="00791D30">
            <w:delText xml:space="preserve">and protein </w:delText>
          </w:r>
        </w:del>
        <w:r w:rsidR="00791D30">
          <w:t>expression in At-Risk/ERA (</w:t>
        </w:r>
        <w:r w:rsidR="00791D30">
          <w:rPr>
            <w:b/>
          </w:rPr>
          <w:t>Fig. 5C</w:t>
        </w:r>
        <w:del w:id="424"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425" w:author="Liu, Cong" w:date="2024-12-27T09:12:00Z" w16du:dateUtc="2024-12-27T17:12:00Z">
        <w:r w:rsidR="00791D30">
          <w:t>he</w:t>
        </w:r>
      </w:ins>
      <w:moveTo w:id="426" w:author="Liu, Cong" w:date="2024-12-27T09:11:00Z" w16du:dateUtc="2024-12-27T17:11:00Z">
        <w:del w:id="427"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428" w:author="Liu, Cong" w:date="2024-12-27T09:12:00Z" w16du:dateUtc="2024-12-27T17:12:00Z">
        <w:r w:rsidR="00352EDD">
          <w:rPr>
            <w:b/>
          </w:rPr>
          <w:t>D</w:t>
        </w:r>
      </w:ins>
      <w:moveTo w:id="429" w:author="Liu, Cong" w:date="2024-12-27T09:11:00Z" w16du:dateUtc="2024-12-27T17:11:00Z">
        <w:del w:id="430" w:author="Liu, Cong" w:date="2024-12-27T09:12:00Z" w16du:dateUtc="2024-12-27T17:12:00Z">
          <w:r w:rsidR="00791D30" w:rsidDel="00352EDD">
            <w:rPr>
              <w:b/>
            </w:rPr>
            <w:delText>E</w:delText>
          </w:r>
        </w:del>
        <w:r w:rsidR="00791D30">
          <w:t xml:space="preserve">). </w:t>
        </w:r>
      </w:moveTo>
    </w:p>
    <w:moveToRangeEnd w:id="421"/>
    <w:p w14:paraId="5551F8B2" w14:textId="77777777" w:rsidR="009429F5" w:rsidRDefault="009429F5" w:rsidP="009429F5">
      <w:pPr>
        <w:spacing w:line="360" w:lineRule="auto"/>
        <w:rPr>
          <w:ins w:id="431" w:author="Liu, Cong" w:date="2024-12-25T11:50:00Z" w16du:dateUtc="2024-12-25T19:50:00Z"/>
        </w:rPr>
      </w:pPr>
    </w:p>
    <w:p w14:paraId="17803A74" w14:textId="50F7CF25" w:rsidR="009429F5" w:rsidRDefault="009429F5" w:rsidP="009429F5">
      <w:pPr>
        <w:spacing w:line="360" w:lineRule="auto"/>
        <w:rPr>
          <w:ins w:id="432" w:author="Liu, Cong" w:date="2024-12-25T11:50:00Z" w16du:dateUtc="2024-12-25T19:50:00Z"/>
        </w:rPr>
      </w:pPr>
      <w:ins w:id="433"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434" w:author="Liu, Cong" w:date="2024-12-26T12:15:00Z" w16du:dateUtc="2024-12-26T20:15:00Z">
        <w:r w:rsidR="00882C52">
          <w:rPr>
            <w:b/>
          </w:rPr>
          <w:t>E</w:t>
        </w:r>
      </w:ins>
      <w:ins w:id="435" w:author="Liu, Cong" w:date="2024-12-25T11:50:00Z" w16du:dateUtc="2024-12-25T19:50:00Z">
        <w:r>
          <w:t xml:space="preserve">). To validate our predictions, we assessed protein expression levels of 6 </w:t>
        </w:r>
        <w:commentRangeStart w:id="436"/>
        <w:r>
          <w:t>genes</w:t>
        </w:r>
      </w:ins>
      <w:commentRangeEnd w:id="436"/>
      <w:r w:rsidR="00391188">
        <w:rPr>
          <w:rStyle w:val="CommentReference"/>
        </w:rPr>
        <w:commentReference w:id="436"/>
      </w:r>
      <w:ins w:id="437" w:author="Liu, Cong" w:date="2024-12-25T11:50:00Z" w16du:dateUtc="2024-12-25T19:50:00Z">
        <w:r>
          <w:t xml:space="preserve"> using proteomics, each of which confirmed </w:t>
        </w:r>
      </w:ins>
      <w:ins w:id="438" w:author="Liu, Cong" w:date="2024-12-27T11:09:00Z" w16du:dateUtc="2024-12-27T19:09:00Z">
        <w:r w:rsidR="00086BD3">
          <w:t xml:space="preserve">significant </w:t>
        </w:r>
      </w:ins>
      <w:ins w:id="439" w:author="Liu, Cong" w:date="2024-12-25T11:50:00Z" w16du:dateUtc="2024-12-25T19:50:00Z">
        <w:r>
          <w:t>increased protein expression level in the serum of At-Risk/ERA group compared to controls (CCL3, CCL4, IFN-λ1, IL-15, TGF-β1, and TNFSF14) (</w:t>
        </w:r>
      </w:ins>
      <w:ins w:id="440" w:author="Liu, Cong" w:date="2024-12-25T12:12:00Z" w16du:dateUtc="2024-12-25T20:12:00Z">
        <w:r w:rsidR="006A5F0F">
          <w:rPr>
            <w:b/>
          </w:rPr>
          <w:t>Fig. 5</w:t>
        </w:r>
      </w:ins>
      <w:ins w:id="441" w:author="Liu, Cong" w:date="2024-12-26T12:15:00Z" w16du:dateUtc="2024-12-26T20:15:00Z">
        <w:r w:rsidR="00882C52">
          <w:rPr>
            <w:b/>
          </w:rPr>
          <w:t>F</w:t>
        </w:r>
      </w:ins>
      <w:ins w:id="442"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443" w:author="Liu, Cong" w:date="2024-12-27T09:13:00Z" w16du:dateUtc="2024-12-27T17:13:00Z"/>
        </w:rPr>
      </w:pPr>
      <w:del w:id="444"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445" w:author="Liu, Cong" w:date="2024-12-27T09:11:00Z" w:name="move186183131"/>
      <w:moveFrom w:id="446" w:author="Liu, Cong" w:date="2024-12-27T09:11:00Z" w16du:dateUtc="2024-12-27T17:11:00Z">
        <w:del w:id="447"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445"/>
    </w:p>
    <w:p w14:paraId="7ABA9DC1" w14:textId="1C190D61" w:rsidR="006F371C" w:rsidDel="005017CC" w:rsidRDefault="006F371C">
      <w:pPr>
        <w:spacing w:line="360" w:lineRule="auto"/>
        <w:rPr>
          <w:del w:id="448" w:author="Liu, Cong" w:date="2024-12-27T09:13:00Z" w16du:dateUtc="2024-12-27T17:13:00Z"/>
        </w:rPr>
      </w:pPr>
    </w:p>
    <w:p w14:paraId="6442DE76" w14:textId="5F15E978" w:rsidR="006F371C" w:rsidDel="005017CC" w:rsidRDefault="003C3B5E">
      <w:pPr>
        <w:spacing w:line="360" w:lineRule="auto"/>
        <w:rPr>
          <w:del w:id="449" w:author="Liu, Cong" w:date="2024-12-27T09:13:00Z" w16du:dateUtc="2024-12-27T17:13:00Z"/>
        </w:rPr>
      </w:pPr>
      <w:del w:id="450"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451" w:author="Liu, Cong" w:date="2024-12-27T09:13:00Z" w16du:dateUtc="2024-12-27T17:13:00Z"/>
        </w:rPr>
      </w:pPr>
    </w:p>
    <w:p w14:paraId="38148D90" w14:textId="7B0CE089" w:rsidR="006F371C" w:rsidRDefault="003C3B5E">
      <w:pPr>
        <w:spacing w:line="360" w:lineRule="auto"/>
        <w:rPr>
          <w:ins w:id="452" w:author="Liu, Cong" w:date="2025-01-24T14:18:00Z" w16du:dateUtc="2025-01-24T22:18:00Z"/>
        </w:rPr>
      </w:pPr>
      <w:r>
        <w:t xml:space="preserve">Although a common set of pathogenic genes were shared across At-Risk/ERA participants, the cell types that were most likely to produce the specific gene were highly variable </w:t>
      </w:r>
      <w:r>
        <w:lastRenderedPageBreak/>
        <w:t>(</w:t>
      </w:r>
      <w:r>
        <w:rPr>
          <w:b/>
        </w:rPr>
        <w:t>Supplementary Fig. S5</w:t>
      </w:r>
      <w:ins w:id="453" w:author="Liu, Cong" w:date="2024-12-26T11:50:00Z" w16du:dateUtc="2024-12-26T19:50:00Z">
        <w:r w:rsidR="00AC2031">
          <w:rPr>
            <w:b/>
          </w:rPr>
          <w:t>B</w:t>
        </w:r>
      </w:ins>
      <w:del w:id="454"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del w:id="455" w:author="Liu, Cong" w:date="2025-01-07T20:54:00Z" w16du:dateUtc="2025-01-08T04:54:00Z">
        <w:r w:rsidDel="0024343B">
          <w:rPr>
            <w:i/>
          </w:rPr>
          <w:delText>TNFAIP1</w:delText>
        </w:r>
        <w:r w:rsidDel="0024343B">
          <w:delText xml:space="preserve"> </w:delText>
        </w:r>
      </w:del>
      <w:ins w:id="456" w:author="Liu, Cong" w:date="2025-01-07T20:54:00Z" w16du:dateUtc="2025-01-08T04:54:00Z">
        <w:r w:rsidR="0024343B">
          <w:rPr>
            <w:i/>
          </w:rPr>
          <w:t>CXCL16</w:t>
        </w:r>
        <w:r w:rsidR="0024343B">
          <w:t xml:space="preserve"> </w:t>
        </w:r>
      </w:ins>
      <w:r>
        <w:t xml:space="preserve">displayed uniform activity across </w:t>
      </w:r>
      <w:del w:id="457" w:author="Liu, Cong" w:date="2025-01-07T20:54:00Z" w16du:dateUtc="2025-01-08T04:54:00Z">
        <w:r w:rsidDel="00B12D7D">
          <w:delText xml:space="preserve">T </w:delText>
        </w:r>
      </w:del>
      <w:ins w:id="458" w:author="Liu, Cong" w:date="2025-01-07T20:54:00Z" w16du:dateUtc="2025-01-08T04:54:00Z">
        <w:r w:rsidR="00B12D7D">
          <w:t xml:space="preserve">all </w:t>
        </w:r>
      </w:ins>
      <w:r>
        <w:t>cell</w:t>
      </w:r>
      <w:ins w:id="459" w:author="Liu, Cong" w:date="2025-01-07T20:54:00Z" w16du:dateUtc="2025-01-08T04:54:00Z">
        <w:r w:rsidR="00B12D7D">
          <w:t xml:space="preserve"> types</w:t>
        </w:r>
      </w:ins>
      <w:del w:id="460" w:author="Liu, Cong" w:date="2025-01-07T20:54:00Z" w16du:dateUtc="2025-01-08T04:54:00Z">
        <w:r w:rsidDel="00B12D7D">
          <w:delText>s</w:delText>
        </w:r>
      </w:del>
      <w:r>
        <w:t xml:space="preserve"> </w:t>
      </w:r>
      <w:del w:id="461" w:author="Liu, Cong" w:date="2025-01-07T20:54:00Z" w16du:dateUtc="2025-01-08T04:54:00Z">
        <w:r w:rsidDel="00B12D7D">
          <w:delText xml:space="preserve">and NK cells while </w:delText>
        </w:r>
        <w:r w:rsidDel="00B12D7D">
          <w:rPr>
            <w:i/>
          </w:rPr>
          <w:delText>NOTCH1</w:delText>
        </w:r>
        <w:r w:rsidDel="00B12D7D">
          <w:delText xml:space="preserve"> had</w:delText>
        </w:r>
      </w:del>
      <w:ins w:id="462" w:author="Liu, Cong" w:date="2025-01-07T20:54:00Z" w16du:dateUtc="2025-01-08T04:54:00Z">
        <w:r w:rsidR="00B12D7D">
          <w:t>with</w:t>
        </w:r>
      </w:ins>
      <w:r>
        <w:t xml:space="preserve"> the highest activity in Tregs</w:t>
      </w:r>
      <w:del w:id="463"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464" w:author="Liu, Cong" w:date="2025-01-07T20:52:00Z" w16du:dateUtc="2025-01-08T04:52:00Z">
        <w:r w:rsidDel="0024343B">
          <w:rPr>
            <w:i/>
          </w:rPr>
          <w:delText>CCL20</w:delText>
        </w:r>
        <w:r w:rsidDel="0024343B">
          <w:delText xml:space="preserve"> </w:delText>
        </w:r>
      </w:del>
      <w:ins w:id="465"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466" w:author="Liu, Cong" w:date="2024-12-25T14:47:00Z" w16du:dateUtc="2024-12-25T22:47:00Z">
        <w:r w:rsidR="004703C5">
          <w:t>3</w:t>
        </w:r>
      </w:ins>
      <w:del w:id="467" w:author="Liu, Cong" w:date="2024-12-25T14:47:00Z" w16du:dateUtc="2024-12-25T22:47:00Z">
        <w:r w:rsidDel="004703C5">
          <w:delText>8</w:delText>
        </w:r>
      </w:del>
      <w:r>
        <w:t xml:space="preserve"> and monocytes in participant 7 (</w:t>
      </w:r>
      <w:r>
        <w:rPr>
          <w:b/>
        </w:rPr>
        <w:t>Supplementary Fig. S5</w:t>
      </w:r>
      <w:ins w:id="468" w:author="Liu, Cong" w:date="2024-12-26T11:50:00Z" w16du:dateUtc="2024-12-26T19:50:00Z">
        <w:r w:rsidR="00AC2031">
          <w:rPr>
            <w:b/>
          </w:rPr>
          <w:t>C</w:t>
        </w:r>
      </w:ins>
      <w:del w:id="469"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rPr>
          <w:ins w:id="470" w:author="Liu, Cong" w:date="2025-01-24T15:05:00Z" w16du:dateUtc="2025-01-24T23:05:00Z"/>
        </w:rPr>
      </w:pPr>
    </w:p>
    <w:p w14:paraId="16713288" w14:textId="02031DF9" w:rsidR="008D1F32" w:rsidRDefault="002D1C00">
      <w:pPr>
        <w:spacing w:line="360" w:lineRule="auto"/>
        <w:rPr>
          <w:ins w:id="471" w:author="Liu, Cong" w:date="2025-01-24T16:11:00Z" w16du:dateUtc="2025-01-25T00:11:00Z"/>
        </w:rPr>
      </w:pPr>
      <w:ins w:id="472" w:author="Liu, Cong" w:date="2025-01-24T15:06:00Z" w16du:dateUtc="2025-01-24T23:06:00Z">
        <w:r>
          <w:t>The top regulators identified</w:t>
        </w:r>
      </w:ins>
      <w:ins w:id="473" w:author="Liu, Cong" w:date="2025-01-24T15:05:00Z" w16du:dateUtc="2025-01-24T23:05:00Z">
        <w:r>
          <w:t xml:space="preserve"> </w:t>
        </w:r>
      </w:ins>
      <w:ins w:id="474" w:author="Liu, Cong" w:date="2025-01-24T15:06:00Z" w16du:dateUtc="2025-01-24T23:06:00Z">
        <w:r>
          <w:t>from</w:t>
        </w:r>
      </w:ins>
      <w:ins w:id="475" w:author="Liu, Cong" w:date="2025-01-24T15:05:00Z" w16du:dateUtc="2025-01-24T23:05:00Z">
        <w:r>
          <w:t xml:space="preserve"> </w:t>
        </w:r>
      </w:ins>
      <w:ins w:id="476" w:author="Liu, Cong" w:date="2025-01-24T15:08:00Z" w16du:dateUtc="2025-01-24T23:08:00Z">
        <w:r>
          <w:t>At-Risk/ERA</w:t>
        </w:r>
      </w:ins>
      <w:ins w:id="477" w:author="Liu, Cong" w:date="2025-01-24T15:07:00Z" w16du:dateUtc="2025-01-24T23:07:00Z">
        <w:r>
          <w:t xml:space="preserve"> PBMC samples in our study </w:t>
        </w:r>
      </w:ins>
      <w:ins w:id="478" w:author="Liu, Cong" w:date="2025-01-24T15:05:00Z" w16du:dateUtc="2025-01-24T23:05:00Z">
        <w:r>
          <w:t xml:space="preserve">have also been observed in synovial </w:t>
        </w:r>
        <w:r w:rsidRPr="00314864">
          <w:t>tissue</w:t>
        </w:r>
      </w:ins>
      <w:ins w:id="479" w:author="Liu, Cong" w:date="2025-01-24T15:09:00Z" w16du:dateUtc="2025-01-24T23:09:00Z">
        <w:r w:rsidRPr="00314864">
          <w:t xml:space="preserve"> across multiple</w:t>
        </w:r>
      </w:ins>
      <w:ins w:id="480" w:author="Liu, Cong" w:date="2025-01-24T15:05:00Z" w16du:dateUtc="2025-01-24T23:05:00Z">
        <w:r w:rsidRPr="00314864">
          <w:t xml:space="preserve"> </w:t>
        </w:r>
      </w:ins>
      <w:ins w:id="481" w:author="Liu, Cong" w:date="2025-01-24T15:09:00Z" w16du:dateUtc="2025-01-24T23:09:00Z">
        <w:r w:rsidRPr="00314864">
          <w:t>cell types</w:t>
        </w:r>
      </w:ins>
      <w:ins w:id="482" w:author="Liu, Cong" w:date="2025-01-24T15:11:00Z" w16du:dateUtc="2025-01-24T23:11:00Z">
        <w:r w:rsidR="00836423" w:rsidRPr="00314864">
          <w:t xml:space="preserve"> in established RA patients</w:t>
        </w:r>
      </w:ins>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ins w:id="483" w:author="Liu, Cong" w:date="2025-01-24T15:05:00Z" w16du:dateUtc="2025-01-24T23:05:00Z">
        <w:r w:rsidRPr="00314864">
          <w:t xml:space="preserve">. </w:t>
        </w:r>
      </w:ins>
      <w:ins w:id="484" w:author="Liu, Cong" w:date="2025-01-24T16:10:00Z" w16du:dateUtc="2025-01-25T00:10:00Z">
        <w:r w:rsidR="008D1F32" w:rsidRPr="00314864">
          <w:t>The mediators expressed</w:t>
        </w:r>
      </w:ins>
      <w:r w:rsidR="00314864" w:rsidRPr="00314864">
        <w:t>.</w:t>
      </w:r>
      <w:ins w:id="485" w:author="Liu, Cong" w:date="2025-01-24T16:51:00Z" w16du:dateUtc="2025-01-25T00:51:00Z">
        <w:r w:rsidR="00314864" w:rsidRPr="00314864">
          <w:t xml:space="preserve"> </w:t>
        </w:r>
        <w:r w:rsidR="00314864" w:rsidRPr="00314864">
          <w:rPr>
            <w:rPrChange w:id="486" w:author="Liu, Cong" w:date="2025-01-24T16:51:00Z" w16du:dateUtc="2025-01-25T00:51:00Z">
              <w:rPr>
                <w:b/>
                <w:bCs/>
              </w:rPr>
            </w:rPrChange>
          </w:rPr>
          <w:t>Clusters from same</w:t>
        </w:r>
        <w:r w:rsidR="00314864" w:rsidRPr="00314864">
          <w:t xml:space="preserve"> cell type </w:t>
        </w:r>
        <w:r w:rsidR="00314864" w:rsidRPr="00314864">
          <w:rPr>
            <w:rPrChange w:id="487" w:author="Liu, Cong" w:date="2025-01-24T16:51:00Z" w16du:dateUtc="2025-01-25T00:51:00Z">
              <w:rPr>
                <w:b/>
                <w:bCs/>
              </w:rPr>
            </w:rPrChange>
          </w:rPr>
          <w:t xml:space="preserve">tend to be grouped together and different cell types </w:t>
        </w:r>
        <w:r w:rsidR="00314864" w:rsidRPr="00314864">
          <w:t xml:space="preserve">displayed high activity in </w:t>
        </w:r>
        <w:r w:rsidR="00314864" w:rsidRPr="00314864">
          <w:rPr>
            <w:rPrChange w:id="488" w:author="Liu, Cong" w:date="2025-01-24T16:51:00Z" w16du:dateUtc="2025-01-25T00:51:00Z">
              <w:rPr>
                <w:b/>
                <w:bCs/>
              </w:rPr>
            </w:rPrChange>
          </w:rPr>
          <w:t>different groups of genes</w:t>
        </w:r>
      </w:ins>
    </w:p>
    <w:p w14:paraId="28554437" w14:textId="333BC13E" w:rsidR="002D1C00" w:rsidRDefault="002D1C00">
      <w:pPr>
        <w:spacing w:line="360" w:lineRule="auto"/>
      </w:pPr>
      <w:ins w:id="489" w:author="Liu, Cong" w:date="2025-01-24T15:05:00Z" w16du:dateUtc="2025-01-24T23:05:00Z">
        <w:r>
          <w:t>For instance, CCL5, identified as a key player in both communication pathway and a top pathogenic gene in our study, is also a top maker gene of CD8+ GZMK+ memory clusters in RA synovial tissues</w:t>
        </w:r>
        <w:r>
          <w:fldChar w:fldCharType="begin"/>
        </w:r>
      </w:ins>
      <w:r w:rsidR="003B593D">
        <w:instrText xml:space="preserve"> ADDIN ZOTERO_ITEM CSL_CITATION {"citationID":"k0BTQSR5","properties":{"formattedCitation":"\\super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id="490" w:author="Liu, Cong" w:date="2025-01-24T15:05:00Z" w16du:dateUtc="2025-01-24T23:05:00Z">
        <w:r>
          <w:fldChar w:fldCharType="separate"/>
        </w:r>
        <w:r w:rsidRPr="00691599">
          <w:rPr>
            <w:vertAlign w:val="superscript"/>
          </w:rPr>
          <w:t>9,11</w:t>
        </w:r>
        <w:r>
          <w:fldChar w:fldCharType="end"/>
        </w:r>
        <w:commentRangeStart w:id="491"/>
        <w:commentRangeEnd w:id="491"/>
        <w:r>
          <w:rPr>
            <w:rStyle w:val="CommentReference"/>
          </w:rPr>
          <w:commentReference w:id="491"/>
        </w:r>
        <w:r>
          <w:t>. Our findings also corroborate previous research in highlighting the importance of several other chemokines including CCL4, CCL4L2, CCL3, XCL1, and XCL2. Furthermore, TNFSF9 and IFNG, which emerged as top predictors in our model, are also noted in CD4 T cells isolated from established RA synovium</w:t>
        </w:r>
        <w:r>
          <w:fldChar w:fldCharType="begin"/>
        </w:r>
      </w:ins>
      <w:r w:rsidR="003B593D">
        <w:instrText xml:space="preserve"> ADDIN ZOTERO_ITEM CSL_CITATION {"citationID":"MrpXBDWL","properties":{"formattedCitation":"\\super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id="492" w:author="Liu, Cong" w:date="2025-01-24T15:05:00Z" w16du:dateUtc="2025-01-24T23:05:00Z">
        <w:r>
          <w:fldChar w:fldCharType="separate"/>
        </w:r>
        <w:r w:rsidRPr="00691599">
          <w:rPr>
            <w:vertAlign w:val="superscript"/>
          </w:rPr>
          <w:t>11</w:t>
        </w:r>
        <w:r>
          <w:fldChar w:fldCharType="end"/>
        </w:r>
        <w:r>
          <w:t xml:space="preserve">. </w:t>
        </w:r>
        <w:r w:rsidRPr="00F615E8">
          <w:t xml:space="preserve">The </w:t>
        </w:r>
        <w:r>
          <w:t>concordance</w:t>
        </w:r>
        <w:r w:rsidRPr="00F615E8">
          <w:t xml:space="preserve"> between our pre-RA PBMC and established RA synovium data suggest </w:t>
        </w:r>
        <w:r>
          <w:t xml:space="preserve">that blood sampling is relevant to synovial mechanisms and that </w:t>
        </w:r>
        <w:r w:rsidRPr="00F615E8">
          <w:t xml:space="preserve">potential early biomarkers </w:t>
        </w:r>
        <w:r>
          <w:t>or patient stratification is feasible using PBMCs</w:t>
        </w:r>
        <w:r w:rsidRPr="00F615E8">
          <w:t>.</w:t>
        </w:r>
      </w:ins>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493" w:name="_4d34og8" w:colFirst="0" w:colLast="0"/>
      <w:bookmarkEnd w:id="493"/>
      <w:commentRangeStart w:id="494"/>
      <w:r>
        <w:t>Discussion</w:t>
      </w:r>
      <w:commentRangeEnd w:id="494"/>
      <w:r w:rsidR="001A1344">
        <w:rPr>
          <w:rStyle w:val="CommentReference"/>
          <w:b w:val="0"/>
        </w:rPr>
        <w:commentReference w:id="494"/>
      </w:r>
    </w:p>
    <w:p w14:paraId="5187590C" w14:textId="40616CD3" w:rsidR="006F371C" w:rsidRDefault="003C3B5E">
      <w:pPr>
        <w:spacing w:line="360" w:lineRule="auto"/>
      </w:pPr>
      <w:r>
        <w:t xml:space="preserve">Our study provides compelling evidence that individuals with </w:t>
      </w:r>
      <w:del w:id="495" w:author="Firestein, Gary" w:date="2024-12-26T09:53:00Z" w16du:dateUtc="2024-12-26T17:53:00Z">
        <w:r w:rsidDel="001A1344">
          <w:delText xml:space="preserve">early RA and </w:delText>
        </w:r>
      </w:del>
      <w:r>
        <w:t>those at elevated risk for developing RA</w:t>
      </w:r>
      <w:ins w:id="496" w:author="Firestein, Gary" w:date="2024-12-26T09:53:00Z" w16du:dateUtc="2024-12-26T17:53:00Z">
        <w:r w:rsidR="001A1344">
          <w:t xml:space="preserve"> and even early RA</w:t>
        </w:r>
      </w:ins>
      <w:r>
        <w:t xml:space="preserve"> exhibit </w:t>
      </w:r>
      <w:ins w:id="497"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lastRenderedPageBreak/>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498"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7F71C710" w:rsidR="006F371C" w:rsidRDefault="003C3B5E">
      <w:pPr>
        <w:spacing w:line="360" w:lineRule="auto"/>
        <w:rPr>
          <w:ins w:id="499" w:author="Firestein, Gary" w:date="2025-01-08T13:03:00Z" w16du:dateUtc="2025-01-08T21:03:00Z"/>
        </w:rPr>
      </w:pPr>
      <w:r>
        <w:t xml:space="preserve">While the </w:t>
      </w:r>
      <w:ins w:id="500"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ins w:id="501" w:author="Liu, Cong" w:date="2025-01-19T19:57:00Z" w16du:dateUtc="2025-01-20T03:57:00Z">
        <w:r w:rsidR="00D17F1E" w:rsidRPr="00D17F1E">
          <w:rPr>
            <w:vertAlign w:val="superscript"/>
            <w:rPrChange w:id="502" w:author="Liu, Cong" w:date="2025-01-19T19:57:00Z" w16du:dateUtc="2025-01-20T03:57:00Z">
              <w:rPr>
                <w:rFonts w:ascii="Times New Roman" w:hAnsi="Times New Roman" w:cs="Times New Roman"/>
                <w:vertAlign w:val="superscript"/>
              </w:rPr>
            </w:rPrChange>
          </w:rPr>
          <w:t>1,27–29</w:t>
        </w:r>
      </w:ins>
      <w:del w:id="503" w:author="Liu, Cong" w:date="2025-01-19T19:57:00Z" w16du:dateUtc="2025-01-20T03:57:00Z">
        <w:r w:rsidR="00EB697A" w:rsidRPr="00D17F1E" w:rsidDel="00D17F1E">
          <w:rPr>
            <w:vertAlign w:val="superscript"/>
          </w:rPr>
          <w:delText>1,26–28</w:delText>
        </w:r>
      </w:del>
      <w:r w:rsidR="00EB697A">
        <w:fldChar w:fldCharType="end"/>
      </w:r>
      <w:del w:id="504" w:author="Liu, Cong" w:date="2025-01-09T10:35:00Z" w16du:dateUtc="2025-01-09T18:35:00Z">
        <w:r w:rsidDel="00EB697A">
          <w:fldChar w:fldCharType="begin"/>
        </w:r>
        <w:r w:rsidDel="00EB697A">
          <w:delInstrText>HYPERLINK "https://paperpile.com/c/ccxovd/iLxYk+t14Vl+O92d5+sKrPX" \h</w:delInstrText>
        </w:r>
        <w:r w:rsidDel="00EB697A">
          <w:fldChar w:fldCharType="separate"/>
        </w:r>
        <w:r w:rsidDel="00EB697A">
          <w:rPr>
            <w:color w:val="000000"/>
            <w:vertAlign w:val="superscript"/>
          </w:rPr>
          <w:delText>1,22–24</w:delText>
        </w:r>
        <w:r w:rsidDel="00EB697A">
          <w:fldChar w:fldCharType="end"/>
        </w:r>
      </w:del>
      <w:r>
        <w:t xml:space="preserve">. In other words, the clinical responses could depend on which cell types express the pathogenic genes, such as B cells (rituximab) or CD4 T cells (abatacept) or the specific signal received by the receiver cells (e.g., </w:t>
      </w:r>
      <w:commentRangeStart w:id="505"/>
      <w:r w:rsidRPr="001961CD">
        <w:rPr>
          <w:i/>
          <w:iCs/>
          <w:rPrChange w:id="506" w:author="Liu, Cong" w:date="2025-01-03T23:25:00Z" w16du:dateUtc="2025-01-04T04:25:00Z">
            <w:rPr/>
          </w:rPrChange>
        </w:rPr>
        <w:t>TGF</w:t>
      </w:r>
      <w:ins w:id="507" w:author="Liu, Cong" w:date="2024-12-26T11:42:00Z" w16du:dateUtc="2024-12-26T19:42:00Z">
        <w:r w:rsidR="006637C1" w:rsidRPr="001961CD">
          <w:rPr>
            <w:i/>
            <w:iCs/>
            <w:rPrChange w:id="508" w:author="Liu, Cong" w:date="2025-01-03T23:25:00Z" w16du:dateUtc="2025-01-04T04:25:00Z">
              <w:rPr/>
            </w:rPrChange>
          </w:rPr>
          <w:t>B1</w:t>
        </w:r>
      </w:ins>
      <w:del w:id="509" w:author="Liu, Cong" w:date="2024-12-26T11:42:00Z" w16du:dateUtc="2024-12-26T19:42:00Z">
        <w:r w:rsidRPr="001961CD" w:rsidDel="006637C1">
          <w:rPr>
            <w:i/>
            <w:iCs/>
            <w:rPrChange w:id="510" w:author="Liu, Cong" w:date="2025-01-03T23:25:00Z" w16du:dateUtc="2025-01-04T04:25:00Z">
              <w:rPr/>
            </w:rPrChange>
          </w:rPr>
          <w:delText>ß</w:delText>
        </w:r>
      </w:del>
      <w:r>
        <w:t xml:space="preserve"> </w:t>
      </w:r>
      <w:commentRangeEnd w:id="505"/>
      <w:r w:rsidR="00166BD0">
        <w:rPr>
          <w:rStyle w:val="CommentReference"/>
        </w:rPr>
        <w:commentReference w:id="505"/>
      </w:r>
      <w:r>
        <w:t xml:space="preserve">or </w:t>
      </w:r>
      <w:r w:rsidRPr="001961CD">
        <w:rPr>
          <w:i/>
          <w:iCs/>
          <w:rPrChange w:id="511" w:author="Liu, Cong" w:date="2025-01-03T23:25:00Z" w16du:dateUtc="2025-01-04T04:25:00Z">
            <w:rPr/>
          </w:rPrChange>
        </w:rPr>
        <w:t>IL</w:t>
      </w:r>
      <w:del w:id="512" w:author="Liu, Cong" w:date="2024-12-25T14:48:00Z" w16du:dateUtc="2024-12-25T22:48:00Z">
        <w:r w:rsidRPr="001961CD" w:rsidDel="00676C7B">
          <w:rPr>
            <w:i/>
            <w:iCs/>
            <w:rPrChange w:id="513" w:author="Liu, Cong" w:date="2025-01-03T23:25:00Z" w16du:dateUtc="2025-01-04T04:25:00Z">
              <w:rPr/>
            </w:rPrChange>
          </w:rPr>
          <w:delText>-</w:delText>
        </w:r>
      </w:del>
      <w:r w:rsidRPr="001961CD">
        <w:rPr>
          <w:i/>
          <w:iCs/>
          <w:rPrChange w:id="514" w:author="Liu, Cong" w:date="2025-01-03T23:25:00Z" w16du:dateUtc="2025-01-04T04:25:00Z">
            <w:rPr/>
          </w:rPrChange>
        </w:rPr>
        <w:t>16</w:t>
      </w:r>
      <w:r>
        <w:t xml:space="preserve">). </w:t>
      </w:r>
    </w:p>
    <w:p w14:paraId="3EC596CB" w14:textId="77777777" w:rsidR="00430320" w:rsidRDefault="00430320">
      <w:pPr>
        <w:spacing w:line="360" w:lineRule="auto"/>
        <w:rPr>
          <w:ins w:id="515" w:author="Firestein, Gary" w:date="2025-01-08T13:03:00Z" w16du:dateUtc="2025-01-08T21:03:00Z"/>
        </w:rPr>
      </w:pPr>
    </w:p>
    <w:p w14:paraId="2113FFBC" w14:textId="67235606" w:rsidR="00430320" w:rsidRDefault="00430320" w:rsidP="00430320">
      <w:pPr>
        <w:spacing w:line="360" w:lineRule="auto"/>
        <w:rPr>
          <w:moveTo w:id="516" w:author="Firestein, Gary" w:date="2025-01-08T13:03:00Z" w16du:dateUtc="2025-01-08T21:03:00Z"/>
        </w:rPr>
      </w:pPr>
      <w:moveToRangeStart w:id="517" w:author="Firestein, Gary" w:date="2025-01-08T13:03:00Z" w:name="move187233833"/>
      <w:commentRangeStart w:id="518"/>
      <w:moveTo w:id="519" w:author="Firestein, Gary" w:date="2025-01-08T13:03:00Z" w16du:dateUtc="2025-01-08T21:03:00Z">
        <w:r>
          <w:t xml:space="preserve">Our </w:t>
        </w:r>
        <w:commentRangeEnd w:id="518"/>
        <w:r>
          <w:rPr>
            <w:rStyle w:val="CommentReference"/>
          </w:rPr>
          <w:commentReference w:id="518"/>
        </w:r>
        <w:r>
          <w:t>study was unique in that it integrated transcriptome and chromatin accessibility data to reveal pathways that would have been missed by transcriptome-only analysis</w:t>
        </w:r>
      </w:moveTo>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ins w:id="520" w:author="Liu, Cong" w:date="2025-01-19T19:57:00Z" w16du:dateUtc="2025-01-20T03:57:00Z">
        <w:r w:rsidR="00D17F1E" w:rsidRPr="00D17F1E">
          <w:rPr>
            <w:vertAlign w:val="superscript"/>
            <w:rPrChange w:id="521" w:author="Liu, Cong" w:date="2025-01-19T19:57:00Z" w16du:dateUtc="2025-01-20T03:57:00Z">
              <w:rPr>
                <w:rFonts w:ascii="Times New Roman" w:hAnsi="Times New Roman" w:cs="Times New Roman"/>
                <w:vertAlign w:val="superscript"/>
              </w:rPr>
            </w:rPrChange>
          </w:rPr>
          <w:t>30</w:t>
        </w:r>
      </w:ins>
      <w:del w:id="522" w:author="Liu, Cong" w:date="2025-01-19T19:57:00Z" w16du:dateUtc="2025-01-20T03:57:00Z">
        <w:r w:rsidR="00EB697A" w:rsidRPr="00D17F1E" w:rsidDel="00D17F1E">
          <w:rPr>
            <w:vertAlign w:val="superscript"/>
          </w:rPr>
          <w:delText>29</w:delText>
        </w:r>
      </w:del>
      <w:r w:rsidR="00EB697A">
        <w:fldChar w:fldCharType="end"/>
      </w:r>
      <w:moveTo w:id="523" w:author="Firestein, Gary" w:date="2025-01-08T13:03:00Z" w16du:dateUtc="2025-01-08T21:03:00Z">
        <w:del w:id="524" w:author="Liu, Cong" w:date="2025-01-09T10:35:00Z" w16du:dateUtc="2025-01-09T18:35:00Z">
          <w:r w:rsidDel="00EB697A">
            <w:rPr>
              <w:color w:val="000000"/>
              <w:vertAlign w:val="superscript"/>
            </w:rPr>
            <w:delText>25</w:delText>
          </w:r>
        </w:del>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moveTo>
    </w:p>
    <w:moveToRangeEnd w:id="517"/>
    <w:p w14:paraId="75D5475F" w14:textId="179D1A82" w:rsidR="00430320" w:rsidDel="00430320" w:rsidRDefault="00430320">
      <w:pPr>
        <w:spacing w:line="360" w:lineRule="auto"/>
        <w:rPr>
          <w:del w:id="525" w:author="Firestein, Gary" w:date="2025-01-08T13:03:00Z" w16du:dateUtc="2025-01-08T21:03:00Z"/>
        </w:rPr>
      </w:pPr>
    </w:p>
    <w:p w14:paraId="538AE346" w14:textId="77777777" w:rsidR="006F371C" w:rsidRDefault="006F371C">
      <w:pPr>
        <w:spacing w:line="360" w:lineRule="auto"/>
        <w:rPr>
          <w:ins w:id="526" w:author="Liu, Cong" w:date="2025-01-04T00:15:00Z" w16du:dateUtc="2025-01-04T05:15:00Z"/>
        </w:rPr>
      </w:pPr>
    </w:p>
    <w:p w14:paraId="0A361884" w14:textId="6C21F296" w:rsidR="007876CC" w:rsidRDefault="003C4A10" w:rsidP="00A2091F">
      <w:pPr>
        <w:spacing w:line="360" w:lineRule="auto"/>
        <w:rPr>
          <w:ins w:id="527" w:author="Firestein, Gary" w:date="2025-01-08T13:00:00Z" w16du:dateUtc="2025-01-08T21:00:00Z"/>
        </w:rPr>
      </w:pPr>
      <w:ins w:id="528" w:author="Liu, Cong" w:date="2025-01-07T21:15:00Z" w16du:dateUtc="2025-01-08T05:15:00Z">
        <w:r>
          <w:t>While p</w:t>
        </w:r>
      </w:ins>
      <w:ins w:id="529" w:author="Liu, Cong" w:date="2025-01-04T00:15:00Z" w16du:dateUtc="2025-01-04T05:15:00Z">
        <w:r w:rsidR="00A2091F">
          <w:t xml:space="preserve">revious studies </w:t>
        </w:r>
      </w:ins>
      <w:ins w:id="530" w:author="Liu, Cong" w:date="2025-01-07T21:15:00Z" w16du:dateUtc="2025-01-08T05:15:00Z">
        <w:r>
          <w:t>have</w:t>
        </w:r>
      </w:ins>
      <w:ins w:id="531" w:author="Liu, Cong" w:date="2025-01-04T00:15:00Z" w16du:dateUtc="2025-01-04T05:15:00Z">
        <w:r w:rsidR="00A2091F">
          <w:t xml:space="preserve"> </w:t>
        </w:r>
      </w:ins>
      <w:ins w:id="532" w:author="Liu, Cong" w:date="2025-01-07T21:15:00Z" w16du:dateUtc="2025-01-08T05:15:00Z">
        <w:r>
          <w:t>predominantly</w:t>
        </w:r>
      </w:ins>
      <w:ins w:id="533" w:author="Liu, Cong" w:date="2025-01-04T00:15:00Z" w16du:dateUtc="2025-01-04T05:15:00Z">
        <w:r w:rsidR="00A2091F">
          <w:t xml:space="preserve"> </w:t>
        </w:r>
      </w:ins>
      <w:ins w:id="534" w:author="Liu, Cong" w:date="2025-01-07T09:44:00Z" w16du:dateUtc="2025-01-07T17:44:00Z">
        <w:r w:rsidR="00E76B9A">
          <w:t>focused</w:t>
        </w:r>
      </w:ins>
      <w:ins w:id="535" w:author="Liu, Cong" w:date="2025-01-04T00:15:00Z" w16du:dateUtc="2025-01-04T05:15:00Z">
        <w:r w:rsidR="00A2091F">
          <w:t xml:space="preserve"> on established RA synovium</w:t>
        </w:r>
      </w:ins>
      <w:ins w:id="536" w:author="Firestein, Gary" w:date="2025-01-08T11:31:00Z" w16du:dateUtc="2025-01-08T19:31:00Z">
        <w:r w:rsidR="00246D06">
          <w:t xml:space="preserve"> or the transcriptome peripheral blood in at-risk individuals</w:t>
        </w:r>
      </w:ins>
      <w:ins w:id="537" w:author="Liu, Cong" w:date="2025-01-09T10:42:00Z" w16du:dateUtc="2025-01-09T18:42:00Z">
        <w:r w:rsidR="00EB697A">
          <w:fldChar w:fldCharType="begin"/>
        </w:r>
      </w:ins>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ins w:id="538" w:author="Liu, Cong" w:date="2025-01-19T19:57:00Z" w16du:dateUtc="2025-01-20T03:57:00Z">
        <w:r w:rsidR="00D17F1E" w:rsidRPr="00D17F1E">
          <w:rPr>
            <w:vertAlign w:val="superscript"/>
            <w:rPrChange w:id="539" w:author="Liu, Cong" w:date="2025-01-19T19:57:00Z" w16du:dateUtc="2025-01-20T03:57:00Z">
              <w:rPr>
                <w:rFonts w:ascii="Times New Roman" w:hAnsi="Times New Roman" w:cs="Times New Roman"/>
                <w:vertAlign w:val="superscript"/>
              </w:rPr>
            </w:rPrChange>
          </w:rPr>
          <w:t>9–11,31,32</w:t>
        </w:r>
      </w:ins>
      <w:ins w:id="540" w:author="Liu, Cong" w:date="2025-01-09T10:42:00Z" w16du:dateUtc="2025-01-09T18:42:00Z">
        <w:r w:rsidR="00EB697A">
          <w:fldChar w:fldCharType="end"/>
        </w:r>
      </w:ins>
      <w:del w:id="541" w:author="Liu, Cong" w:date="2025-01-09T10:41:00Z" w16du:dateUtc="2025-01-09T18:41:00Z">
        <w:r w:rsidR="00EB697A" w:rsidDel="00EB697A">
          <w:fldChar w:fldCharType="begin"/>
        </w:r>
      </w:del>
      <w:ins w:id="542" w:author="Liu, Cong" w:date="2025-01-09T10:41:00Z" w16du:dateUtc="2025-01-09T18:41:00Z">
        <w:r w:rsidR="00EB697A">
          <w:instrText xml:space="preserve"> ADDIN ZOTERO_ITEM CSL_CITATION {"citationID":"W5MZXQvA","properties":{"formattedCitation":"\\super 9\\uc0\\u8211{}11,30,31\\nosupersub{}","plainCitation":"","noteIndex":0},"citationItems":[{"id":67,"uris":["http://zotero.org/users/local/JZClHNIm/items/6RBF4GLL"],"itemData":{"id":67,"type":"article-journal","abstract":"Synovial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A."},{"family":"Zhang","given":"Fan"}],"issued":{"date-parts":[["2023",7,4]]}}},{"id":78,"uris":["http://zotero.org/users/local/JZClHNIm/items/PC8AGUHU"],"itemData":{"id":78,"type":"article-journal","abstract":"Rheumatoid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w:instrText>
        </w:r>
        <w:r w:rsidR="00EB697A">
          <w:rPr>
            <w:rFonts w:hint="eastAsia"/>
          </w:rPr>
          <w:instrText xml:space="preserve">ated monocyte subset. We observed an increase in CD4+ T effector memory cells in patients with moderate-high disease activity (DAS28-CRP </w:instrText>
        </w:r>
        <w:r w:rsidR="00EB697A">
          <w:rPr>
            <w:rFonts w:hint="eastAsia"/>
          </w:rPr>
          <w:instrText>≥</w:instrText>
        </w:r>
        <w:r w:rsidR="00EB697A">
          <w:rPr>
            <w:rFonts w:hint="eastAsia"/>
          </w:rPr>
          <w:instrText xml:space="preserve"> 3.2) and a decrease in nonclassical monocytes in patients with low disease activity or remission (DAS28-CRP &lt; 3.2). </w:instrText>
        </w:r>
        <w:r w:rsidR="00EB697A">
          <w:instrText xml:space="preserve">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C."},{"family":"Sirota","given":"Marina"}],"issued":{"date-parts":[["2024",7,2]]}}}],"schema":"https://github.com/citation-style-language/schema/raw/master/csl-citation.json"} </w:instrText>
        </w:r>
      </w:ins>
      <w:del w:id="543" w:author="Liu, Cong" w:date="2025-01-09T10:41:00Z" w16du:dateUtc="2025-01-09T18:41:00Z">
        <w:r w:rsidR="00EB697A" w:rsidDel="00EB697A">
          <w:delInstrText xml:space="preserve"> ADDIN ZOTERO_TEMP </w:delInstrText>
        </w:r>
        <w:r w:rsidR="00EB697A" w:rsidDel="00EB697A">
          <w:fldChar w:fldCharType="separate"/>
        </w:r>
      </w:del>
      <w:ins w:id="544" w:author="Liu, Cong" w:date="2025-01-09T10:41:00Z" w16du:dateUtc="2025-01-09T18:41:00Z">
        <w:r w:rsidR="00EB697A" w:rsidRPr="00EB697A">
          <w:rPr>
            <w:vertAlign w:val="superscript"/>
            <w:rPrChange w:id="545" w:author="Liu, Cong" w:date="2025-01-09T10:41:00Z" w16du:dateUtc="2025-01-09T18:41:00Z">
              <w:rPr>
                <w:rFonts w:ascii="Times New Roman" w:hAnsi="Times New Roman" w:cs="Times New Roman"/>
                <w:vertAlign w:val="superscript"/>
              </w:rPr>
            </w:rPrChange>
          </w:rPr>
          <w:t>9–11,30,31</w:t>
        </w:r>
      </w:ins>
      <w:del w:id="546" w:author="Liu, Cong" w:date="2025-01-09T10:41:00Z" w16du:dateUtc="2025-01-09T18:41:00Z">
        <w:r w:rsidR="00EB697A" w:rsidRPr="00EB697A" w:rsidDel="00EB697A">
          <w:rPr>
            <w:noProof/>
          </w:rPr>
          <w:delText>{Citation}</w:delText>
        </w:r>
        <w:r w:rsidR="00EB697A" w:rsidDel="00EB697A">
          <w:fldChar w:fldCharType="end"/>
        </w:r>
      </w:del>
      <w:ins w:id="547" w:author="Firestein, Gary" w:date="2025-01-08T11:31:00Z" w16du:dateUtc="2025-01-08T19:31:00Z">
        <w:del w:id="548" w:author="Liu, Cong" w:date="2025-01-09T10:38:00Z" w16du:dateUtc="2025-01-09T18:38:00Z">
          <w:r w:rsidR="00246D06" w:rsidDel="00EB697A">
            <w:delText xml:space="preserve"> (REFs)</w:delText>
          </w:r>
        </w:del>
      </w:ins>
      <w:ins w:id="549" w:author="Liu, Cong" w:date="2025-01-07T21:15:00Z" w16du:dateUtc="2025-01-08T05:15:00Z">
        <w:r>
          <w:t xml:space="preserve">, </w:t>
        </w:r>
      </w:ins>
      <w:ins w:id="550" w:author="Liu, Cong" w:date="2025-01-04T00:16:00Z" w16du:dateUtc="2025-01-04T05:16:00Z">
        <w:r w:rsidR="00A2091F">
          <w:t xml:space="preserve">our study </w:t>
        </w:r>
      </w:ins>
      <w:ins w:id="551" w:author="Liu, Cong" w:date="2025-01-07T21:15:00Z" w16du:dateUtc="2025-01-08T05:15:00Z">
        <w:r>
          <w:t>explore</w:t>
        </w:r>
      </w:ins>
      <w:ins w:id="552" w:author="Liu, Cong" w:date="2025-01-07T21:16:00Z" w16du:dateUtc="2025-01-08T05:16:00Z">
        <w:r>
          <w:t>d</w:t>
        </w:r>
      </w:ins>
      <w:ins w:id="553" w:author="Liu, Cong" w:date="2025-01-04T00:16:00Z" w16du:dateUtc="2025-01-04T05:16:00Z">
        <w:r w:rsidR="00A2091F">
          <w:t xml:space="preserve"> </w:t>
        </w:r>
      </w:ins>
      <w:ins w:id="554" w:author="Liu, Cong" w:date="2025-01-04T00:17:00Z" w16du:dateUtc="2025-01-04T05:17:00Z">
        <w:del w:id="555" w:author="Firestein, Gary" w:date="2025-01-08T11:32:00Z" w16du:dateUtc="2025-01-08T19:32:00Z">
          <w:r w:rsidR="00A2091F" w:rsidDel="00246D06">
            <w:delText xml:space="preserve">pre-RA </w:delText>
          </w:r>
        </w:del>
      </w:ins>
      <w:ins w:id="556" w:author="Firestein, Gary" w:date="2025-01-08T11:31:00Z" w16du:dateUtc="2025-01-08T19:31:00Z">
        <w:r w:rsidR="00246D06">
          <w:t>and integrated</w:t>
        </w:r>
      </w:ins>
      <w:ins w:id="557" w:author="Firestein, Gary" w:date="2025-01-08T11:32:00Z" w16du:dateUtc="2025-01-08T19:32:00Z">
        <w:r w:rsidR="00246D06">
          <w:t xml:space="preserve"> transcriptome and chromatin accessibility in </w:t>
        </w:r>
      </w:ins>
      <w:ins w:id="558" w:author="Liu, Cong" w:date="2025-01-04T00:17:00Z" w16du:dateUtc="2025-01-04T05:17:00Z">
        <w:r w:rsidR="00A2091F">
          <w:t>PBMCs</w:t>
        </w:r>
      </w:ins>
      <w:ins w:id="559" w:author="Firestein, Gary" w:date="2025-01-08T11:32:00Z" w16du:dateUtc="2025-01-08T19:32:00Z">
        <w:r w:rsidR="00246D06">
          <w:t xml:space="preserve"> from at-risk individuals</w:t>
        </w:r>
      </w:ins>
      <w:ins w:id="560" w:author="Liu, Cong" w:date="2025-01-04T00:16:00Z" w16du:dateUtc="2025-01-04T05:16:00Z">
        <w:r w:rsidR="00A2091F">
          <w:t xml:space="preserve">. </w:t>
        </w:r>
        <w:del w:id="561" w:author="Firestein, Gary" w:date="2025-01-08T11:33:00Z" w16du:dateUtc="2025-01-08T19:33:00Z">
          <w:r w:rsidR="00A2091F" w:rsidDel="00246D06">
            <w:delText>Although it’s</w:delText>
          </w:r>
        </w:del>
      </w:ins>
      <w:ins w:id="562" w:author="Firestein, Gary" w:date="2025-01-08T11:33:00Z" w16du:dateUtc="2025-01-08T19:33:00Z">
        <w:r w:rsidR="00246D06">
          <w:t>Perhaps most interesting, many of the pathways and genes that we discovered in at-risk ind</w:t>
        </w:r>
      </w:ins>
      <w:ins w:id="563" w:author="Firestein, Gary" w:date="2025-01-08T11:34:00Z" w16du:dateUtc="2025-01-08T19:34:00Z">
        <w:r w:rsidR="00246D06">
          <w:t>ividuals have also been observed in synovial tissue cells, especially</w:t>
        </w:r>
      </w:ins>
      <w:ins w:id="564" w:author="Liu, Cong" w:date="2025-01-04T00:16:00Z" w16du:dateUtc="2025-01-04T05:16:00Z">
        <w:del w:id="565" w:author="Firestein, Gary" w:date="2025-01-08T11:34:00Z" w16du:dateUtc="2025-01-08T19:34:00Z">
          <w:r w:rsidR="00A2091F" w:rsidDel="00246D06">
            <w:delText xml:space="preserve"> not completely comparable </w:delText>
          </w:r>
        </w:del>
      </w:ins>
      <w:ins w:id="566" w:author="Liu, Cong" w:date="2025-01-07T21:16:00Z" w16du:dateUtc="2025-01-08T05:16:00Z">
        <w:del w:id="567" w:author="Firestein, Gary" w:date="2025-01-08T11:34:00Z" w16du:dateUtc="2025-01-08T19:34:00Z">
          <w:r w:rsidDel="00246D06">
            <w:delText>due to</w:delText>
          </w:r>
        </w:del>
      </w:ins>
      <w:ins w:id="568" w:author="Liu, Cong" w:date="2025-01-04T00:16:00Z" w16du:dateUtc="2025-01-04T05:16:00Z">
        <w:del w:id="569" w:author="Firestein, Gary" w:date="2025-01-08T11:34:00Z" w16du:dateUtc="2025-01-08T19:34:00Z">
          <w:r w:rsidR="00A2091F" w:rsidDel="00246D06">
            <w:delText xml:space="preserve"> differen</w:delText>
          </w:r>
        </w:del>
      </w:ins>
      <w:ins w:id="570" w:author="Liu, Cong" w:date="2025-01-07T21:16:00Z" w16du:dateUtc="2025-01-08T05:16:00Z">
        <w:del w:id="571" w:author="Firestein, Gary" w:date="2025-01-08T11:34:00Z" w16du:dateUtc="2025-01-08T19:34:00Z">
          <w:r w:rsidDel="00246D06">
            <w:delText>ces in</w:delText>
          </w:r>
        </w:del>
      </w:ins>
      <w:ins w:id="572" w:author="Liu, Cong" w:date="2025-01-04T00:16:00Z" w16du:dateUtc="2025-01-04T05:16:00Z">
        <w:del w:id="573" w:author="Firestein, Gary" w:date="2025-01-08T11:34:00Z" w16du:dateUtc="2025-01-08T19:34:00Z">
          <w:r w:rsidR="00A2091F" w:rsidDel="00246D06">
            <w:delText xml:space="preserve"> sample scope</w:delText>
          </w:r>
        </w:del>
      </w:ins>
      <w:ins w:id="574" w:author="Liu, Cong" w:date="2025-01-04T00:17:00Z" w16du:dateUtc="2025-01-04T05:17:00Z">
        <w:del w:id="575" w:author="Firestein, Gary" w:date="2025-01-08T11:34:00Z" w16du:dateUtc="2025-01-08T19:34:00Z">
          <w:r w:rsidR="00A2091F" w:rsidDel="00246D06">
            <w:delText xml:space="preserve">, some of the top hits identified in our study </w:delText>
          </w:r>
        </w:del>
      </w:ins>
      <w:ins w:id="576" w:author="Liu, Cong" w:date="2025-01-07T21:16:00Z" w16du:dateUtc="2025-01-08T05:16:00Z">
        <w:del w:id="577" w:author="Firestein, Gary" w:date="2025-01-08T11:34:00Z" w16du:dateUtc="2025-01-08T19:34:00Z">
          <w:r w:rsidDel="00246D06">
            <w:delText>exhibited notably high expression</w:delText>
          </w:r>
        </w:del>
      </w:ins>
      <w:ins w:id="578" w:author="Liu, Cong" w:date="2025-01-04T00:19:00Z" w16du:dateUtc="2025-01-04T05:19:00Z">
        <w:del w:id="579" w:author="Firestein, Gary" w:date="2025-01-08T11:34:00Z" w16du:dateUtc="2025-01-08T19:34:00Z">
          <w:r w:rsidR="00A2091F" w:rsidDel="00246D06">
            <w:delText xml:space="preserve"> in established RA synovium,</w:delText>
          </w:r>
        </w:del>
      </w:ins>
      <w:ins w:id="580" w:author="Liu, Cong" w:date="2025-01-04T00:20:00Z" w16du:dateUtc="2025-01-04T05:20:00Z">
        <w:del w:id="581" w:author="Firestein, Gary" w:date="2025-01-08T11:34:00Z" w16du:dateUtc="2025-01-08T19:34:00Z">
          <w:r w:rsidR="00A2091F" w:rsidDel="00246D06">
            <w:delText xml:space="preserve"> particularly</w:delText>
          </w:r>
        </w:del>
        <w:r w:rsidR="00A2091F">
          <w:t xml:space="preserve"> </w:t>
        </w:r>
      </w:ins>
      <w:ins w:id="582" w:author="Liu, Cong" w:date="2025-01-07T21:16:00Z" w16du:dateUtc="2025-01-08T05:16:00Z">
        <w:r>
          <w:t>with</w:t>
        </w:r>
      </w:ins>
      <w:ins w:id="583" w:author="Liu, Cong" w:date="2025-01-04T00:20:00Z" w16du:dateUtc="2025-01-04T05:20:00Z">
        <w:r w:rsidR="00A2091F">
          <w:t xml:space="preserve">in </w:t>
        </w:r>
        <w:del w:id="584" w:author="Firestein, Gary" w:date="2025-01-08T11:34:00Z" w16du:dateUtc="2025-01-08T19:34:00Z">
          <w:r w:rsidR="00A2091F" w:rsidDel="00246D06">
            <w:delText>specific</w:delText>
          </w:r>
        </w:del>
      </w:ins>
      <w:ins w:id="585" w:author="Firestein, Gary" w:date="2025-01-08T11:34:00Z" w16du:dateUtc="2025-01-08T19:34:00Z">
        <w:r w:rsidR="00246D06">
          <w:t>certain</w:t>
        </w:r>
      </w:ins>
      <w:ins w:id="586" w:author="Liu, Cong" w:date="2025-01-04T00:20:00Z" w16du:dateUtc="2025-01-04T05:20:00Z">
        <w:r w:rsidR="00A2091F">
          <w:t xml:space="preserve"> T cell clusters. For instance, </w:t>
        </w:r>
      </w:ins>
      <w:ins w:id="587" w:author="Liu, Cong" w:date="2025-01-04T00:27:00Z" w16du:dateUtc="2025-01-04T05:27:00Z">
        <w:r w:rsidR="00A2091F">
          <w:t>CCL5</w:t>
        </w:r>
      </w:ins>
      <w:ins w:id="588" w:author="Liu, Cong" w:date="2025-01-07T21:17:00Z" w16du:dateUtc="2025-01-08T05:17:00Z">
        <w:r w:rsidR="00F615E8">
          <w:t xml:space="preserve">, </w:t>
        </w:r>
      </w:ins>
      <w:ins w:id="589" w:author="Liu, Cong" w:date="2025-01-04T00:32:00Z" w16du:dateUtc="2025-01-04T05:32:00Z">
        <w:r w:rsidR="00A2091F">
          <w:t xml:space="preserve">identified as </w:t>
        </w:r>
      </w:ins>
      <w:ins w:id="590" w:author="Liu, Cong" w:date="2025-01-07T21:17:00Z" w16du:dateUtc="2025-01-08T05:17:00Z">
        <w:r w:rsidR="00F615E8">
          <w:t>a key player</w:t>
        </w:r>
      </w:ins>
      <w:ins w:id="591" w:author="Liu, Cong" w:date="2025-01-04T00:32:00Z" w16du:dateUtc="2025-01-04T05:32:00Z">
        <w:r w:rsidR="00A2091F">
          <w:t xml:space="preserve"> in both communication pathway and </w:t>
        </w:r>
      </w:ins>
      <w:ins w:id="592" w:author="Firestein, Gary" w:date="2025-01-08T11:34:00Z" w16du:dateUtc="2025-01-08T19:34:00Z">
        <w:r w:rsidR="00D03CEB">
          <w:t xml:space="preserve">a </w:t>
        </w:r>
      </w:ins>
      <w:ins w:id="593" w:author="Liu, Cong" w:date="2025-01-04T00:32:00Z" w16du:dateUtc="2025-01-04T05:32:00Z">
        <w:r w:rsidR="00A2091F">
          <w:t>top pathogenic</w:t>
        </w:r>
      </w:ins>
      <w:ins w:id="594" w:author="Liu, Cong" w:date="2025-01-04T00:33:00Z" w16du:dateUtc="2025-01-04T05:33:00Z">
        <w:r w:rsidR="00A2091F">
          <w:t xml:space="preserve"> gene in our study</w:t>
        </w:r>
      </w:ins>
      <w:ins w:id="595" w:author="Liu, Cong" w:date="2025-01-07T21:17:00Z" w16du:dateUtc="2025-01-08T05:17:00Z">
        <w:r w:rsidR="00F615E8">
          <w:t>,</w:t>
        </w:r>
      </w:ins>
      <w:ins w:id="596" w:author="Liu, Cong" w:date="2025-01-04T00:33:00Z" w16du:dateUtc="2025-01-04T05:33:00Z">
        <w:r w:rsidR="00A2091F">
          <w:t xml:space="preserve"> </w:t>
        </w:r>
      </w:ins>
      <w:ins w:id="597" w:author="Liu, Cong" w:date="2025-01-07T21:17:00Z" w16du:dateUtc="2025-01-08T05:17:00Z">
        <w:del w:id="598" w:author="Firestein, Gary" w:date="2025-01-08T11:35:00Z" w16du:dateUtc="2025-01-08T19:35:00Z">
          <w:r w:rsidR="00F615E8" w:rsidDel="00D03CEB">
            <w:delText>has been</w:delText>
          </w:r>
        </w:del>
      </w:ins>
      <w:ins w:id="599" w:author="Liu, Cong" w:date="2025-01-04T00:33:00Z" w16du:dateUtc="2025-01-04T05:33:00Z">
        <w:del w:id="600" w:author="Firestein, Gary" w:date="2025-01-08T11:35:00Z" w16du:dateUtc="2025-01-08T19:35:00Z">
          <w:r w:rsidR="00A2091F" w:rsidDel="00D03CEB">
            <w:delText xml:space="preserve"> found as</w:delText>
          </w:r>
        </w:del>
      </w:ins>
      <w:ins w:id="601" w:author="Firestein, Gary" w:date="2025-01-08T11:35:00Z" w16du:dateUtc="2025-01-08T19:35:00Z">
        <w:r w:rsidR="00D03CEB">
          <w:t>is also</w:t>
        </w:r>
      </w:ins>
      <w:ins w:id="602" w:author="Liu, Cong" w:date="2025-01-07T21:17:00Z" w16du:dateUtc="2025-01-08T05:17:00Z">
        <w:r w:rsidR="00F615E8">
          <w:t xml:space="preserve"> a</w:t>
        </w:r>
      </w:ins>
      <w:ins w:id="603" w:author="Liu, Cong" w:date="2025-01-04T00:33:00Z" w16du:dateUtc="2025-01-04T05:33:00Z">
        <w:r w:rsidR="00A2091F">
          <w:t xml:space="preserve"> </w:t>
        </w:r>
      </w:ins>
      <w:ins w:id="604" w:author="Liu, Cong" w:date="2025-01-04T00:35:00Z" w16du:dateUtc="2025-01-04T05:35:00Z">
        <w:r w:rsidR="00A2091F">
          <w:t xml:space="preserve">top </w:t>
        </w:r>
      </w:ins>
      <w:ins w:id="605" w:author="Liu, Cong" w:date="2025-01-04T00:36:00Z" w16du:dateUtc="2025-01-04T05:36:00Z">
        <w:r w:rsidR="00A2091F">
          <w:t>maker</w:t>
        </w:r>
      </w:ins>
      <w:ins w:id="606" w:author="Liu, Cong" w:date="2025-01-04T00:35:00Z" w16du:dateUtc="2025-01-04T05:35:00Z">
        <w:r w:rsidR="00A2091F">
          <w:t xml:space="preserve"> </w:t>
        </w:r>
      </w:ins>
      <w:ins w:id="607" w:author="Liu, Cong" w:date="2025-01-04T00:36:00Z" w16du:dateUtc="2025-01-04T05:36:00Z">
        <w:r w:rsidR="00A2091F">
          <w:t>gene of CD8+ GZMK+ memory cluster</w:t>
        </w:r>
      </w:ins>
      <w:ins w:id="608" w:author="Firestein, Gary" w:date="2025-01-08T13:13:00Z" w16du:dateUtc="2025-01-08T21:13:00Z">
        <w:r w:rsidR="00202893">
          <w:t>s</w:t>
        </w:r>
      </w:ins>
      <w:ins w:id="609" w:author="Liu, Cong" w:date="2025-01-04T00:36:00Z" w16du:dateUtc="2025-01-04T05:36:00Z">
        <w:r w:rsidR="00A2091F">
          <w:t xml:space="preserve"> in </w:t>
        </w:r>
      </w:ins>
      <w:ins w:id="610" w:author="Firestein, Gary" w:date="2025-01-08T13:13:00Z" w16du:dateUtc="2025-01-08T21:13:00Z">
        <w:r w:rsidR="00202893">
          <w:t xml:space="preserve">RA </w:t>
        </w:r>
      </w:ins>
      <w:ins w:id="611" w:author="Liu, Cong" w:date="2025-01-04T00:36:00Z" w16du:dateUtc="2025-01-04T05:36:00Z">
        <w:del w:id="612" w:author="Firestein, Gary" w:date="2025-01-08T13:13:00Z" w16du:dateUtc="2025-01-08T21:13:00Z">
          <w:r w:rsidR="00A2091F" w:rsidDel="00202893">
            <w:delText xml:space="preserve">recent </w:delText>
          </w:r>
        </w:del>
      </w:ins>
      <w:ins w:id="613" w:author="Liu, Cong" w:date="2025-01-04T00:39:00Z" w16du:dateUtc="2025-01-04T05:39:00Z">
        <w:del w:id="614" w:author="Firestein, Gary" w:date="2025-01-08T13:13:00Z" w16du:dateUtc="2025-01-08T21:13:00Z">
          <w:r w:rsidR="00EF4064" w:rsidDel="00202893">
            <w:delText>studies</w:delText>
          </w:r>
        </w:del>
      </w:ins>
      <w:ins w:id="615" w:author="Liu, Cong" w:date="2025-01-04T00:36:00Z" w16du:dateUtc="2025-01-04T05:36:00Z">
        <w:del w:id="616" w:author="Firestein, Gary" w:date="2025-01-08T13:13:00Z" w16du:dateUtc="2025-01-08T21:13:00Z">
          <w:r w:rsidR="00A2091F" w:rsidDel="00202893">
            <w:delText xml:space="preserve"> in </w:delText>
          </w:r>
        </w:del>
        <w:r w:rsidR="00A2091F">
          <w:t>synovial tissue</w:t>
        </w:r>
      </w:ins>
      <w:ins w:id="617" w:author="Liu, Cong" w:date="2025-01-07T21:18:00Z" w16du:dateUtc="2025-01-08T05:18:00Z">
        <w:r w:rsidR="00F615E8">
          <w:t>s</w:t>
        </w:r>
      </w:ins>
      <w:ins w:id="618" w:author="Liu, Cong" w:date="2025-01-09T10:45:00Z" w16du:dateUtc="2025-01-09T18:45:00Z">
        <w:r w:rsidR="009C71E7">
          <w:fldChar w:fldCharType="begin"/>
        </w:r>
      </w:ins>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619" w:author="Liu, Cong" w:date="2025-01-09T10:45:00Z" w16du:dateUtc="2025-01-09T18:45:00Z">
        <w:r w:rsidR="009C71E7" w:rsidRPr="009C71E7">
          <w:rPr>
            <w:vertAlign w:val="superscript"/>
            <w:rPrChange w:id="620" w:author="Liu, Cong" w:date="2025-01-09T10:45:00Z" w16du:dateUtc="2025-01-09T18:45:00Z">
              <w:rPr>
                <w:rFonts w:ascii="Times New Roman" w:hAnsi="Times New Roman" w:cs="Times New Roman"/>
                <w:vertAlign w:val="superscript"/>
              </w:rPr>
            </w:rPrChange>
          </w:rPr>
          <w:t>9,11</w:t>
        </w:r>
        <w:r w:rsidR="009C71E7">
          <w:fldChar w:fldCharType="end"/>
        </w:r>
      </w:ins>
      <w:del w:id="621" w:author="Liu, Cong" w:date="2025-01-09T10:44:00Z" w16du:dateUtc="2025-01-09T18:44:00Z">
        <w:r w:rsidR="00A0722A" w:rsidDel="009C71E7">
          <w:fldChar w:fldCharType="begin"/>
        </w:r>
        <w:r w:rsidR="00A0722A" w:rsidDel="009C71E7">
          <w:delInstrText xml:space="preserve"> ADDIN ZOTERO_ITEM CSL_CITATION {"citationID":"F50oOwJJ","properties":{"formattedCitation":"\\super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9,11</w:delText>
        </w:r>
        <w:r w:rsidR="00A0722A" w:rsidDel="009C71E7">
          <w:fldChar w:fldCharType="end"/>
        </w:r>
      </w:del>
      <w:commentRangeStart w:id="622"/>
      <w:commentRangeEnd w:id="622"/>
      <w:ins w:id="623" w:author="Liu, Cong" w:date="2025-01-07T09:43:00Z" w16du:dateUtc="2025-01-07T17:43:00Z">
        <w:r w:rsidR="00E76B9A">
          <w:rPr>
            <w:rStyle w:val="CommentReference"/>
          </w:rPr>
          <w:commentReference w:id="622"/>
        </w:r>
      </w:ins>
      <w:ins w:id="624" w:author="Liu, Cong" w:date="2025-01-04T00:37:00Z" w16du:dateUtc="2025-01-04T05:37:00Z">
        <w:r w:rsidR="00EF4064">
          <w:t xml:space="preserve">. </w:t>
        </w:r>
      </w:ins>
      <w:ins w:id="625" w:author="Liu, Cong" w:date="2025-01-07T21:18:00Z" w16du:dateUtc="2025-01-08T05:18:00Z">
        <w:r w:rsidR="00F615E8">
          <w:t>Our findings also corroborate previous research in highlighting the importance of s</w:t>
        </w:r>
      </w:ins>
      <w:ins w:id="626" w:author="Liu, Cong" w:date="2025-01-07T19:53:00Z" w16du:dateUtc="2025-01-08T03:53:00Z">
        <w:r w:rsidR="004569C3">
          <w:t xml:space="preserve">everal other </w:t>
        </w:r>
      </w:ins>
      <w:ins w:id="627" w:author="Liu, Cong" w:date="2025-01-07T19:57:00Z" w16du:dateUtc="2025-01-08T03:57:00Z">
        <w:r w:rsidR="004569C3">
          <w:t>chemokines</w:t>
        </w:r>
      </w:ins>
      <w:ins w:id="628" w:author="Liu, Cong" w:date="2025-01-07T19:53:00Z" w16du:dateUtc="2025-01-08T03:53:00Z">
        <w:r w:rsidR="004569C3">
          <w:t xml:space="preserve"> </w:t>
        </w:r>
      </w:ins>
      <w:ins w:id="629" w:author="Liu, Cong" w:date="2025-01-07T19:54:00Z" w16du:dateUtc="2025-01-08T03:54:00Z">
        <w:r w:rsidR="004569C3">
          <w:t>including CCL4, CCL4L2,</w:t>
        </w:r>
      </w:ins>
      <w:ins w:id="630" w:author="Liu, Cong" w:date="2025-01-07T19:57:00Z" w16du:dateUtc="2025-01-08T03:57:00Z">
        <w:r w:rsidR="004569C3">
          <w:t xml:space="preserve"> </w:t>
        </w:r>
      </w:ins>
      <w:ins w:id="631" w:author="Liu, Cong" w:date="2025-01-07T19:54:00Z" w16du:dateUtc="2025-01-08T03:54:00Z">
        <w:r w:rsidR="004569C3">
          <w:t>CCL3</w:t>
        </w:r>
      </w:ins>
      <w:ins w:id="632" w:author="Liu, Cong" w:date="2025-01-07T19:57:00Z" w16du:dateUtc="2025-01-08T03:57:00Z">
        <w:r w:rsidR="004569C3">
          <w:t>, XCL1, and XCL2</w:t>
        </w:r>
      </w:ins>
      <w:ins w:id="633" w:author="Liu, Cong" w:date="2025-01-07T19:55:00Z" w16du:dateUtc="2025-01-08T03:55:00Z">
        <w:r w:rsidR="004569C3">
          <w:t xml:space="preserve">. </w:t>
        </w:r>
      </w:ins>
      <w:ins w:id="634" w:author="Liu, Cong" w:date="2025-01-07T21:19:00Z" w16du:dateUtc="2025-01-08T05:19:00Z">
        <w:r w:rsidR="00F615E8">
          <w:t xml:space="preserve">Furthermore, </w:t>
        </w:r>
      </w:ins>
      <w:ins w:id="635" w:author="Liu, Cong" w:date="2025-01-07T19:58:00Z" w16du:dateUtc="2025-01-08T03:58:00Z">
        <w:r w:rsidR="00DC3E0A">
          <w:t>TNFSF9 and IFNG</w:t>
        </w:r>
      </w:ins>
      <w:ins w:id="636" w:author="Liu, Cong" w:date="2025-01-04T00:54:00Z" w16du:dateUtc="2025-01-04T05:54:00Z">
        <w:r w:rsidR="00121988">
          <w:t xml:space="preserve">, which </w:t>
        </w:r>
      </w:ins>
      <w:ins w:id="637" w:author="Liu, Cong" w:date="2025-01-07T21:19:00Z" w16du:dateUtc="2025-01-08T05:19:00Z">
        <w:r w:rsidR="00F615E8">
          <w:t>emerged</w:t>
        </w:r>
      </w:ins>
      <w:ins w:id="638" w:author="Liu, Cong" w:date="2025-01-04T00:54:00Z" w16du:dateUtc="2025-01-04T05:54:00Z">
        <w:r w:rsidR="00121988">
          <w:t xml:space="preserve"> as top predictor</w:t>
        </w:r>
      </w:ins>
      <w:ins w:id="639" w:author="Liu, Cong" w:date="2025-01-07T19:59:00Z" w16du:dateUtc="2025-01-08T03:59:00Z">
        <w:r w:rsidR="00DC3E0A">
          <w:t>s</w:t>
        </w:r>
      </w:ins>
      <w:ins w:id="640" w:author="Liu, Cong" w:date="2025-01-07T19:49:00Z" w16du:dateUtc="2025-01-08T03:49:00Z">
        <w:r w:rsidR="004569C3">
          <w:t xml:space="preserve"> </w:t>
        </w:r>
      </w:ins>
      <w:ins w:id="641" w:author="Liu, Cong" w:date="2025-01-07T21:19:00Z" w16du:dateUtc="2025-01-08T05:19:00Z">
        <w:r w:rsidR="00F615E8">
          <w:t>in our</w:t>
        </w:r>
      </w:ins>
      <w:ins w:id="642" w:author="Liu, Cong" w:date="2025-01-07T19:49:00Z" w16du:dateUtc="2025-01-08T03:49:00Z">
        <w:r w:rsidR="004569C3">
          <w:t xml:space="preserve"> </w:t>
        </w:r>
        <w:del w:id="643" w:author="Firestein, Gary" w:date="2025-01-08T13:13:00Z" w16du:dateUtc="2025-01-08T21:13:00Z">
          <w:r w:rsidR="004569C3" w:rsidDel="00202893">
            <w:delText xml:space="preserve">prediction </w:delText>
          </w:r>
        </w:del>
        <w:r w:rsidR="004569C3">
          <w:t>model</w:t>
        </w:r>
      </w:ins>
      <w:ins w:id="644" w:author="Liu, Cong" w:date="2025-01-04T00:54:00Z" w16du:dateUtc="2025-01-04T05:54:00Z">
        <w:r w:rsidR="00121988">
          <w:t xml:space="preserve">, </w:t>
        </w:r>
      </w:ins>
      <w:ins w:id="645" w:author="Liu, Cong" w:date="2025-01-07T21:19:00Z" w16du:dateUtc="2025-01-08T05:19:00Z">
        <w:del w:id="646" w:author="Firestein, Gary" w:date="2025-01-08T11:35:00Z" w16du:dateUtc="2025-01-08T19:35:00Z">
          <w:r w:rsidR="00F615E8" w:rsidDel="001E2EB7">
            <w:delText>have been shown as</w:delText>
          </w:r>
        </w:del>
      </w:ins>
      <w:ins w:id="647" w:author="Firestein, Gary" w:date="2025-01-08T11:35:00Z" w16du:dateUtc="2025-01-08T19:35:00Z">
        <w:r w:rsidR="001E2EB7">
          <w:t>are also noted</w:t>
        </w:r>
      </w:ins>
      <w:ins w:id="648" w:author="Liu, Cong" w:date="2025-01-07T21:19:00Z" w16du:dateUtc="2025-01-08T05:19:00Z">
        <w:r w:rsidR="00F615E8">
          <w:t xml:space="preserve"> </w:t>
        </w:r>
        <w:del w:id="649" w:author="Firestein, Gary" w:date="2025-01-08T11:35:00Z" w16du:dateUtc="2025-01-08T19:35:00Z">
          <w:r w:rsidR="00F615E8" w:rsidDel="001E2EB7">
            <w:delText>significant</w:delText>
          </w:r>
        </w:del>
      </w:ins>
      <w:ins w:id="650" w:author="Liu, Cong" w:date="2025-01-07T19:59:00Z" w16du:dateUtc="2025-01-08T03:59:00Z">
        <w:del w:id="651" w:author="Firestein, Gary" w:date="2025-01-08T11:35:00Z" w16du:dateUtc="2025-01-08T19:35:00Z">
          <w:r w:rsidR="00DC3E0A" w:rsidDel="001E2EB7">
            <w:delText xml:space="preserve"> </w:delText>
          </w:r>
        </w:del>
        <w:r w:rsidR="00DC3E0A">
          <w:t xml:space="preserve">in CD4 T cells </w:t>
        </w:r>
        <w:del w:id="652" w:author="Firestein, Gary" w:date="2025-01-08T11:35:00Z" w16du:dateUtc="2025-01-08T19:35:00Z">
          <w:r w:rsidR="00DC3E0A" w:rsidDel="001E2EB7">
            <w:delText>in</w:delText>
          </w:r>
        </w:del>
      </w:ins>
      <w:ins w:id="653" w:author="Firestein, Gary" w:date="2025-01-08T13:13:00Z" w16du:dateUtc="2025-01-08T21:13:00Z">
        <w:r w:rsidR="00202893">
          <w:t>isolated from</w:t>
        </w:r>
      </w:ins>
      <w:ins w:id="654" w:author="Liu, Cong" w:date="2025-01-07T19:59:00Z" w16du:dateUtc="2025-01-08T03:59:00Z">
        <w:r w:rsidR="00DC3E0A">
          <w:t xml:space="preserve"> established RA synovium</w:t>
        </w:r>
      </w:ins>
      <w:ins w:id="655" w:author="Liu, Cong" w:date="2025-01-09T10:46:00Z" w16du:dateUtc="2025-01-09T18:46:00Z">
        <w:r w:rsidR="009C71E7">
          <w:fldChar w:fldCharType="begin"/>
        </w:r>
      </w:ins>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656" w:author="Liu, Cong" w:date="2025-01-09T10:46:00Z" w16du:dateUtc="2025-01-09T18:46:00Z">
        <w:r w:rsidR="009C71E7" w:rsidRPr="009C71E7">
          <w:rPr>
            <w:vertAlign w:val="superscript"/>
            <w:rPrChange w:id="657" w:author="Liu, Cong" w:date="2025-01-09T10:46:00Z" w16du:dateUtc="2025-01-09T18:46:00Z">
              <w:rPr>
                <w:rFonts w:ascii="Times New Roman" w:hAnsi="Times New Roman" w:cs="Times New Roman"/>
                <w:vertAlign w:val="superscript"/>
              </w:rPr>
            </w:rPrChange>
          </w:rPr>
          <w:t>11</w:t>
        </w:r>
        <w:r w:rsidR="009C71E7">
          <w:fldChar w:fldCharType="end"/>
        </w:r>
      </w:ins>
      <w:del w:id="658" w:author="Liu, Cong" w:date="2025-01-09T10:46:00Z" w16du:dateUtc="2025-01-09T18:46:00Z">
        <w:r w:rsidR="00A0722A" w:rsidDel="009C71E7">
          <w:fldChar w:fldCharType="begin"/>
        </w:r>
        <w:r w:rsidR="00A0722A" w:rsidDel="009C71E7">
          <w:delInstrText xml:space="preserve"> ADDIN ZOTERO_ITEM CSL_CITATION {"citationID":"6qhC1qDb","properties":{"formattedCitation":"\\super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11</w:delText>
        </w:r>
        <w:r w:rsidR="00A0722A" w:rsidDel="009C71E7">
          <w:fldChar w:fldCharType="end"/>
        </w:r>
      </w:del>
      <w:ins w:id="659" w:author="Liu, Cong" w:date="2025-01-07T19:59:00Z" w16du:dateUtc="2025-01-08T03:59:00Z">
        <w:r w:rsidR="00DC3E0A">
          <w:t xml:space="preserve">. </w:t>
        </w:r>
      </w:ins>
      <w:ins w:id="660" w:author="Firestein, Gary" w:date="2025-01-08T13:01:00Z" w16du:dateUtc="2025-01-08T21:01:00Z">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ins>
    </w:p>
    <w:p w14:paraId="5EDA8E92" w14:textId="77777777" w:rsidR="00430320" w:rsidRDefault="00430320" w:rsidP="00A2091F">
      <w:pPr>
        <w:spacing w:line="360" w:lineRule="auto"/>
        <w:rPr>
          <w:ins w:id="661" w:author="Firestein, Gary" w:date="2025-01-08T13:05:00Z" w16du:dateUtc="2025-01-08T21:05:00Z"/>
        </w:rPr>
      </w:pPr>
    </w:p>
    <w:p w14:paraId="07C7E242" w14:textId="52B46CC3" w:rsidR="00A2091F" w:rsidRDefault="007876CC" w:rsidP="00A2091F">
      <w:pPr>
        <w:spacing w:line="360" w:lineRule="auto"/>
        <w:rPr>
          <w:ins w:id="662" w:author="Liu, Cong" w:date="2025-01-04T00:15:00Z" w16du:dateUtc="2025-01-04T05:15:00Z"/>
        </w:rPr>
      </w:pPr>
      <w:ins w:id="663" w:author="Firestein, Gary" w:date="2025-01-08T12:58:00Z" w16du:dateUtc="2025-01-08T20:58:00Z">
        <w:r>
          <w:t>The primary findings in other analyses of peripheral blood</w:t>
        </w:r>
      </w:ins>
      <w:ins w:id="664" w:author="Firestein, Gary" w:date="2025-01-08T13:13:00Z" w16du:dateUtc="2025-01-08T21:13:00Z">
        <w:r w:rsidR="00610A8F">
          <w:t xml:space="preserve"> cells</w:t>
        </w:r>
      </w:ins>
      <w:ins w:id="665" w:author="Firestein, Gary" w:date="2025-01-08T12:58:00Z" w16du:dateUtc="2025-01-08T20:58:00Z">
        <w:r>
          <w:t xml:space="preserve"> in at-risk individuals foc</w:t>
        </w:r>
      </w:ins>
      <w:ins w:id="666" w:author="Firestein, Gary" w:date="2025-01-08T12:59:00Z" w16du:dateUtc="2025-01-08T20:59:00Z">
        <w:r>
          <w:t>us</w:t>
        </w:r>
      </w:ins>
      <w:ins w:id="667" w:author="Firestein, Gary" w:date="2025-01-08T13:04:00Z" w16du:dateUtc="2025-01-08T21:04:00Z">
        <w:r w:rsidR="00430320">
          <w:t>ed</w:t>
        </w:r>
      </w:ins>
      <w:ins w:id="668" w:author="Firestein, Gary" w:date="2025-01-08T12:59:00Z" w16du:dateUtc="2025-01-08T20:59:00Z">
        <w:r>
          <w:t xml:space="preserve"> on CD4+ T naïve cells or CCR2</w:t>
        </w:r>
      </w:ins>
      <w:ins w:id="669" w:author="Firestein, Gary" w:date="2025-01-08T13:01:00Z" w16du:dateUtc="2025-01-08T21:01:00Z">
        <w:r>
          <w:t>+ CD4+ T cells</w:t>
        </w:r>
        <w:del w:id="670" w:author="Liu, Cong" w:date="2025-01-09T10:52:00Z" w16du:dateUtc="2025-01-09T18:52:00Z">
          <w:r w:rsidDel="009C71E7">
            <w:delText xml:space="preserve"> (ALTRA and JCI papers</w:delText>
          </w:r>
        </w:del>
      </w:ins>
      <w:ins w:id="671" w:author="Liu, Cong" w:date="2025-01-09T10:52:00Z" w16du:dateUtc="2025-01-09T18:52:00Z">
        <w:r w:rsidR="009C71E7">
          <w:fldChar w:fldCharType="begin"/>
        </w:r>
      </w:ins>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ins w:id="672" w:author="Liu, Cong" w:date="2025-01-19T19:57:00Z" w16du:dateUtc="2025-01-20T03:57:00Z">
        <w:r w:rsidR="00D17F1E" w:rsidRPr="00D17F1E">
          <w:rPr>
            <w:vertAlign w:val="superscript"/>
            <w:rPrChange w:id="673" w:author="Liu, Cong" w:date="2025-01-19T19:57:00Z" w16du:dateUtc="2025-01-20T03:57:00Z">
              <w:rPr>
                <w:rFonts w:ascii="Times New Roman" w:hAnsi="Times New Roman" w:cs="Times New Roman"/>
                <w:vertAlign w:val="superscript"/>
              </w:rPr>
            </w:rPrChange>
          </w:rPr>
          <w:t>32,33</w:t>
        </w:r>
      </w:ins>
      <w:ins w:id="674" w:author="Liu, Cong" w:date="2025-01-09T10:52:00Z" w16du:dateUtc="2025-01-09T18:52:00Z">
        <w:r w:rsidR="009C71E7">
          <w:fldChar w:fldCharType="end"/>
        </w:r>
      </w:ins>
      <w:ins w:id="675" w:author="Firestein, Gary" w:date="2025-01-08T13:01:00Z" w16du:dateUtc="2025-01-08T21:01:00Z">
        <w:del w:id="676" w:author="Liu, Cong" w:date="2025-01-09T10:52:00Z" w16du:dateUtc="2025-01-09T18:52:00Z">
          <w:r w:rsidDel="009C71E7">
            <w:delText>)</w:delText>
          </w:r>
        </w:del>
        <w:r>
          <w:t xml:space="preserve">. </w:t>
        </w:r>
      </w:ins>
      <w:ins w:id="677" w:author="Firestein, Gary" w:date="2025-01-08T13:02:00Z" w16du:dateUtc="2025-01-08T21:02:00Z">
        <w:r w:rsidR="00D63CDE">
          <w:t xml:space="preserve">However, a preponderance of a single pathogenic cell type </w:t>
        </w:r>
      </w:ins>
      <w:ins w:id="678" w:author="Firestein, Gary" w:date="2025-01-08T13:14:00Z" w16du:dateUtc="2025-01-08T21:14:00Z">
        <w:r w:rsidR="008560C2">
          <w:t>would</w:t>
        </w:r>
      </w:ins>
      <w:ins w:id="679" w:author="Firestein, Gary" w:date="2025-01-08T13:02:00Z" w16du:dateUtc="2025-01-08T21:02:00Z">
        <w:r w:rsidR="00D63CDE">
          <w:t xml:space="preserve"> not explain the diversity of responses to targeted agents like abatacept</w:t>
        </w:r>
      </w:ins>
      <w:ins w:id="680" w:author="Firestein, Gary" w:date="2025-01-08T13:19:00Z" w16du:dateUtc="2025-01-08T21:19:00Z">
        <w:r w:rsidR="00D70410">
          <w:t xml:space="preserve"> or even anti-CD4 </w:t>
        </w:r>
        <w:commentRangeStart w:id="681"/>
        <w:r w:rsidR="00D70410">
          <w:t>antibodies</w:t>
        </w:r>
      </w:ins>
      <w:commentRangeEnd w:id="681"/>
      <w:ins w:id="682" w:author="Firestein, Gary" w:date="2025-01-08T13:20:00Z" w16du:dateUtc="2025-01-08T21:20:00Z">
        <w:r w:rsidR="00D70410">
          <w:rPr>
            <w:rStyle w:val="CommentReference"/>
          </w:rPr>
          <w:commentReference w:id="681"/>
        </w:r>
      </w:ins>
      <w:ins w:id="683" w:author="Liu, Cong" w:date="2025-01-09T10:55:00Z" w16du:dateUtc="2025-01-09T18:55:00Z">
        <w:r w:rsidR="002D18D0">
          <w:fldChar w:fldCharType="begin"/>
        </w:r>
      </w:ins>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ins w:id="684" w:author="Liu, Cong" w:date="2025-01-19T19:57:00Z" w16du:dateUtc="2025-01-20T03:57:00Z">
        <w:r w:rsidR="00D17F1E" w:rsidRPr="00D17F1E">
          <w:rPr>
            <w:vertAlign w:val="superscript"/>
            <w:rPrChange w:id="685" w:author="Liu, Cong" w:date="2025-01-19T19:57:00Z" w16du:dateUtc="2025-01-20T03:57:00Z">
              <w:rPr>
                <w:rFonts w:ascii="Times New Roman" w:hAnsi="Times New Roman" w:cs="Times New Roman"/>
                <w:vertAlign w:val="superscript"/>
              </w:rPr>
            </w:rPrChange>
          </w:rPr>
          <w:t>34</w:t>
        </w:r>
      </w:ins>
      <w:ins w:id="686" w:author="Liu, Cong" w:date="2025-01-09T10:55:00Z" w16du:dateUtc="2025-01-09T18:55:00Z">
        <w:r w:rsidR="002D18D0">
          <w:fldChar w:fldCharType="end"/>
        </w:r>
      </w:ins>
      <w:ins w:id="687" w:author="Firestein, Gary" w:date="2025-01-08T13:02:00Z" w16du:dateUtc="2025-01-08T21:02:00Z">
        <w:r w:rsidR="00D63CDE">
          <w:t>.</w:t>
        </w:r>
      </w:ins>
      <w:ins w:id="688" w:author="Firestein, Gary" w:date="2025-01-08T13:07:00Z" w16du:dateUtc="2025-01-08T21:07:00Z">
        <w:r w:rsidR="006647A1">
          <w:t xml:space="preserve"> </w:t>
        </w:r>
      </w:ins>
      <w:ins w:id="689" w:author="Firestein, Gary" w:date="2025-01-08T13:14:00Z" w16du:dateUtc="2025-01-08T21:14:00Z">
        <w:r w:rsidR="00E438A7">
          <w:t>The same</w:t>
        </w:r>
      </w:ins>
      <w:ins w:id="690" w:author="Firestein, Gary" w:date="2025-01-08T13:07:00Z" w16du:dateUtc="2025-01-08T21:07:00Z">
        <w:r w:rsidR="006647A1">
          <w:t xml:space="preserve"> </w:t>
        </w:r>
      </w:ins>
      <w:ins w:id="691" w:author="Firestein, Gary" w:date="2025-01-08T13:14:00Z" w16du:dateUtc="2025-01-08T21:14:00Z">
        <w:r w:rsidR="00E438A7">
          <w:t xml:space="preserve">cell types </w:t>
        </w:r>
      </w:ins>
      <w:ins w:id="692" w:author="Firestein, Gary" w:date="2025-01-08T13:07:00Z" w16du:dateUtc="2025-01-08T21:07:00Z">
        <w:r w:rsidR="006647A1">
          <w:t xml:space="preserve">are </w:t>
        </w:r>
      </w:ins>
      <w:ins w:id="693" w:author="Firestein, Gary" w:date="2025-01-08T13:14:00Z" w16du:dateUtc="2025-01-08T21:14:00Z">
        <w:r w:rsidR="00E438A7">
          <w:t>identified</w:t>
        </w:r>
      </w:ins>
      <w:ins w:id="694" w:author="Firestein, Gary" w:date="2025-01-08T13:07:00Z" w16du:dateUtc="2025-01-08T21:07:00Z">
        <w:r w:rsidR="006647A1">
          <w:t xml:space="preserve"> in our analysis, but many other</w:t>
        </w:r>
      </w:ins>
      <w:ins w:id="695" w:author="Firestein, Gary" w:date="2025-01-08T13:14:00Z" w16du:dateUtc="2025-01-08T21:14:00Z">
        <w:r w:rsidR="00E438A7">
          <w:t>s were</w:t>
        </w:r>
      </w:ins>
      <w:ins w:id="696" w:author="Firestein, Gary" w:date="2025-01-08T13:07:00Z" w16du:dateUtc="2025-01-08T21:07:00Z">
        <w:r w:rsidR="006647A1">
          <w:t xml:space="preserve"> also </w:t>
        </w:r>
      </w:ins>
      <w:ins w:id="697" w:author="Firestein, Gary" w:date="2025-01-08T13:14:00Z" w16du:dateUtc="2025-01-08T21:14:00Z">
        <w:r w:rsidR="00E438A7">
          <w:t>ide</w:t>
        </w:r>
      </w:ins>
      <w:ins w:id="698" w:author="Firestein, Gary" w:date="2025-01-08T13:15:00Z" w16du:dateUtc="2025-01-08T21:15:00Z">
        <w:r w:rsidR="00E438A7">
          <w:t>ntified</w:t>
        </w:r>
      </w:ins>
      <w:ins w:id="699" w:author="Firestein, Gary" w:date="2025-01-08T13:07:00Z" w16du:dateUtc="2025-01-08T21:07:00Z">
        <w:r w:rsidR="006647A1">
          <w:t xml:space="preserve"> based on the RA TF signature.</w:t>
        </w:r>
      </w:ins>
      <w:ins w:id="700" w:author="Firestein, Gary" w:date="2025-01-08T13:02:00Z" w16du:dateUtc="2025-01-08T21:02:00Z">
        <w:r w:rsidR="00D63CDE">
          <w:t xml:space="preserve"> </w:t>
        </w:r>
      </w:ins>
      <w:ins w:id="701" w:author="Firestein, Gary" w:date="2025-01-08T13:07:00Z" w16du:dateUtc="2025-01-08T21:07:00Z">
        <w:r w:rsidR="006647A1">
          <w:t>Th</w:t>
        </w:r>
      </w:ins>
      <w:ins w:id="702" w:author="Firestein, Gary" w:date="2025-01-08T13:15:00Z" w16du:dateUtc="2025-01-08T21:15:00Z">
        <w:r w:rsidR="00C010B6">
          <w:t>e ability to discover other potentially pathogenic cells</w:t>
        </w:r>
      </w:ins>
      <w:ins w:id="703" w:author="Firestein, Gary" w:date="2025-01-08T13:07:00Z" w16du:dateUtc="2025-01-08T21:07:00Z">
        <w:r w:rsidR="006647A1">
          <w:t xml:space="preserve"> is likely due to the </w:t>
        </w:r>
      </w:ins>
      <w:ins w:id="704" w:author="Firestein, Gary" w:date="2025-01-08T13:03:00Z" w16du:dateUtc="2025-01-08T21:03:00Z">
        <w:r w:rsidR="00D63CDE">
          <w:t>greater resolution</w:t>
        </w:r>
      </w:ins>
      <w:ins w:id="705" w:author="Firestein, Gary" w:date="2025-01-08T13:04:00Z" w16du:dateUtc="2025-01-08T21:04:00Z">
        <w:r w:rsidR="00430320">
          <w:t xml:space="preserve"> </w:t>
        </w:r>
      </w:ins>
      <w:ins w:id="706" w:author="Firestein, Gary" w:date="2025-01-08T13:08:00Z" w16du:dateUtc="2025-01-08T21:08:00Z">
        <w:r w:rsidR="006647A1">
          <w:t xml:space="preserve">afforded by </w:t>
        </w:r>
      </w:ins>
      <w:ins w:id="707" w:author="Firestein, Gary" w:date="2025-01-08T13:04:00Z" w16du:dateUtc="2025-01-08T21:04:00Z">
        <w:r w:rsidR="00430320">
          <w:t xml:space="preserve">integration of transcriptome and </w:t>
        </w:r>
      </w:ins>
      <w:ins w:id="708" w:author="Firestein, Gary" w:date="2025-01-08T13:08:00Z" w16du:dateUtc="2025-01-08T21:08:00Z">
        <w:r w:rsidR="006647A1">
          <w:t>chromatin</w:t>
        </w:r>
      </w:ins>
      <w:ins w:id="709" w:author="Firestein, Gary" w:date="2025-01-08T13:04:00Z" w16du:dateUtc="2025-01-08T21:04:00Z">
        <w:r w:rsidR="00430320">
          <w:t xml:space="preserve"> accessib</w:t>
        </w:r>
      </w:ins>
      <w:ins w:id="710" w:author="Firestein, Gary" w:date="2025-01-08T13:05:00Z" w16du:dateUtc="2025-01-08T21:05:00Z">
        <w:r w:rsidR="00430320">
          <w:t>ility</w:t>
        </w:r>
      </w:ins>
      <w:ins w:id="711" w:author="Firestein, Gary" w:date="2025-01-08T13:15:00Z" w16du:dateUtc="2025-01-08T21:15:00Z">
        <w:r w:rsidR="00C010B6">
          <w:t xml:space="preserve"> and disc</w:t>
        </w:r>
      </w:ins>
      <w:ins w:id="712" w:author="Firestein, Gary" w:date="2025-01-08T13:16:00Z" w16du:dateUtc="2025-01-08T21:16:00Z">
        <w:r w:rsidR="00C010B6">
          <w:t>overing the most relevant TFs. This method also allows</w:t>
        </w:r>
      </w:ins>
      <w:ins w:id="713" w:author="Firestein, Gary" w:date="2025-01-08T13:05:00Z" w16du:dateUtc="2025-01-08T21:05:00Z">
        <w:r w:rsidR="00430320">
          <w:t xml:space="preserve"> </w:t>
        </w:r>
      </w:ins>
      <w:ins w:id="714" w:author="Firestein, Gary" w:date="2025-01-08T13:08:00Z" w16du:dateUtc="2025-01-08T21:08:00Z">
        <w:r w:rsidR="006647A1">
          <w:t>identification of</w:t>
        </w:r>
      </w:ins>
      <w:ins w:id="715" w:author="Firestein, Gary" w:date="2025-01-08T13:03:00Z" w16du:dateUtc="2025-01-08T21:03:00Z">
        <w:r w:rsidR="00D63CDE">
          <w:t xml:space="preserve"> </w:t>
        </w:r>
      </w:ins>
      <w:ins w:id="716" w:author="Firestein, Gary" w:date="2025-01-08T13:16:00Z" w16du:dateUtc="2025-01-08T21:16:00Z">
        <w:r w:rsidR="00C010B6">
          <w:t>distinct</w:t>
        </w:r>
      </w:ins>
      <w:ins w:id="717" w:author="Firestein, Gary" w:date="2025-01-08T13:03:00Z" w16du:dateUtc="2025-01-08T21:03:00Z">
        <w:r w:rsidR="00D63CDE">
          <w:t xml:space="preserve"> patterns of pathogenic cell types </w:t>
        </w:r>
      </w:ins>
      <w:ins w:id="718" w:author="Firestein, Gary" w:date="2025-01-08T13:16:00Z" w16du:dateUtc="2025-01-08T21:16:00Z">
        <w:r w:rsidR="00353E1C">
          <w:t>for</w:t>
        </w:r>
      </w:ins>
      <w:ins w:id="719" w:author="Firestein, Gary" w:date="2025-01-08T13:05:00Z" w16du:dateUtc="2025-01-08T21:05:00Z">
        <w:r w:rsidR="00430320">
          <w:t xml:space="preserve"> each participant. </w:t>
        </w:r>
      </w:ins>
      <w:ins w:id="720" w:author="Firestein, Gary" w:date="2025-01-08T13:16:00Z" w16du:dateUtc="2025-01-08T21:16:00Z">
        <w:r w:rsidR="00693AB0">
          <w:t xml:space="preserve">This improved resolution confirms our previous </w:t>
        </w:r>
      </w:ins>
      <w:ins w:id="721" w:author="Firestein, Gary" w:date="2025-01-08T13:17:00Z" w16du:dateUtc="2025-01-08T21:17:00Z">
        <w:r w:rsidR="00693AB0">
          <w:t>observation</w:t>
        </w:r>
      </w:ins>
      <w:ins w:id="722" w:author="Firestein, Gary" w:date="2025-01-08T13:05:00Z" w16du:dateUtc="2025-01-08T21:05:00Z">
        <w:r w:rsidR="00430320">
          <w:t xml:space="preserve"> that combining both technologies markedly increases the ability to distinguish between </w:t>
        </w:r>
      </w:ins>
      <w:ins w:id="723" w:author="Firestein, Gary" w:date="2025-01-08T13:06:00Z" w16du:dateUtc="2025-01-08T21:06:00Z">
        <w:r w:rsidR="00430320">
          <w:t>cell</w:t>
        </w:r>
      </w:ins>
      <w:ins w:id="724" w:author="Firestein, Gary" w:date="2025-01-08T13:05:00Z" w16du:dateUtc="2025-01-08T21:05:00Z">
        <w:r w:rsidR="00430320">
          <w:t xml:space="preserve"> populations</w:t>
        </w:r>
      </w:ins>
      <w:ins w:id="725" w:author="Firestein, Gary" w:date="2025-01-08T13:06:00Z" w16du:dateUtc="2025-01-08T21:06:00Z">
        <w:r w:rsidR="00430320">
          <w:t xml:space="preserve"> and pathways</w:t>
        </w:r>
      </w:ins>
      <w:ins w:id="726" w:author="Liu, Cong" w:date="2025-01-09T10:56:00Z" w16du:dateUtc="2025-01-09T18:56:00Z">
        <w:r w:rsidR="002D18D0">
          <w:fldChar w:fldCharType="begin"/>
        </w:r>
      </w:ins>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ins w:id="727" w:author="Liu, Cong" w:date="2025-01-19T19:57:00Z" w16du:dateUtc="2025-01-20T03:57:00Z">
        <w:r w:rsidR="00D17F1E" w:rsidRPr="00D17F1E">
          <w:rPr>
            <w:vertAlign w:val="superscript"/>
            <w:rPrChange w:id="728" w:author="Liu, Cong" w:date="2025-01-19T19:57:00Z" w16du:dateUtc="2025-01-20T03:57:00Z">
              <w:rPr>
                <w:rFonts w:ascii="Times New Roman" w:hAnsi="Times New Roman" w:cs="Times New Roman"/>
                <w:vertAlign w:val="superscript"/>
              </w:rPr>
            </w:rPrChange>
          </w:rPr>
          <w:t>30</w:t>
        </w:r>
      </w:ins>
      <w:ins w:id="729" w:author="Liu, Cong" w:date="2025-01-09T10:56:00Z" w16du:dateUtc="2025-01-09T18:56:00Z">
        <w:r w:rsidR="002D18D0">
          <w:fldChar w:fldCharType="end"/>
        </w:r>
      </w:ins>
      <w:ins w:id="730" w:author="Firestein, Gary" w:date="2025-01-08T13:05:00Z" w16du:dateUtc="2025-01-08T21:05:00Z">
        <w:del w:id="731" w:author="Liu, Cong" w:date="2025-01-09T10:56:00Z" w16du:dateUtc="2025-01-09T18:56:00Z">
          <w:r w:rsidR="00430320" w:rsidDel="002D18D0">
            <w:delText xml:space="preserve"> (REF</w:delText>
          </w:r>
        </w:del>
      </w:ins>
      <w:ins w:id="732" w:author="Firestein, Gary" w:date="2025-01-08T13:06:00Z" w16du:dateUtc="2025-01-08T21:06:00Z">
        <w:del w:id="733" w:author="Liu, Cong" w:date="2025-01-09T10:56:00Z" w16du:dateUtc="2025-01-09T18:56:00Z">
          <w:r w:rsidR="000E4C99" w:rsidDel="002D18D0">
            <w:delText xml:space="preserve"> Eunice paper</w:delText>
          </w:r>
        </w:del>
      </w:ins>
      <w:ins w:id="734" w:author="Firestein, Gary" w:date="2025-01-08T13:05:00Z" w16du:dateUtc="2025-01-08T21:05:00Z">
        <w:del w:id="735" w:author="Liu, Cong" w:date="2025-01-09T10:56:00Z" w16du:dateUtc="2025-01-09T18:56:00Z">
          <w:r w:rsidR="00430320" w:rsidDel="002D18D0">
            <w:delText>)</w:delText>
          </w:r>
        </w:del>
        <w:r w:rsidR="00430320">
          <w:t xml:space="preserve">. </w:t>
        </w:r>
      </w:ins>
      <w:ins w:id="736" w:author="Firestein, Gary" w:date="2025-01-08T13:09:00Z" w16du:dateUtc="2025-01-08T21:09:00Z">
        <w:r w:rsidR="007C4D47">
          <w:t xml:space="preserve">CD4+ </w:t>
        </w:r>
      </w:ins>
      <w:ins w:id="737" w:author="Firestein, Gary" w:date="2025-01-08T13:08:00Z" w16du:dateUtc="2025-01-08T21:08:00Z">
        <w:r w:rsidR="007C4D47">
          <w:t>T cells certainly account for many of the</w:t>
        </w:r>
      </w:ins>
      <w:ins w:id="738" w:author="Firestein, Gary" w:date="2025-01-08T13:17:00Z" w16du:dateUtc="2025-01-08T21:17:00Z">
        <w:r w:rsidR="00693AB0">
          <w:t xml:space="preserve"> clusters in our analysis, but</w:t>
        </w:r>
      </w:ins>
      <w:ins w:id="739" w:author="Firestein, Gary" w:date="2025-01-08T13:10:00Z" w16du:dateUtc="2025-01-08T21:10:00Z">
        <w:r w:rsidR="007C4D47">
          <w:t xml:space="preserve"> B cells, CD8+ T cells, monocytes and NK cells </w:t>
        </w:r>
      </w:ins>
      <w:ins w:id="740" w:author="Firestein, Gary" w:date="2025-01-08T13:11:00Z" w16du:dateUtc="2025-01-08T21:11:00Z">
        <w:r w:rsidR="007C4D47">
          <w:t>can</w:t>
        </w:r>
      </w:ins>
      <w:ins w:id="741" w:author="Firestein, Gary" w:date="2025-01-08T13:10:00Z" w16du:dateUtc="2025-01-08T21:10:00Z">
        <w:r w:rsidR="007C4D47">
          <w:t xml:space="preserve"> </w:t>
        </w:r>
      </w:ins>
      <w:ins w:id="742" w:author="Firestein, Gary" w:date="2025-01-08T13:17:00Z" w16du:dateUtc="2025-01-08T21:17:00Z">
        <w:r w:rsidR="00693AB0">
          <w:t>also exhibit</w:t>
        </w:r>
      </w:ins>
      <w:ins w:id="743" w:author="Firestein, Gary" w:date="2025-01-08T13:10:00Z" w16du:dateUtc="2025-01-08T21:10:00Z">
        <w:r w:rsidR="007C4D47">
          <w:t xml:space="preserve"> the signature and produce the</w:t>
        </w:r>
      </w:ins>
      <w:ins w:id="744" w:author="Firestein, Gary" w:date="2025-01-08T13:11:00Z" w16du:dateUtc="2025-01-08T21:11:00Z">
        <w:r w:rsidR="007C4D47">
          <w:t xml:space="preserve"> same pathogenic mediators as CD4+ T cells in some participants. </w:t>
        </w:r>
      </w:ins>
      <w:ins w:id="745" w:author="Firestein, Gary" w:date="2025-01-08T13:17:00Z" w16du:dateUtc="2025-01-08T21:17:00Z">
        <w:r w:rsidR="00693AB0">
          <w:t>The</w:t>
        </w:r>
      </w:ins>
      <w:ins w:id="746" w:author="Firestein, Gary" w:date="2025-01-08T13:11:00Z" w16du:dateUtc="2025-01-08T21:11:00Z">
        <w:r w:rsidR="007C4D47">
          <w:t xml:space="preserve"> expanded repertoire of </w:t>
        </w:r>
      </w:ins>
      <w:ins w:id="747" w:author="Firestein, Gary" w:date="2025-01-08T13:17:00Z" w16du:dateUtc="2025-01-08T21:17:00Z">
        <w:r w:rsidR="00693AB0">
          <w:t>disease-</w:t>
        </w:r>
      </w:ins>
      <w:ins w:id="748" w:author="Firestein, Gary" w:date="2025-01-08T13:18:00Z" w16du:dateUtc="2025-01-08T21:18:00Z">
        <w:r w:rsidR="00693AB0">
          <w:t>associated</w:t>
        </w:r>
      </w:ins>
      <w:ins w:id="749" w:author="Firestein, Gary" w:date="2025-01-08T13:11:00Z" w16du:dateUtc="2025-01-08T21:11:00Z">
        <w:r w:rsidR="007C4D47">
          <w:t xml:space="preserve"> cells</w:t>
        </w:r>
      </w:ins>
      <w:ins w:id="750" w:author="Firestein, Gary" w:date="2025-01-08T13:12:00Z" w16du:dateUtc="2025-01-08T21:12:00Z">
        <w:r w:rsidR="007C4D47">
          <w:t xml:space="preserve"> likely contributes to variable mechanisms of </w:t>
        </w:r>
      </w:ins>
      <w:ins w:id="751" w:author="Firestein, Gary" w:date="2025-01-08T13:18:00Z" w16du:dateUtc="2025-01-08T21:18:00Z">
        <w:r w:rsidR="00693AB0">
          <w:t>RA</w:t>
        </w:r>
      </w:ins>
      <w:ins w:id="752" w:author="Firestein, Gary" w:date="2025-01-08T13:12:00Z" w16du:dateUtc="2025-01-08T21:12:00Z">
        <w:r w:rsidR="007C4D47">
          <w:t>.</w:t>
        </w:r>
      </w:ins>
      <w:ins w:id="753" w:author="Firestein, Gary" w:date="2025-01-08T13:10:00Z" w16du:dateUtc="2025-01-08T21:10:00Z">
        <w:r w:rsidR="007C4D47">
          <w:t xml:space="preserve"> </w:t>
        </w:r>
      </w:ins>
      <w:ins w:id="754" w:author="Firestein, Gary" w:date="2025-01-08T13:08:00Z" w16du:dateUtc="2025-01-08T21:08:00Z">
        <w:r w:rsidR="007C4D47">
          <w:t xml:space="preserve"> </w:t>
        </w:r>
      </w:ins>
      <w:ins w:id="755" w:author="Liu, Cong" w:date="2025-01-07T21:19:00Z" w16du:dateUtc="2025-01-08T05:19:00Z">
        <w:del w:id="756" w:author="Firestein, Gary" w:date="2025-01-08T13:01:00Z" w16du:dateUtc="2025-01-08T21:01:00Z">
          <w:r w:rsidR="00F615E8" w:rsidRPr="00F615E8" w:rsidDel="007876CC">
            <w:delText xml:space="preserve">These </w:delText>
          </w:r>
        </w:del>
      </w:ins>
      <w:ins w:id="757" w:author="Liu, Cong" w:date="2025-01-07T21:20:00Z" w16du:dateUtc="2025-01-08T05:20:00Z">
        <w:del w:id="758" w:author="Firestein, Gary" w:date="2025-01-08T13:01:00Z" w16du:dateUtc="2025-01-08T21:01:00Z">
          <w:r w:rsidR="000600F6" w:rsidDel="007876CC">
            <w:delText>concordances</w:delText>
          </w:r>
        </w:del>
      </w:ins>
      <w:ins w:id="759" w:author="Liu, Cong" w:date="2025-01-07T21:19:00Z" w16du:dateUtc="2025-01-08T05:19:00Z">
        <w:del w:id="760" w:author="Firestein, Gary" w:date="2025-01-08T13:01:00Z" w16du:dateUtc="2025-01-08T21:01:00Z">
          <w:r w:rsidR="00F615E8" w:rsidRPr="00F615E8" w:rsidDel="007876CC">
            <w:delText xml:space="preserve"> between our pre-RA PBMC and established RA synovium data suggest potential early biomarkers </w:delText>
          </w:r>
        </w:del>
        <w:del w:id="761" w:author="Firestein, Gary" w:date="2025-01-08T11:36:00Z" w16du:dateUtc="2025-01-08T19:36:00Z">
          <w:r w:rsidR="00F615E8" w:rsidRPr="00F615E8" w:rsidDel="006B60DE">
            <w:delText>and therapeutic targets in RA pathogenesis</w:delText>
          </w:r>
        </w:del>
        <w:del w:id="762" w:author="Firestein, Gary" w:date="2025-01-08T13:01:00Z" w16du:dateUtc="2025-01-08T21:01:00Z">
          <w:r w:rsidR="00F615E8" w:rsidRPr="00F615E8" w:rsidDel="007876CC">
            <w:delText>.</w:delText>
          </w:r>
        </w:del>
      </w:ins>
    </w:p>
    <w:p w14:paraId="08C3F0B3" w14:textId="212BAE82" w:rsidR="00A2091F" w:rsidDel="00430320" w:rsidRDefault="00A2091F">
      <w:pPr>
        <w:spacing w:line="360" w:lineRule="auto"/>
        <w:rPr>
          <w:del w:id="763" w:author="Firestein, Gary" w:date="2025-01-08T13:03:00Z" w16du:dateUtc="2025-01-08T21:03:00Z"/>
        </w:rPr>
      </w:pPr>
    </w:p>
    <w:p w14:paraId="123DC595" w14:textId="0FBF8D43" w:rsidR="006F371C" w:rsidDel="00430320" w:rsidRDefault="003C3B5E">
      <w:pPr>
        <w:spacing w:line="360" w:lineRule="auto"/>
        <w:rPr>
          <w:moveFrom w:id="764" w:author="Firestein, Gary" w:date="2025-01-08T13:03:00Z" w16du:dateUtc="2025-01-08T21:03:00Z"/>
        </w:rPr>
      </w:pPr>
      <w:moveFromRangeStart w:id="765" w:author="Firestein, Gary" w:date="2025-01-08T13:03:00Z" w:name="move187233833"/>
      <w:commentRangeStart w:id="766"/>
      <w:moveFrom w:id="767" w:author="Firestein, Gary" w:date="2025-01-08T13:03:00Z" w16du:dateUtc="2025-01-08T21:03:00Z">
        <w:r w:rsidDel="00430320">
          <w:t xml:space="preserve">Our </w:t>
        </w:r>
        <w:commentRangeEnd w:id="766"/>
        <w:r w:rsidR="00166BD0" w:rsidDel="00430320">
          <w:rPr>
            <w:rStyle w:val="CommentReference"/>
          </w:rPr>
          <w:commentReference w:id="766"/>
        </w:r>
        <w:r w:rsidDel="00430320">
          <w:t>study was unique in that it integrated transcriptome and chromatin accessibility data to reveal pathways that would have been missed by transcriptome-only analysis</w:t>
        </w:r>
        <w:r w:rsidDel="00430320">
          <w:fldChar w:fldCharType="begin"/>
        </w:r>
        <w:r w:rsidDel="00430320">
          <w:instrText>HYPERLINK "https://paperpile.com/c/ccxovd/nmWp"</w:instrText>
        </w:r>
      </w:moveFrom>
      <w:del w:id="768" w:author="Firestein, Gary" w:date="2025-01-08T13:03:00Z" w16du:dateUtc="2025-01-08T21:03:00Z"/>
      <w:moveFrom w:id="769" w:author="Firestein, Gary" w:date="2025-01-08T13:03:00Z" w16du:dateUtc="2025-01-08T21:03:00Z">
        <w:r w:rsidDel="00430320">
          <w:fldChar w:fldCharType="separate"/>
        </w:r>
        <w:r w:rsidDel="00430320">
          <w:rPr>
            <w:color w:val="000000"/>
            <w:vertAlign w:val="superscript"/>
          </w:rPr>
          <w:t>25</w:t>
        </w:r>
        <w:r w:rsidDel="00430320">
          <w:rPr>
            <w:color w:val="000000"/>
            <w:vertAlign w:val="superscript"/>
          </w:rPr>
          <w:fldChar w:fldCharType="end"/>
        </w:r>
        <w:r w:rsidDel="00430320">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770" w:author="Liu, Cong" w:date="2025-01-04T00:15:00Z" w16du:dateUtc="2025-01-04T05:15:00Z">
          <w:r w:rsidR="00A2091F" w:rsidDel="00430320">
            <w:t xml:space="preserve"> </w:t>
          </w:r>
        </w:ins>
      </w:moveFrom>
    </w:p>
    <w:moveFromRangeEnd w:id="765"/>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w:t>
      </w:r>
      <w:r>
        <w:lastRenderedPageBreak/>
        <w:t xml:space="preserve">strategies in pre-RA, and using signatures to pursue individualized treatment approaches in established RA. </w:t>
      </w:r>
    </w:p>
    <w:p w14:paraId="3AD2D36D" w14:textId="77777777" w:rsidR="006F371C" w:rsidRDefault="006F371C">
      <w:pPr>
        <w:spacing w:line="360" w:lineRule="auto"/>
      </w:pPr>
    </w:p>
    <w:p w14:paraId="4505E13A" w14:textId="7010CA3E"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ins w:id="771" w:author="Liu, Cong" w:date="2025-01-09T10:57:00Z" w16du:dateUtc="2025-01-09T18:57:00Z">
        <w:r w:rsidR="002D18D0">
          <w:fldChar w:fldCharType="begin"/>
        </w:r>
      </w:ins>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ins w:id="772" w:author="Liu, Cong" w:date="2025-01-19T19:57:00Z" w16du:dateUtc="2025-01-20T03:57:00Z">
        <w:r w:rsidR="00D17F1E" w:rsidRPr="00D17F1E">
          <w:rPr>
            <w:vertAlign w:val="superscript"/>
            <w:rPrChange w:id="773" w:author="Liu, Cong" w:date="2025-01-19T19:57:00Z" w16du:dateUtc="2025-01-20T03:57:00Z">
              <w:rPr>
                <w:rFonts w:ascii="Times New Roman" w:hAnsi="Times New Roman" w:cs="Times New Roman"/>
                <w:vertAlign w:val="superscript"/>
              </w:rPr>
            </w:rPrChange>
          </w:rPr>
          <w:t>35</w:t>
        </w:r>
      </w:ins>
      <w:ins w:id="774" w:author="Liu, Cong" w:date="2025-01-09T10:57:00Z" w16du:dateUtc="2025-01-09T18:57:00Z">
        <w:r w:rsidR="002D18D0">
          <w:fldChar w:fldCharType="end"/>
        </w:r>
      </w:ins>
      <w:del w:id="775" w:author="Liu, Cong" w:date="2025-01-09T10:57:00Z" w16du:dateUtc="2025-01-09T18:57:00Z">
        <w:r w:rsidDel="002D18D0">
          <w:fldChar w:fldCharType="begin"/>
        </w:r>
        <w:r w:rsidDel="002D18D0">
          <w:delInstrText>HYPERLINK "https://paperpile.com/c/ccxovd/KiNp4" \h</w:delInstrText>
        </w:r>
        <w:r w:rsidDel="002D18D0">
          <w:fldChar w:fldCharType="separate"/>
        </w:r>
        <w:r w:rsidDel="002D18D0">
          <w:rPr>
            <w:color w:val="000000"/>
            <w:vertAlign w:val="superscript"/>
          </w:rPr>
          <w:delText>26</w:delText>
        </w:r>
        <w:r w:rsidDel="002D18D0">
          <w:fldChar w:fldCharType="end"/>
        </w:r>
      </w:del>
      <w:r>
        <w:t>. We also previously described shared DNA methylation abnormalities in circulating B cells and memory and naive CD4 T cells in the at-risk population</w:t>
      </w:r>
      <w:ins w:id="776" w:author="Liu, Cong" w:date="2025-01-09T10:57:00Z" w16du:dateUtc="2025-01-09T18:57:00Z">
        <w:r w:rsidR="002D18D0">
          <w:fldChar w:fldCharType="begin"/>
        </w:r>
      </w:ins>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ins w:id="777" w:author="Liu, Cong" w:date="2025-01-19T19:57:00Z" w16du:dateUtc="2025-01-20T03:57:00Z">
        <w:r w:rsidR="00D17F1E" w:rsidRPr="00D17F1E">
          <w:rPr>
            <w:vertAlign w:val="superscript"/>
            <w:rPrChange w:id="778" w:author="Liu, Cong" w:date="2025-01-19T19:57:00Z" w16du:dateUtc="2025-01-20T03:57:00Z">
              <w:rPr>
                <w:rFonts w:ascii="Times New Roman" w:hAnsi="Times New Roman" w:cs="Times New Roman"/>
                <w:vertAlign w:val="superscript"/>
              </w:rPr>
            </w:rPrChange>
          </w:rPr>
          <w:t>36</w:t>
        </w:r>
      </w:ins>
      <w:ins w:id="779" w:author="Liu, Cong" w:date="2025-01-09T10:57:00Z" w16du:dateUtc="2025-01-09T18:57:00Z">
        <w:r w:rsidR="002D18D0">
          <w:fldChar w:fldCharType="end"/>
        </w:r>
      </w:ins>
      <w:del w:id="780" w:author="Liu, Cong" w:date="2025-01-09T10:57:00Z" w16du:dateUtc="2025-01-09T18:57:00Z">
        <w:r w:rsidDel="002D18D0">
          <w:fldChar w:fldCharType="begin"/>
        </w:r>
        <w:r w:rsidDel="002D18D0">
          <w:delInstrText>HYPERLINK "https://paperpile.com/c/ccxovd/mFY6Z" \h</w:delInstrText>
        </w:r>
        <w:r w:rsidDel="002D18D0">
          <w:fldChar w:fldCharType="separate"/>
        </w:r>
        <w:r w:rsidDel="002D18D0">
          <w:rPr>
            <w:color w:val="000000"/>
            <w:vertAlign w:val="superscript"/>
          </w:rPr>
          <w:delText>27</w:delText>
        </w:r>
        <w:r w:rsidDel="002D18D0">
          <w:fldChar w:fldCharType="end"/>
        </w:r>
      </w:del>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781" w:author="Firestein, Gary" w:date="2024-12-26T09:55:00Z" w16du:dateUtc="2024-12-26T17:55:00Z">
        <w:r w:rsidDel="00166BD0">
          <w:delText xml:space="preserve">of early RA and </w:delText>
        </w:r>
      </w:del>
      <w:r>
        <w:t>at-risk individuals</w:t>
      </w:r>
      <w:ins w:id="782"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783" w:name="_2s8eyo1" w:colFirst="0" w:colLast="0"/>
      <w:bookmarkEnd w:id="783"/>
      <w:r>
        <w:br w:type="page"/>
      </w:r>
    </w:p>
    <w:p w14:paraId="0B7C0F6E" w14:textId="77777777" w:rsidR="006F371C" w:rsidRDefault="003C3B5E">
      <w:pPr>
        <w:pStyle w:val="Heading3"/>
        <w:spacing w:line="360" w:lineRule="auto"/>
      </w:pPr>
      <w:bookmarkStart w:id="784" w:name="_17dp8vu" w:colFirst="0" w:colLast="0"/>
      <w:bookmarkEnd w:id="784"/>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785" w:name="_3rdcrjn" w:colFirst="0" w:colLast="0"/>
      <w:bookmarkEnd w:id="785"/>
      <w:r>
        <w:t>Clinical cohorts</w:t>
      </w:r>
    </w:p>
    <w:p w14:paraId="6E03F7B6" w14:textId="657D1717" w:rsidR="006F371C" w:rsidRDefault="003C3B5E">
      <w:pPr>
        <w:shd w:val="clear" w:color="auto" w:fill="FFFFFF"/>
        <w:spacing w:line="360" w:lineRule="auto"/>
      </w:pPr>
      <w:bookmarkStart w:id="786" w:name="_26in1rg" w:colFirst="0" w:colLast="0"/>
      <w:bookmarkStart w:id="787" w:name="OLE_LINK1"/>
      <w:bookmarkStart w:id="788" w:name="OLE_LINK2"/>
      <w:bookmarkEnd w:id="786"/>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ins w:id="789" w:author="Liu, Cong" w:date="2025-01-09T11:00:00Z" w16du:dateUtc="2025-01-09T19:00:00Z">
        <w:r w:rsidR="00BE3858">
          <w:fldChar w:fldCharType="begin"/>
        </w:r>
      </w:ins>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ins w:id="790" w:author="Liu, Cong" w:date="2025-01-09T11:00:00Z" w16du:dateUtc="2025-01-09T19:00:00Z">
        <w:r w:rsidR="00BE3858" w:rsidRPr="00BE3858">
          <w:rPr>
            <w:vertAlign w:val="superscript"/>
            <w:rPrChange w:id="791" w:author="Liu, Cong" w:date="2025-01-09T11:00:00Z" w16du:dateUtc="2025-01-09T19:00:00Z">
              <w:rPr>
                <w:rFonts w:ascii="Times New Roman" w:hAnsi="Times New Roman" w:cs="Times New Roman"/>
                <w:vertAlign w:val="superscript"/>
              </w:rPr>
            </w:rPrChange>
          </w:rPr>
          <w:t>2</w:t>
        </w:r>
        <w:r w:rsidR="00BE3858">
          <w:fldChar w:fldCharType="end"/>
        </w:r>
      </w:ins>
      <w:del w:id="792" w:author="Liu, Cong" w:date="2025-01-09T11:00:00Z" w16du:dateUtc="2025-01-09T19:00:00Z">
        <w:r w:rsidDel="00BE3858">
          <w:fldChar w:fldCharType="begin"/>
        </w:r>
        <w:r w:rsidDel="00BE3858">
          <w:delInstrText>HYPERLINK "https://paperpile.com/c/ccxovd/oeFbx" \h</w:delInstrText>
        </w:r>
        <w:r w:rsidDel="00BE3858">
          <w:fldChar w:fldCharType="separate"/>
        </w:r>
        <w:r w:rsidDel="00BE3858">
          <w:rPr>
            <w:color w:val="000000"/>
            <w:vertAlign w:val="superscript"/>
          </w:rPr>
          <w:delText>2</w:delText>
        </w:r>
        <w:r w:rsidDel="00BE3858">
          <w:fldChar w:fldCharType="end"/>
        </w:r>
      </w:del>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ins w:id="793" w:author="Liu, Cong" w:date="2025-01-09T11:01:00Z" w16du:dateUtc="2025-01-09T19:01:00Z">
        <w:r w:rsidR="00BE3858">
          <w:fldChar w:fldCharType="begin"/>
        </w:r>
      </w:ins>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ins w:id="794" w:author="Liu, Cong" w:date="2025-01-19T19:56:00Z" w16du:dateUtc="2025-01-20T03:56:00Z">
        <w:r w:rsidR="00D17F1E" w:rsidRPr="00D17F1E">
          <w:rPr>
            <w:vertAlign w:val="superscript"/>
            <w:rPrChange w:id="795" w:author="Liu, Cong" w:date="2025-01-19T19:56:00Z" w16du:dateUtc="2025-01-20T03:56:00Z">
              <w:rPr>
                <w:rFonts w:ascii="Times New Roman" w:hAnsi="Times New Roman" w:cs="Times New Roman"/>
                <w:vertAlign w:val="superscript"/>
              </w:rPr>
            </w:rPrChange>
          </w:rPr>
          <w:t>37</w:t>
        </w:r>
      </w:ins>
      <w:ins w:id="796" w:author="Liu, Cong" w:date="2025-01-09T11:01:00Z" w16du:dateUtc="2025-01-09T19:01:00Z">
        <w:r w:rsidR="00BE3858">
          <w:fldChar w:fldCharType="end"/>
        </w:r>
      </w:ins>
      <w:del w:id="797" w:author="Liu, Cong" w:date="2025-01-09T11:01:00Z" w16du:dateUtc="2025-01-09T19:01:00Z">
        <w:r w:rsidDel="00BE3858">
          <w:fldChar w:fldCharType="begin"/>
        </w:r>
        <w:r w:rsidDel="00BE3858">
          <w:delInstrText>HYPERLINK "https://paperpile.com/c/ccxovd/psA6v" \h</w:delInstrText>
        </w:r>
        <w:r w:rsidDel="00BE3858">
          <w:fldChar w:fldCharType="separate"/>
        </w:r>
        <w:r w:rsidDel="00BE3858">
          <w:rPr>
            <w:color w:val="000000"/>
            <w:vertAlign w:val="superscript"/>
          </w:rPr>
          <w:delText>28</w:delText>
        </w:r>
        <w:r w:rsidDel="00BE3858">
          <w:fldChar w:fldCharType="end"/>
        </w:r>
      </w:del>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787"/>
    <w:bookmarkEnd w:id="788"/>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proofErr w:type="spellStart"/>
      <w:r>
        <w:t>scRNA</w:t>
      </w:r>
      <w:proofErr w:type="spellEnd"/>
      <w:r>
        <w:t>-seq</w:t>
      </w:r>
    </w:p>
    <w:p w14:paraId="3E00D351" w14:textId="173A8A82" w:rsidR="006F371C" w:rsidRDefault="003C3B5E">
      <w:pPr>
        <w:pBdr>
          <w:top w:val="nil"/>
          <w:left w:val="nil"/>
          <w:bottom w:val="nil"/>
          <w:right w:val="nil"/>
          <w:between w:val="nil"/>
        </w:pBdr>
        <w:spacing w:line="360" w:lineRule="auto"/>
        <w:rPr>
          <w:color w:val="000000"/>
        </w:rPr>
      </w:pPr>
      <w:bookmarkStart w:id="798" w:name="_lnxbz9" w:colFirst="0" w:colLast="0"/>
      <w:bookmarkEnd w:id="798"/>
      <w:proofErr w:type="spellStart"/>
      <w:r>
        <w:rPr>
          <w:color w:val="000000"/>
        </w:rPr>
        <w:t>scRNA</w:t>
      </w:r>
      <w:proofErr w:type="spellEnd"/>
      <w:r>
        <w:rPr>
          <w:color w:val="000000"/>
        </w:rPr>
        <w:t>-seq was performed on PBMCs as previously described</w:t>
      </w:r>
      <w:ins w:id="799" w:author="Liu, Cong" w:date="2025-01-09T11:02:00Z" w16du:dateUtc="2025-01-09T19:02:00Z">
        <w:r w:rsidR="00BE3858">
          <w:rPr>
            <w:color w:val="000000"/>
          </w:rPr>
          <w:fldChar w:fldCharType="begin"/>
        </w:r>
      </w:ins>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ins w:id="800" w:author="Liu, Cong" w:date="2025-01-19T19:56:00Z" w16du:dateUtc="2025-01-20T03:56:00Z">
        <w:r w:rsidR="00D17F1E" w:rsidRPr="00D17F1E">
          <w:rPr>
            <w:color w:val="000000"/>
            <w:vertAlign w:val="superscript"/>
            <w:rPrChange w:id="801" w:author="Liu, Cong" w:date="2025-01-19T19:56:00Z" w16du:dateUtc="2025-01-20T03:56:00Z">
              <w:rPr>
                <w:rFonts w:ascii="Times New Roman" w:hAnsi="Times New Roman" w:cs="Times New Roman"/>
                <w:vertAlign w:val="superscript"/>
              </w:rPr>
            </w:rPrChange>
          </w:rPr>
          <w:t>38</w:t>
        </w:r>
      </w:ins>
      <w:ins w:id="802" w:author="Liu, Cong" w:date="2025-01-09T11:02:00Z" w16du:dateUtc="2025-01-09T19:02:00Z">
        <w:r w:rsidR="00BE3858">
          <w:rPr>
            <w:color w:val="000000"/>
          </w:rPr>
          <w:fldChar w:fldCharType="end"/>
        </w:r>
      </w:ins>
      <w:del w:id="803" w:author="Liu, Cong" w:date="2025-01-09T11:02:00Z" w16du:dateUtc="2025-01-09T19:02: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w:t>
      </w:r>
      <w:proofErr w:type="spellStart"/>
      <w:r>
        <w:rPr>
          <w:color w:val="000000"/>
        </w:rPr>
        <w:t>scRNA</w:t>
      </w:r>
      <w:proofErr w:type="spellEnd"/>
      <w:r>
        <w:rPr>
          <w:color w:val="000000"/>
        </w:rPr>
        <w:t xml:space="preserve">-seq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w:t>
      </w:r>
      <w:proofErr w:type="spellStart"/>
      <w:r>
        <w:rPr>
          <w:color w:val="000000"/>
        </w:rPr>
        <w:t>scRNA</w:t>
      </w:r>
      <w:proofErr w:type="spellEnd"/>
      <w:r>
        <w:rPr>
          <w:color w:val="000000"/>
        </w:rPr>
        <w:t>-seq data processing was carried out using BarWare</w:t>
      </w:r>
      <w:ins w:id="804" w:author="Liu, Cong" w:date="2025-01-09T11:03:00Z" w16du:dateUtc="2025-01-09T19:03:00Z">
        <w:r w:rsidR="00BE3858">
          <w:rPr>
            <w:color w:val="000000"/>
          </w:rPr>
          <w:fldChar w:fldCharType="begin"/>
        </w:r>
      </w:ins>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ins w:id="805" w:author="Liu, Cong" w:date="2025-01-19T19:56:00Z" w16du:dateUtc="2025-01-20T03:56:00Z">
        <w:r w:rsidR="00D17F1E" w:rsidRPr="00D17F1E">
          <w:rPr>
            <w:color w:val="000000"/>
            <w:vertAlign w:val="superscript"/>
            <w:rPrChange w:id="806" w:author="Liu, Cong" w:date="2025-01-19T19:56:00Z" w16du:dateUtc="2025-01-20T03:56:00Z">
              <w:rPr>
                <w:rFonts w:ascii="Times New Roman" w:hAnsi="Times New Roman" w:cs="Times New Roman"/>
                <w:vertAlign w:val="superscript"/>
              </w:rPr>
            </w:rPrChange>
          </w:rPr>
          <w:t>39</w:t>
        </w:r>
      </w:ins>
      <w:ins w:id="807" w:author="Liu, Cong" w:date="2025-01-09T11:03:00Z" w16du:dateUtc="2025-01-09T19:03:00Z">
        <w:r w:rsidR="00BE3858">
          <w:rPr>
            <w:color w:val="000000"/>
          </w:rPr>
          <w:fldChar w:fldCharType="end"/>
        </w:r>
      </w:ins>
      <w:del w:id="808" w:author="Liu, Cong" w:date="2025-01-09T11:03:00Z" w16du:dateUtc="2025-01-09T19:03:00Z">
        <w:r w:rsidDel="00BE3858">
          <w:fldChar w:fldCharType="begin"/>
        </w:r>
        <w:r w:rsidDel="00BE3858">
          <w:delInstrText>HYPERLINK "https://paperpile.com/c/ccxovd/QBECs" \h</w:delInstrText>
        </w:r>
        <w:r w:rsidDel="00BE3858">
          <w:fldChar w:fldCharType="separate"/>
        </w:r>
        <w:r w:rsidDel="00BE3858">
          <w:rPr>
            <w:color w:val="000000"/>
            <w:vertAlign w:val="superscript"/>
          </w:rPr>
          <w:delText>30</w:delText>
        </w:r>
        <w:r w:rsidDel="00BE3858">
          <w:fldChar w:fldCharType="end"/>
        </w:r>
      </w:del>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proofErr w:type="spellStart"/>
      <w:r>
        <w:t>scATAC</w:t>
      </w:r>
      <w:proofErr w:type="spellEnd"/>
      <w:r>
        <w:t>-seq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C9D3714" w:rsidR="006F371C" w:rsidRDefault="003C3B5E">
      <w:pPr>
        <w:pBdr>
          <w:top w:val="nil"/>
          <w:left w:val="nil"/>
          <w:bottom w:val="nil"/>
          <w:right w:val="nil"/>
          <w:between w:val="nil"/>
        </w:pBdr>
        <w:shd w:val="clear" w:color="auto" w:fill="FFFFFF"/>
        <w:spacing w:line="360" w:lineRule="auto"/>
        <w:rPr>
          <w:color w:val="191919"/>
        </w:rPr>
      </w:pPr>
      <w:bookmarkStart w:id="809" w:name="_35nkun2" w:colFirst="0" w:colLast="0"/>
      <w:bookmarkEnd w:id="809"/>
      <w:r>
        <w:rPr>
          <w:color w:val="191919"/>
        </w:rPr>
        <w:t xml:space="preserve">To remove dead cells, debris, and neutrophils prior to </w:t>
      </w:r>
      <w:proofErr w:type="spellStart"/>
      <w:r>
        <w:rPr>
          <w:color w:val="191919"/>
        </w:rPr>
        <w:t>scATAC</w:t>
      </w:r>
      <w:proofErr w:type="spellEnd"/>
      <w:r>
        <w:rPr>
          <w:color w:val="191919"/>
        </w:rPr>
        <w:t>-seq, PBMC samples were sorted by fluorescence-activated cell sorting (FACS) following established protocols</w:t>
      </w:r>
      <w:ins w:id="810" w:author="Liu, Cong" w:date="2025-01-09T11:03:00Z" w16du:dateUtc="2025-01-09T19:03:00Z">
        <w:r w:rsidR="00BE3858">
          <w:rPr>
            <w:color w:val="191919"/>
          </w:rPr>
          <w:fldChar w:fldCharType="begin"/>
        </w:r>
      </w:ins>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ins w:id="811" w:author="Liu, Cong" w:date="2025-01-19T19:56:00Z" w16du:dateUtc="2025-01-20T03:56:00Z">
        <w:r w:rsidR="00D17F1E" w:rsidRPr="00D17F1E">
          <w:rPr>
            <w:color w:val="000000"/>
            <w:vertAlign w:val="superscript"/>
            <w:rPrChange w:id="812" w:author="Liu, Cong" w:date="2025-01-19T19:56:00Z" w16du:dateUtc="2025-01-20T03:56:00Z">
              <w:rPr>
                <w:rFonts w:ascii="Times New Roman" w:hAnsi="Times New Roman" w:cs="Times New Roman"/>
                <w:vertAlign w:val="superscript"/>
              </w:rPr>
            </w:rPrChange>
          </w:rPr>
          <w:t>38</w:t>
        </w:r>
      </w:ins>
      <w:ins w:id="813" w:author="Liu, Cong" w:date="2025-01-09T11:03:00Z" w16du:dateUtc="2025-01-09T19:03:00Z">
        <w:r w:rsidR="00BE3858">
          <w:rPr>
            <w:color w:val="191919"/>
          </w:rPr>
          <w:fldChar w:fldCharType="end"/>
        </w:r>
      </w:ins>
      <w:del w:id="814" w:author="Liu, Cong" w:date="2025-01-09T11:03:00Z" w16du:dateUtc="2025-01-09T19:03: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6390AB75"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w:t>
      </w:r>
      <w:proofErr w:type="spellStart"/>
      <w:r>
        <w:rPr>
          <w:color w:val="191919"/>
        </w:rPr>
        <w:t>scATAC</w:t>
      </w:r>
      <w:proofErr w:type="spellEnd"/>
      <w:r>
        <w:rPr>
          <w:color w:val="191919"/>
        </w:rPr>
        <w:t xml:space="preserve">-seq was performed as described </w:t>
      </w:r>
      <w:r>
        <w:rPr>
          <w:color w:val="000000"/>
        </w:rPr>
        <w:t>previous</w:t>
      </w:r>
      <w:r>
        <w:t>ly</w:t>
      </w:r>
      <w:ins w:id="815" w:author="Liu, Cong" w:date="2025-01-09T11:04:00Z" w16du:dateUtc="2025-01-09T19:04:00Z">
        <w:r w:rsidR="00BE3858">
          <w:fldChar w:fldCharType="begin"/>
        </w:r>
      </w:ins>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ins w:id="816" w:author="Liu, Cong" w:date="2025-01-19T19:56:00Z" w16du:dateUtc="2025-01-20T03:56:00Z">
        <w:r w:rsidR="00D17F1E" w:rsidRPr="00D17F1E">
          <w:rPr>
            <w:vertAlign w:val="superscript"/>
            <w:rPrChange w:id="817" w:author="Liu, Cong" w:date="2025-01-19T19:56:00Z" w16du:dateUtc="2025-01-20T03:56:00Z">
              <w:rPr>
                <w:rFonts w:ascii="Times New Roman" w:hAnsi="Times New Roman" w:cs="Times New Roman"/>
                <w:vertAlign w:val="superscript"/>
              </w:rPr>
            </w:rPrChange>
          </w:rPr>
          <w:t>38</w:t>
        </w:r>
      </w:ins>
      <w:ins w:id="818" w:author="Liu, Cong" w:date="2025-01-09T11:04:00Z" w16du:dateUtc="2025-01-09T19:04:00Z">
        <w:r w:rsidR="00BE3858">
          <w:fldChar w:fldCharType="end"/>
        </w:r>
      </w:ins>
      <w:del w:id="819" w:author="Liu, Cong" w:date="2025-01-09T11:04:00Z" w16du:dateUtc="2025-01-09T19:04: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w:t>
      </w:r>
      <w:proofErr w:type="gramStart"/>
      <w:r>
        <w:rPr>
          <w:color w:val="191919"/>
        </w:rPr>
        <w:t>Buffer .</w:t>
      </w:r>
      <w:proofErr w:type="gramEnd"/>
      <w:r>
        <w:rPr>
          <w:color w:val="191919"/>
        </w:rPr>
        <w:t xml:space="preserve">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820" w:name="_1ksv4uv" w:colFirst="0" w:colLast="0"/>
      <w:bookmarkEnd w:id="820"/>
      <w:r w:rsidRPr="000B62C7">
        <w:rPr>
          <w:color w:val="808080" w:themeColor="background1" w:themeShade="80"/>
        </w:rPr>
        <w:t>Sequencing library preparation</w:t>
      </w:r>
    </w:p>
    <w:p w14:paraId="781F1A7C" w14:textId="70CF7D03" w:rsidR="006F371C" w:rsidRDefault="003C3B5E">
      <w:pPr>
        <w:pBdr>
          <w:top w:val="nil"/>
          <w:left w:val="nil"/>
          <w:bottom w:val="nil"/>
          <w:right w:val="nil"/>
          <w:between w:val="nil"/>
        </w:pBdr>
        <w:shd w:val="clear" w:color="auto" w:fill="FFFFFF"/>
        <w:spacing w:line="360" w:lineRule="auto"/>
        <w:rPr>
          <w:color w:val="191919"/>
        </w:rPr>
      </w:pPr>
      <w:proofErr w:type="spellStart"/>
      <w:r>
        <w:rPr>
          <w:color w:val="191919"/>
        </w:rPr>
        <w:t>scATAC</w:t>
      </w:r>
      <w:proofErr w:type="spellEnd"/>
      <w:r>
        <w:rPr>
          <w:color w:val="191919"/>
        </w:rPr>
        <w:t>-seq libraries were prepared following established protocol</w:t>
      </w:r>
      <w:ins w:id="821" w:author="Liu, Cong" w:date="2025-01-09T11:04:00Z" w16du:dateUtc="2025-01-09T19:04:00Z">
        <w:r w:rsidR="00627B09">
          <w:rPr>
            <w:color w:val="191919"/>
          </w:rPr>
          <w:fldChar w:fldCharType="begin"/>
        </w:r>
      </w:ins>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ins w:id="822" w:author="Liu, Cong" w:date="2025-01-19T19:56:00Z" w16du:dateUtc="2025-01-20T03:56:00Z">
        <w:r w:rsidR="00D17F1E" w:rsidRPr="00D17F1E">
          <w:rPr>
            <w:color w:val="000000"/>
            <w:vertAlign w:val="superscript"/>
            <w:rPrChange w:id="823" w:author="Liu, Cong" w:date="2025-01-19T19:56:00Z" w16du:dateUtc="2025-01-20T03:56:00Z">
              <w:rPr>
                <w:rFonts w:ascii="Times New Roman" w:hAnsi="Times New Roman" w:cs="Times New Roman"/>
                <w:vertAlign w:val="superscript"/>
              </w:rPr>
            </w:rPrChange>
          </w:rPr>
          <w:t>38</w:t>
        </w:r>
      </w:ins>
      <w:ins w:id="824" w:author="Liu, Cong" w:date="2025-01-09T11:04:00Z" w16du:dateUtc="2025-01-09T19:04:00Z">
        <w:r w:rsidR="00627B09">
          <w:rPr>
            <w:color w:val="191919"/>
          </w:rPr>
          <w:fldChar w:fldCharType="end"/>
        </w:r>
      </w:ins>
      <w:del w:id="825" w:author="Liu, Cong" w:date="2025-01-09T11:04:00Z" w16du:dateUtc="2025-01-09T19:04:00Z">
        <w:r w:rsidDel="00627B09">
          <w:fldChar w:fldCharType="begin"/>
        </w:r>
        <w:r w:rsidDel="00627B09">
          <w:delInstrText>HYPERLINK "https://paperpile.com/c/ccxovd/xW77t" \h</w:delInstrText>
        </w:r>
        <w:r w:rsidDel="00627B09">
          <w:fldChar w:fldCharType="separate"/>
        </w:r>
        <w:r w:rsidDel="00627B09">
          <w:rPr>
            <w:color w:val="000000"/>
            <w:vertAlign w:val="superscript"/>
          </w:rPr>
          <w:delText>29</w:delText>
        </w:r>
        <w:r w:rsidDel="00627B09">
          <w:fldChar w:fldCharType="end"/>
        </w:r>
      </w:del>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w:t>
      </w:r>
      <w:proofErr w:type="spellStart"/>
      <w:r>
        <w:rPr>
          <w:color w:val="191919"/>
        </w:rPr>
        <w:t>scATAC</w:t>
      </w:r>
      <w:proofErr w:type="spellEnd"/>
      <w:r>
        <w:rPr>
          <w:color w:val="191919"/>
        </w:rPr>
        <w:t xml:space="preserve">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w:t>
      </w:r>
      <w:proofErr w:type="spellStart"/>
      <w:r>
        <w:t>scRNA</w:t>
      </w:r>
      <w:proofErr w:type="spellEnd"/>
      <w:r>
        <w:t xml:space="preserve">-seq and </w:t>
      </w:r>
      <w:proofErr w:type="spellStart"/>
      <w:r>
        <w:t>scATAC</w:t>
      </w:r>
      <w:proofErr w:type="spellEnd"/>
      <w:r>
        <w:t xml:space="preserve">-seq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641D4C37" w:rsidR="006F371C" w:rsidRPr="00D26301" w:rsidRDefault="003C3B5E">
      <w:pPr>
        <w:pBdr>
          <w:top w:val="nil"/>
          <w:left w:val="nil"/>
          <w:bottom w:val="nil"/>
          <w:right w:val="nil"/>
          <w:between w:val="nil"/>
        </w:pBdr>
        <w:spacing w:line="360" w:lineRule="auto"/>
        <w:rPr>
          <w:color w:val="000000"/>
          <w:rPrChange w:id="826" w:author="Liu, Cong" w:date="2024-12-22T20:05:00Z" w16du:dateUtc="2024-12-23T04:05:00Z">
            <w:rPr/>
          </w:rPrChange>
        </w:rPr>
        <w:pPrChange w:id="827" w:author="Liu, Cong" w:date="2024-12-22T20:05:00Z" w16du:dateUtc="2024-12-23T04:05:00Z">
          <w:pPr>
            <w:spacing w:line="360" w:lineRule="auto"/>
          </w:pPr>
        </w:pPrChange>
      </w:pPr>
      <w:bookmarkStart w:id="828" w:name="_44sinio" w:colFirst="0" w:colLast="0"/>
      <w:bookmarkEnd w:id="828"/>
      <w:r>
        <w:rPr>
          <w:i/>
          <w:color w:val="000000"/>
        </w:rPr>
        <w:t xml:space="preserve">10x </w:t>
      </w:r>
      <w:proofErr w:type="spellStart"/>
      <w:r>
        <w:rPr>
          <w:i/>
          <w:color w:val="000000"/>
        </w:rPr>
        <w:t>scRNA</w:t>
      </w:r>
      <w:proofErr w:type="spellEnd"/>
      <w:r>
        <w:rPr>
          <w:i/>
          <w:color w:val="000000"/>
        </w:rPr>
        <w:t xml:space="preserve">-seq data. </w:t>
      </w:r>
      <w:proofErr w:type="spellStart"/>
      <w:r>
        <w:rPr>
          <w:color w:val="000000"/>
        </w:rPr>
        <w:t>scRNA</w:t>
      </w:r>
      <w:proofErr w:type="spellEnd"/>
      <w:r>
        <w:rPr>
          <w:color w:val="000000"/>
        </w:rPr>
        <w:t xml:space="preserve">-seq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ins w:id="829" w:author="Liu, Cong" w:date="2025-01-09T11:05:00Z" w16du:dateUtc="2025-01-09T19:05:00Z">
        <w:r w:rsidR="005857EC">
          <w:rPr>
            <w:color w:val="000000"/>
          </w:rPr>
          <w:fldChar w:fldCharType="begin"/>
        </w:r>
      </w:ins>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ins w:id="830" w:author="Liu, Cong" w:date="2025-01-19T19:56:00Z" w16du:dateUtc="2025-01-20T03:56:00Z">
        <w:r w:rsidR="00D17F1E" w:rsidRPr="00D17F1E">
          <w:rPr>
            <w:color w:val="000000"/>
            <w:vertAlign w:val="superscript"/>
            <w:rPrChange w:id="831" w:author="Liu, Cong" w:date="2025-01-19T19:56:00Z" w16du:dateUtc="2025-01-20T03:56:00Z">
              <w:rPr>
                <w:rFonts w:ascii="Times New Roman" w:hAnsi="Times New Roman" w:cs="Times New Roman"/>
                <w:vertAlign w:val="superscript"/>
              </w:rPr>
            </w:rPrChange>
          </w:rPr>
          <w:t>40</w:t>
        </w:r>
      </w:ins>
      <w:ins w:id="832" w:author="Liu, Cong" w:date="2025-01-09T11:05:00Z" w16du:dateUtc="2025-01-09T19:05:00Z">
        <w:r w:rsidR="005857EC">
          <w:rPr>
            <w:color w:val="000000"/>
          </w:rPr>
          <w:fldChar w:fldCharType="end"/>
        </w:r>
      </w:ins>
      <w:del w:id="833" w:author="Liu, Cong" w:date="2025-01-09T11:05:00Z" w16du:dateUtc="2025-01-09T19:05:00Z">
        <w:r w:rsidDel="005857EC">
          <w:fldChar w:fldCharType="begin"/>
        </w:r>
        <w:r w:rsidDel="005857EC">
          <w:delInstrText>HYPERLINK "https://paperpile.com/c/ccxovd/PvHnQ" \h</w:delInstrText>
        </w:r>
        <w:r w:rsidDel="005857EC">
          <w:fldChar w:fldCharType="separate"/>
        </w:r>
        <w:r w:rsidDel="005857EC">
          <w:rPr>
            <w:color w:val="000000"/>
            <w:vertAlign w:val="superscript"/>
          </w:rPr>
          <w:delText>31</w:delText>
        </w:r>
        <w:r w:rsidDel="005857EC">
          <w:fldChar w:fldCharType="end"/>
        </w:r>
      </w:del>
      <w:r>
        <w:t xml:space="preserve">. </w:t>
      </w:r>
      <w:ins w:id="834"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w:t>
      </w:r>
      <w:proofErr w:type="spellStart"/>
      <w:r>
        <w:rPr>
          <w:i/>
          <w:color w:val="000000"/>
        </w:rPr>
        <w:t>scATAC</w:t>
      </w:r>
      <w:proofErr w:type="spellEnd"/>
      <w:r>
        <w:rPr>
          <w:i/>
          <w:color w:val="000000"/>
        </w:rPr>
        <w:t xml:space="preserve">-seq data. </w:t>
      </w:r>
      <w:r>
        <w:rPr>
          <w:color w:val="000000"/>
        </w:rPr>
        <w:t xml:space="preserve">In the </w:t>
      </w:r>
      <w:proofErr w:type="spellStart"/>
      <w:r>
        <w:rPr>
          <w:color w:val="000000"/>
        </w:rPr>
        <w:t>scATAC</w:t>
      </w:r>
      <w:proofErr w:type="spellEnd"/>
      <w:r>
        <w:rPr>
          <w:color w:val="000000"/>
        </w:rPr>
        <w:t xml:space="preserve">-seq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w:t>
      </w:r>
      <w:proofErr w:type="spellStart"/>
      <w:r>
        <w:rPr>
          <w:color w:val="000000"/>
        </w:rPr>
        <w:t>scATAC</w:t>
      </w:r>
      <w:proofErr w:type="spellEnd"/>
      <w:r>
        <w:rPr>
          <w:color w:val="000000"/>
        </w:rPr>
        <w:t xml:space="preserve">-seq pipeline are high quality, reduces the number of doublets, and are available in a variety of formats for downstream analysis </w:t>
      </w:r>
      <w:proofErr w:type="gramStart"/>
      <w:r>
        <w:rPr>
          <w:color w:val="000000"/>
        </w:rPr>
        <w:t>(.arrow</w:t>
      </w:r>
      <w:proofErr w:type="gramEnd"/>
      <w:r>
        <w:rPr>
          <w:color w:val="000000"/>
        </w:rPr>
        <w:t xml:space="preserve">, fragments.tsv.gz, and .h5-formatted count matrices). </w:t>
      </w:r>
      <w:proofErr w:type="spellStart"/>
      <w:r>
        <w:rPr>
          <w:color w:val="000000"/>
        </w:rPr>
        <w:t>scATAC</w:t>
      </w:r>
      <w:proofErr w:type="spellEnd"/>
      <w:r>
        <w:rPr>
          <w:color w:val="000000"/>
        </w:rPr>
        <w:t xml:space="preserve">-seq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835"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836"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w:t>
      </w:r>
      <w:proofErr w:type="spellStart"/>
      <w:r>
        <w:rPr>
          <w:i/>
          <w:color w:val="000000"/>
        </w:rPr>
        <w:t>scRNA</w:t>
      </w:r>
      <w:proofErr w:type="spellEnd"/>
      <w:r>
        <w:rPr>
          <w:i/>
          <w:color w:val="000000"/>
        </w:rPr>
        <w:t xml:space="preserve">-seq and </w:t>
      </w:r>
      <w:proofErr w:type="spellStart"/>
      <w:r>
        <w:rPr>
          <w:i/>
          <w:color w:val="000000"/>
        </w:rPr>
        <w:t>scATAC</w:t>
      </w:r>
      <w:proofErr w:type="spellEnd"/>
      <w:r>
        <w:rPr>
          <w:i/>
          <w:color w:val="000000"/>
        </w:rPr>
        <w:t xml:space="preserve">-seq data. </w:t>
      </w:r>
      <w:proofErr w:type="spellStart"/>
      <w:r>
        <w:rPr>
          <w:color w:val="000000"/>
        </w:rPr>
        <w:t>scATAC</w:t>
      </w:r>
      <w:proofErr w:type="spellEnd"/>
      <w:r>
        <w:rPr>
          <w:color w:val="000000"/>
        </w:rPr>
        <w:t xml:space="preserve">-seq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w:t>
      </w:r>
      <w:proofErr w:type="spellStart"/>
      <w:r>
        <w:rPr>
          <w:color w:val="000000"/>
        </w:rPr>
        <w:t>scATAC</w:t>
      </w:r>
      <w:proofErr w:type="spellEnd"/>
      <w:r>
        <w:rPr>
          <w:color w:val="000000"/>
        </w:rPr>
        <w:t xml:space="preserve">-seq space was assigned a gene expression signature from the cell in the </w:t>
      </w:r>
      <w:proofErr w:type="spellStart"/>
      <w:r>
        <w:rPr>
          <w:color w:val="000000"/>
        </w:rPr>
        <w:t>scRNA</w:t>
      </w:r>
      <w:proofErr w:type="spellEnd"/>
      <w:r>
        <w:rPr>
          <w:color w:val="000000"/>
        </w:rPr>
        <w:t xml:space="preserve">-seq that is the most similar. Cells from both </w:t>
      </w:r>
      <w:proofErr w:type="spellStart"/>
      <w:r>
        <w:rPr>
          <w:color w:val="000000"/>
        </w:rPr>
        <w:t>scRNA</w:t>
      </w:r>
      <w:proofErr w:type="spellEnd"/>
      <w:r>
        <w:rPr>
          <w:color w:val="000000"/>
        </w:rPr>
        <w:t xml:space="preserve">-seq and </w:t>
      </w:r>
      <w:proofErr w:type="spellStart"/>
      <w:r>
        <w:rPr>
          <w:color w:val="000000"/>
        </w:rPr>
        <w:t>scATAC</w:t>
      </w:r>
      <w:proofErr w:type="spellEnd"/>
      <w:r>
        <w:rPr>
          <w:color w:val="000000"/>
        </w:rPr>
        <w:t>-seq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837" w:name="_2jxsxqh" w:colFirst="0" w:colLast="0"/>
      <w:bookmarkEnd w:id="837"/>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 xml:space="preserve">-seq were combined to generate the RNA-seq input and ATAC-seq input for the pseudo-bulk samples respectively. Only pseudo-bulk samples with &gt;2000 open chromatin peaks, &gt;20 </w:t>
      </w:r>
      <w:proofErr w:type="spellStart"/>
      <w:r>
        <w:t>scATAC</w:t>
      </w:r>
      <w:proofErr w:type="spellEnd"/>
      <w:r>
        <w:t xml:space="preserve">-seq cells and &gt;20 </w:t>
      </w:r>
      <w:proofErr w:type="spellStart"/>
      <w:r>
        <w:t>scRNA</w:t>
      </w:r>
      <w:proofErr w:type="spellEnd"/>
      <w:r>
        <w:t xml:space="preserve">-seq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08B9838A" w:rsidR="006F371C" w:rsidRDefault="003C3B5E">
      <w:pPr>
        <w:spacing w:line="360" w:lineRule="auto"/>
      </w:pPr>
      <w:r>
        <w:t>To characterize TF activity in each pseudo-bulk cluster, we performed an integrated multi-omics analysis using the Taiji pipeline</w:t>
      </w:r>
      <w:ins w:id="838" w:author="Liu, Cong" w:date="2025-01-09T11:06:00Z" w16du:dateUtc="2025-01-09T19:06:00Z">
        <w:r w:rsidR="005857EC">
          <w:fldChar w:fldCharType="begin"/>
        </w:r>
      </w:ins>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ins w:id="839" w:author="Liu, Cong" w:date="2025-01-19T19:56:00Z" w16du:dateUtc="2025-01-20T03:56:00Z">
        <w:r w:rsidR="00D17F1E" w:rsidRPr="00D17F1E">
          <w:rPr>
            <w:vertAlign w:val="superscript"/>
            <w:rPrChange w:id="840" w:author="Liu, Cong" w:date="2025-01-19T19:56:00Z" w16du:dateUtc="2025-01-20T03:56:00Z">
              <w:rPr>
                <w:rFonts w:ascii="Times New Roman" w:hAnsi="Times New Roman" w:cs="Times New Roman"/>
                <w:vertAlign w:val="superscript"/>
              </w:rPr>
            </w:rPrChange>
          </w:rPr>
          <w:t>12,15</w:t>
        </w:r>
      </w:ins>
      <w:ins w:id="841" w:author="Liu, Cong" w:date="2025-01-09T11:06:00Z" w16du:dateUtc="2025-01-09T19:06:00Z">
        <w:r w:rsidR="005857EC">
          <w:fldChar w:fldCharType="end"/>
        </w:r>
      </w:ins>
      <w:del w:id="842" w:author="Liu, Cong" w:date="2025-01-09T11:05:00Z" w16du:dateUtc="2025-01-09T19:05:00Z">
        <w:r w:rsidDel="005857EC">
          <w:fldChar w:fldCharType="begin"/>
        </w:r>
        <w:r w:rsidDel="005857EC">
          <w:delInstrText>HYPERLINK "https://paperpile.com/c/ccxovd/FuHOz+Cht7j" \h</w:delInstrText>
        </w:r>
        <w:r w:rsidDel="005857EC">
          <w:fldChar w:fldCharType="separate"/>
        </w:r>
        <w:r w:rsidDel="005857EC">
          <w:rPr>
            <w:color w:val="000000"/>
            <w:vertAlign w:val="superscript"/>
          </w:rPr>
          <w:delText>9,32</w:delText>
        </w:r>
        <w:r w:rsidDel="005857EC">
          <w:fldChar w:fldCharType="end"/>
        </w:r>
      </w:del>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ins w:id="843" w:author="Liu, Cong" w:date="2025-01-09T11:06:00Z" w16du:dateUtc="2025-01-09T19:06:00Z">
        <w:r w:rsidR="005857EC">
          <w:fldChar w:fldCharType="begin"/>
        </w:r>
      </w:ins>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ins w:id="844" w:author="Liu, Cong" w:date="2025-01-19T19:56:00Z" w16du:dateUtc="2025-01-20T03:56:00Z">
        <w:r w:rsidR="00D17F1E" w:rsidRPr="00D17F1E">
          <w:rPr>
            <w:vertAlign w:val="superscript"/>
            <w:rPrChange w:id="845" w:author="Liu, Cong" w:date="2025-01-19T19:56:00Z" w16du:dateUtc="2025-01-20T03:56:00Z">
              <w:rPr>
                <w:rFonts w:ascii="Times New Roman" w:hAnsi="Times New Roman" w:cs="Times New Roman"/>
                <w:vertAlign w:val="superscript"/>
              </w:rPr>
            </w:rPrChange>
          </w:rPr>
          <w:t>41</w:t>
        </w:r>
      </w:ins>
      <w:ins w:id="846" w:author="Liu, Cong" w:date="2025-01-09T11:06:00Z" w16du:dateUtc="2025-01-09T19:06:00Z">
        <w:r w:rsidR="005857EC">
          <w:fldChar w:fldCharType="end"/>
        </w:r>
      </w:ins>
      <w:del w:id="847" w:author="Liu, Cong" w:date="2025-01-09T11:06:00Z" w16du:dateUtc="2025-01-09T19:06:00Z">
        <w:r w:rsidDel="005857EC">
          <w:fldChar w:fldCharType="begin"/>
        </w:r>
        <w:r w:rsidDel="005857EC">
          <w:delInstrText>HYPERLINK "https://paperpile.com/c/ccxovd/wcgpU" \h</w:delInstrText>
        </w:r>
        <w:r w:rsidDel="005857EC">
          <w:fldChar w:fldCharType="separate"/>
        </w:r>
        <w:r w:rsidDel="005857EC">
          <w:rPr>
            <w:color w:val="000000"/>
            <w:vertAlign w:val="superscript"/>
          </w:rPr>
          <w:delText>33</w:delText>
        </w:r>
        <w:r w:rsidDel="005857EC">
          <w:fldChar w:fldCharType="end"/>
        </w:r>
      </w:del>
      <w:r>
        <w:t>. These TFs are then linked to their target genes predicted by EpiTensor</w:t>
      </w:r>
      <w:ins w:id="848" w:author="Liu, Cong" w:date="2025-01-09T11:06:00Z" w16du:dateUtc="2025-01-09T19:06:00Z">
        <w:r w:rsidR="005857EC">
          <w:fldChar w:fldCharType="begin"/>
        </w:r>
      </w:ins>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ins w:id="849" w:author="Liu, Cong" w:date="2025-01-19T19:56:00Z" w16du:dateUtc="2025-01-20T03:56:00Z">
        <w:r w:rsidR="00D17F1E" w:rsidRPr="00D17F1E">
          <w:rPr>
            <w:vertAlign w:val="superscript"/>
            <w:rPrChange w:id="850" w:author="Liu, Cong" w:date="2025-01-19T19:56:00Z" w16du:dateUtc="2025-01-20T03:56:00Z">
              <w:rPr>
                <w:rFonts w:ascii="Times New Roman" w:hAnsi="Times New Roman" w:cs="Times New Roman"/>
                <w:vertAlign w:val="superscript"/>
              </w:rPr>
            </w:rPrChange>
          </w:rPr>
          <w:t>42</w:t>
        </w:r>
      </w:ins>
      <w:ins w:id="851" w:author="Liu, Cong" w:date="2025-01-09T11:06:00Z" w16du:dateUtc="2025-01-09T19:06:00Z">
        <w:r w:rsidR="005857EC">
          <w:fldChar w:fldCharType="end"/>
        </w:r>
      </w:ins>
      <w:del w:id="852" w:author="Liu, Cong" w:date="2025-01-09T11:06:00Z" w16du:dateUtc="2025-01-09T19:06:00Z">
        <w:r w:rsidDel="005857EC">
          <w:fldChar w:fldCharType="begin"/>
        </w:r>
        <w:r w:rsidDel="005857EC">
          <w:delInstrText>HYPERLINK "https://paperpile.com/c/ccxovd/usAvZ" \h</w:delInstrText>
        </w:r>
        <w:r w:rsidDel="005857EC">
          <w:fldChar w:fldCharType="separate"/>
        </w:r>
        <w:r w:rsidDel="005857EC">
          <w:rPr>
            <w:color w:val="000000"/>
            <w:vertAlign w:val="superscript"/>
          </w:rPr>
          <w:delText>34</w:delText>
        </w:r>
        <w:r w:rsidDel="005857EC">
          <w:fldChar w:fldCharType="end"/>
        </w:r>
      </w:del>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ins w:id="853" w:author="Liu, Cong" w:date="2025-01-09T11:07:00Z" w16du:dateUtc="2025-01-09T19:07:00Z">
        <w:r w:rsidR="005857EC">
          <w:fldChar w:fldCharType="begin"/>
        </w:r>
      </w:ins>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ins w:id="854" w:author="Liu, Cong" w:date="2025-01-19T19:56:00Z" w16du:dateUtc="2025-01-20T03:56:00Z">
        <w:r w:rsidR="00D17F1E" w:rsidRPr="00D17F1E">
          <w:rPr>
            <w:vertAlign w:val="superscript"/>
            <w:rPrChange w:id="855" w:author="Liu, Cong" w:date="2025-01-19T19:56:00Z" w16du:dateUtc="2025-01-20T03:56:00Z">
              <w:rPr>
                <w:rFonts w:ascii="Times New Roman" w:hAnsi="Times New Roman" w:cs="Times New Roman"/>
                <w:vertAlign w:val="superscript"/>
              </w:rPr>
            </w:rPrChange>
          </w:rPr>
          <w:t>12–15</w:t>
        </w:r>
      </w:ins>
      <w:ins w:id="856" w:author="Liu, Cong" w:date="2025-01-09T11:07:00Z" w16du:dateUtc="2025-01-09T19:07:00Z">
        <w:r w:rsidR="005857EC">
          <w:fldChar w:fldCharType="end"/>
        </w:r>
      </w:ins>
      <w:del w:id="857" w:author="Liu, Cong" w:date="2025-01-09T11:08:00Z" w16du:dateUtc="2025-01-09T19:08:00Z">
        <w:r w:rsidDel="005857EC">
          <w:fldChar w:fldCharType="begin"/>
        </w:r>
        <w:r w:rsidDel="005857EC">
          <w:delInstrText>HYPERLINK "https://paperpile.com/c/ccxovd/FuHOz+Cht7j+MiWUt+4xwd4" \h</w:delInstrText>
        </w:r>
        <w:r w:rsidDel="005857EC">
          <w:fldChar w:fldCharType="separate"/>
        </w:r>
        <w:r w:rsidDel="005857EC">
          <w:rPr>
            <w:color w:val="000000"/>
            <w:vertAlign w:val="superscript"/>
          </w:rPr>
          <w:delText>9,32,35,36</w:delText>
        </w:r>
        <w:r w:rsidDel="005857EC">
          <w:fldChar w:fldCharType="end"/>
        </w:r>
      </w:del>
      <w:r>
        <w:t xml:space="preserve">. For this dataset, the </w:t>
      </w:r>
      <w:del w:id="858" w:author="Liu, Cong" w:date="2024-12-23T13:27:00Z" w16du:dateUtc="2024-12-23T21:27:00Z">
        <w:r w:rsidDel="00941FD9">
          <w:delText xml:space="preserve">average </w:delText>
        </w:r>
      </w:del>
      <w:ins w:id="859" w:author="Liu, Cong" w:date="2024-12-23T13:27:00Z" w16du:dateUtc="2024-12-23T21:27:00Z">
        <w:r w:rsidR="00941FD9">
          <w:t xml:space="preserve">median </w:t>
        </w:r>
      </w:ins>
      <w:r>
        <w:t xml:space="preserve">number of nodes and edges of the networks were </w:t>
      </w:r>
      <w:ins w:id="860" w:author="Liu, Cong" w:date="2024-12-23T18:44:00Z" w16du:dateUtc="2024-12-24T02:44:00Z">
        <w:r w:rsidR="00A12AB3">
          <w:t>17</w:t>
        </w:r>
      </w:ins>
      <w:del w:id="861" w:author="Liu, Cong" w:date="2024-12-23T18:44:00Z" w16du:dateUtc="2024-12-24T02:44:00Z">
        <w:r w:rsidDel="00A12AB3">
          <w:delText>23</w:delText>
        </w:r>
      </w:del>
      <w:r>
        <w:t>,</w:t>
      </w:r>
      <w:ins w:id="862" w:author="Liu, Cong" w:date="2024-12-23T18:44:00Z" w16du:dateUtc="2024-12-24T02:44:00Z">
        <w:r w:rsidR="00A12AB3">
          <w:t>046</w:t>
        </w:r>
      </w:ins>
      <w:del w:id="863" w:author="Liu, Cong" w:date="2024-12-23T18:44:00Z" w16du:dateUtc="2024-12-24T02:44:00Z">
        <w:r w:rsidDel="00A12AB3">
          <w:delText>984</w:delText>
        </w:r>
      </w:del>
      <w:r>
        <w:t xml:space="preserve"> and </w:t>
      </w:r>
      <w:ins w:id="864" w:author="Liu, Cong" w:date="2024-12-23T18:44:00Z" w16du:dateUtc="2024-12-24T02:44:00Z">
        <w:r w:rsidR="00A12AB3">
          <w:t>3</w:t>
        </w:r>
      </w:ins>
      <w:del w:id="865" w:author="Liu, Cong" w:date="2024-12-23T18:44:00Z" w16du:dateUtc="2024-12-24T02:44:00Z">
        <w:r w:rsidDel="00A12AB3">
          <w:delText>4</w:delText>
        </w:r>
      </w:del>
      <w:r>
        <w:t>,</w:t>
      </w:r>
      <w:ins w:id="866" w:author="Liu, Cong" w:date="2024-12-23T18:44:00Z" w16du:dateUtc="2024-12-24T02:44:00Z">
        <w:r w:rsidR="00A12AB3">
          <w:t>002</w:t>
        </w:r>
      </w:ins>
      <w:del w:id="867" w:author="Liu, Cong" w:date="2024-12-23T18:44:00Z" w16du:dateUtc="2024-12-24T02:44:00Z">
        <w:r w:rsidDel="00A12AB3">
          <w:delText>283</w:delText>
        </w:r>
      </w:del>
      <w:r>
        <w:t>,</w:t>
      </w:r>
      <w:ins w:id="868" w:author="Liu, Cong" w:date="2024-12-23T18:44:00Z" w16du:dateUtc="2024-12-24T02:44:00Z">
        <w:r w:rsidR="00A12AB3">
          <w:t>662</w:t>
        </w:r>
      </w:ins>
      <w:del w:id="869" w:author="Liu, Cong" w:date="2024-12-23T18:44:00Z" w16du:dateUtc="2024-12-24T02:44:00Z">
        <w:r w:rsidDel="00A12AB3">
          <w:delText>577</w:delText>
        </w:r>
      </w:del>
      <w:r>
        <w:t>, respectively, including 10</w:t>
      </w:r>
      <w:ins w:id="870" w:author="Liu, Cong" w:date="2024-12-27T21:08:00Z" w16du:dateUtc="2024-12-28T05:08:00Z">
        <w:r w:rsidR="00A928E5">
          <w:t>47</w:t>
        </w:r>
      </w:ins>
      <w:del w:id="871" w:author="Liu, Cong" w:date="2024-12-23T13:22:00Z" w16du:dateUtc="2024-12-23T21:22:00Z">
        <w:r w:rsidDel="009F72D6">
          <w:delText>78</w:delText>
        </w:r>
      </w:del>
      <w:r>
        <w:t xml:space="preserve"> (</w:t>
      </w:r>
      <w:ins w:id="872" w:author="Liu, Cong" w:date="2024-12-27T21:08:00Z" w16du:dateUtc="2024-12-28T05:08:00Z">
        <w:r w:rsidR="008E3BBE">
          <w:t>6</w:t>
        </w:r>
      </w:ins>
      <w:del w:id="873" w:author="Liu, Cong" w:date="2024-12-23T18:45:00Z" w16du:dateUtc="2024-12-24T02:45:00Z">
        <w:r w:rsidDel="00A12AB3">
          <w:delText>4</w:delText>
        </w:r>
      </w:del>
      <w:r>
        <w:t>.</w:t>
      </w:r>
      <w:del w:id="874" w:author="Liu, Cong" w:date="2024-12-23T18:45:00Z" w16du:dateUtc="2024-12-24T02:45:00Z">
        <w:r w:rsidDel="00A12AB3">
          <w:delText>4</w:delText>
        </w:r>
      </w:del>
      <w:ins w:id="875" w:author="Liu, Cong" w:date="2024-12-27T21:08:00Z" w16du:dateUtc="2024-12-28T05:08:00Z">
        <w:r w:rsidR="008E3BBE">
          <w:t>14</w:t>
        </w:r>
      </w:ins>
      <w:del w:id="876" w:author="Liu, Cong" w:date="2024-12-27T21:08:00Z" w16du:dateUtc="2024-12-28T05:08:00Z">
        <w:r w:rsidDel="008E3BBE">
          <w:delText>9</w:delText>
        </w:r>
      </w:del>
      <w:r>
        <w:t>%) TF nodes. On average, each TF regulates 3</w:t>
      </w:r>
      <w:ins w:id="877" w:author="Liu, Cong" w:date="2024-12-23T18:45:00Z" w16du:dateUtc="2024-12-24T02:45:00Z">
        <w:r w:rsidR="00335E7E">
          <w:t>417</w:t>
        </w:r>
      </w:ins>
      <w:del w:id="878" w:author="Liu, Cong" w:date="2024-12-23T18:45:00Z" w16du:dateUtc="2024-12-24T02:45:00Z">
        <w:r w:rsidDel="00335E7E">
          <w:delText>973</w:delText>
        </w:r>
      </w:del>
      <w:r>
        <w:t xml:space="preserve"> genes, and each gene is regulated by 1</w:t>
      </w:r>
      <w:ins w:id="879" w:author="Liu, Cong" w:date="2024-12-23T18:45:00Z" w16du:dateUtc="2024-12-24T02:45:00Z">
        <w:r w:rsidR="00335E7E">
          <w:t>84</w:t>
        </w:r>
      </w:ins>
      <w:del w:id="880"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75F4BC22" w:rsidR="006F371C" w:rsidRDefault="003C3B5E">
      <w:pPr>
        <w:spacing w:line="360" w:lineRule="auto"/>
      </w:pPr>
      <w:r w:rsidRPr="003C3B5E">
        <w:rPr>
          <w:color w:val="000000" w:themeColor="text1"/>
        </w:rPr>
        <w:t>As described in the original Taiji paper</w:t>
      </w:r>
      <w:ins w:id="881" w:author="Liu, Cong" w:date="2025-01-09T11:08:00Z" w16du:dateUtc="2025-01-09T19:08:00Z">
        <w:r w:rsidR="0017177C">
          <w:rPr>
            <w:color w:val="000000" w:themeColor="text1"/>
          </w:rPr>
          <w:fldChar w:fldCharType="begin"/>
        </w:r>
      </w:ins>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ins w:id="882" w:author="Liu, Cong" w:date="2025-01-09T11:08:00Z" w16du:dateUtc="2025-01-09T19:08:00Z">
        <w:r w:rsidR="0017177C" w:rsidRPr="0017177C">
          <w:rPr>
            <w:color w:val="000000"/>
            <w:vertAlign w:val="superscript"/>
            <w:rPrChange w:id="883" w:author="Liu, Cong" w:date="2025-01-09T11:08:00Z" w16du:dateUtc="2025-01-09T19:08:00Z">
              <w:rPr>
                <w:rFonts w:ascii="Times New Roman" w:hAnsi="Times New Roman" w:cs="Times New Roman"/>
                <w:vertAlign w:val="superscript"/>
              </w:rPr>
            </w:rPrChange>
          </w:rPr>
          <w:t>12</w:t>
        </w:r>
        <w:r w:rsidR="0017177C">
          <w:rPr>
            <w:color w:val="000000" w:themeColor="text1"/>
          </w:rPr>
          <w:fldChar w:fldCharType="end"/>
        </w:r>
      </w:ins>
      <w:del w:id="884" w:author="Liu, Cong" w:date="2025-01-09T11:08:00Z" w16du:dateUtc="2025-01-09T19:08:00Z">
        <w:r w:rsidDel="0017177C">
          <w:fldChar w:fldCharType="begin"/>
        </w:r>
        <w:r w:rsidDel="0017177C">
          <w:delInstrText>HYPERLINK "https://paperpile.com/c/ccxovd/FuHOz" \h</w:delInstrText>
        </w:r>
        <w:r w:rsidDel="0017177C">
          <w:fldChar w:fldCharType="separate"/>
        </w:r>
        <w:r w:rsidRPr="003C3B5E" w:rsidDel="0017177C">
          <w:rPr>
            <w:color w:val="000000" w:themeColor="text1"/>
            <w:vertAlign w:val="superscript"/>
          </w:rPr>
          <w:delText>9</w:delText>
        </w:r>
        <w:r w:rsidDel="0017177C">
          <w:fldChar w:fldCharType="end"/>
        </w:r>
      </w:del>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proofErr w:type="spellStart"/>
      <w:r>
        <w:t>bsolute</w:t>
      </w:r>
      <w:proofErr w:type="spellEnd"/>
      <w:r>
        <w:t xml:space="preserv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885" w:author="Liu, Cong" w:date="2024-12-23T13:46:00Z" w16du:dateUtc="2024-12-23T21:46:00Z">
                        <w:rPr>
                          <w:rFonts w:ascii="Cambria Math" w:eastAsia="Cambria Math" w:hAnsi="Cambria Math" w:cs="Cambria Math"/>
                        </w:rPr>
                      </w:ins>
                    </m:ctrlPr>
                  </m:sSubPr>
                  <m:e>
                    <m:r>
                      <w:ins w:id="886" w:author="Liu, Cong" w:date="2024-12-23T13:46:00Z" w16du:dateUtc="2024-12-23T21:46:00Z">
                        <w:rPr>
                          <w:rFonts w:ascii="Cambria Math" w:eastAsia="Cambria Math" w:hAnsi="Cambria Math" w:cs="Cambria Math"/>
                        </w:rPr>
                        <m:t>p</m:t>
                      </w:ins>
                    </m:r>
                  </m:e>
                  <m:sub>
                    <m:r>
                      <w:ins w:id="887" w:author="Liu, Cong" w:date="2024-12-23T13:46:00Z" w16du:dateUtc="2024-12-23T21:46:00Z">
                        <w:rPr>
                          <w:rFonts w:ascii="Cambria Math" w:eastAsia="Cambria Math" w:hAnsi="Cambria Math" w:cs="Cambria Math"/>
                        </w:rPr>
                        <m:t>k</m:t>
                      </w:ins>
                    </m:r>
                  </m:sub>
                </m:sSub>
                <m:r>
                  <w:ins w:id="888" w:author="Liu, Cong" w:date="2024-12-23T13:46:00Z" w16du:dateUtc="2024-12-23T21:46:00Z">
                    <w:rPr>
                      <w:rFonts w:ascii="Cambria Math" w:eastAsia="Cambria Math" w:hAnsi="Cambria Math" w:cs="Cambria Math"/>
                    </w:rPr>
                    <m:t>*</m:t>
                  </w:ins>
                </m:r>
                <m:sSub>
                  <m:sSubPr>
                    <m:ctrlPr>
                      <w:ins w:id="889" w:author="Liu, Cong" w:date="2024-12-23T13:46:00Z" w16du:dateUtc="2024-12-23T21:46:00Z">
                        <w:rPr>
                          <w:rFonts w:ascii="Cambria Math" w:eastAsia="Cambria Math" w:hAnsi="Cambria Math" w:cs="Cambria Math"/>
                        </w:rPr>
                      </w:ins>
                    </m:ctrlPr>
                  </m:sSubPr>
                  <m:e>
                    <m:r>
                      <w:ins w:id="890" w:author="Liu, Cong" w:date="2024-12-23T13:46:00Z" w16du:dateUtc="2024-12-23T21:46:00Z">
                        <w:rPr>
                          <w:rFonts w:ascii="Cambria Math" w:eastAsia="Cambria Math" w:hAnsi="Cambria Math" w:cs="Cambria Math"/>
                        </w:rPr>
                        <m:t>m</m:t>
                      </w:ins>
                    </m:r>
                  </m:e>
                  <m:sub>
                    <m:r>
                      <w:ins w:id="891" w:author="Liu, Cong" w:date="2024-12-23T13:46:00Z" w16du:dateUtc="2024-12-23T21:46:00Z">
                        <w:rPr>
                          <w:rFonts w:ascii="Cambria Math" w:eastAsia="Cambria Math" w:hAnsi="Cambria Math" w:cs="Cambria Math"/>
                        </w:rPr>
                        <m:t>k</m:t>
                      </w:ins>
                    </m:r>
                  </m:sub>
                </m:sSub>
              </m:e>
            </m:nary>
            <m:sSub>
              <m:sSubPr>
                <m:ctrlPr>
                  <w:del w:id="892" w:author="Liu, Cong" w:date="2024-12-23T13:46:00Z" w16du:dateUtc="2024-12-23T21:46:00Z">
                    <w:rPr>
                      <w:rFonts w:ascii="Cambria Math" w:eastAsia="Cambria Math" w:hAnsi="Cambria Math" w:cs="Cambria Math"/>
                    </w:rPr>
                  </w:del>
                </m:ctrlPr>
              </m:sSubPr>
              <m:e>
                <m:r>
                  <w:del w:id="893" w:author="Liu, Cong" w:date="2024-12-23T13:46:00Z" w16du:dateUtc="2024-12-23T21:46:00Z">
                    <w:rPr>
                      <w:rFonts w:ascii="Cambria Math" w:eastAsia="Cambria Math" w:hAnsi="Cambria Math" w:cs="Cambria Math"/>
                    </w:rPr>
                    <m:t>p</m:t>
                  </w:del>
                </m:r>
              </m:e>
              <m:sub>
                <m:r>
                  <w:del w:id="894" w:author="Liu, Cong" w:date="2024-12-23T13:46:00Z" w16du:dateUtc="2024-12-23T21:46:00Z">
                    <w:rPr>
                      <w:rFonts w:ascii="Cambria Math" w:eastAsia="Cambria Math" w:hAnsi="Cambria Math" w:cs="Cambria Math"/>
                    </w:rPr>
                    <m:t>k</m:t>
                  </w:del>
                </m:r>
              </m:sub>
            </m:sSub>
            <m:r>
              <w:del w:id="895" w:author="Liu, Cong" w:date="2024-12-23T13:46:00Z" w16du:dateUtc="2024-12-23T21:46:00Z">
                <w:rPr>
                  <w:rFonts w:ascii="Cambria Math" w:eastAsia="Cambria Math" w:hAnsi="Cambria Math" w:cs="Cambria Math"/>
                </w:rPr>
                <m:t>*</m:t>
              </w:del>
            </m:r>
            <m:sSub>
              <m:sSubPr>
                <m:ctrlPr>
                  <w:del w:id="896" w:author="Liu, Cong" w:date="2024-12-23T13:46:00Z" w16du:dateUtc="2024-12-23T21:46:00Z">
                    <w:rPr>
                      <w:rFonts w:ascii="Cambria Math" w:eastAsia="Cambria Math" w:hAnsi="Cambria Math" w:cs="Cambria Math"/>
                    </w:rPr>
                  </w:del>
                </m:ctrlPr>
              </m:sSubPr>
              <m:e>
                <m:r>
                  <w:del w:id="897" w:author="Liu, Cong" w:date="2024-12-23T13:46:00Z" w16du:dateUtc="2024-12-23T21:46:00Z">
                    <w:rPr>
                      <w:rFonts w:ascii="Cambria Math" w:eastAsia="Cambria Math" w:hAnsi="Cambria Math" w:cs="Cambria Math"/>
                    </w:rPr>
                    <m:t>m</m:t>
                  </w:del>
                </m:r>
              </m:e>
              <m:sub>
                <m:r>
                  <w:del w:id="898"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personalized PageRank score vector v was calculated by solving a system of linear equa</w:t>
      </w:r>
      <w:proofErr w:type="spellStart"/>
      <w:r>
        <w:t>tions</w:t>
      </w:r>
      <w:proofErr w:type="spellEnd"/>
      <w:r>
        <w:t xml:space="preserve">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899" w:name="_z337ya" w:colFirst="0" w:colLast="0"/>
      <w:bookmarkEnd w:id="899"/>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900" w:author="Liu, Cong" w:date="2024-12-23T12:50:00Z" w16du:dateUtc="2024-12-23T20:50:00Z">
        <w:r w:rsidR="00EE0824">
          <w:t>5</w:t>
        </w:r>
      </w:ins>
      <w:del w:id="901"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w:t>
      </w:r>
      <w:proofErr w:type="spellStart"/>
      <w:r>
        <w:t>Kmeans</w:t>
      </w:r>
      <w:proofErr w:type="spellEnd"/>
      <w:r>
        <w:t xml:space="preserve"> groups showing distinct dynamic patterns of TF activity.    </w:t>
      </w:r>
    </w:p>
    <w:p w14:paraId="186A93E4" w14:textId="77777777" w:rsidR="006F371C" w:rsidRDefault="003C3B5E">
      <w:pPr>
        <w:pStyle w:val="Heading4"/>
        <w:spacing w:line="360" w:lineRule="auto"/>
      </w:pPr>
      <w:bookmarkStart w:id="902" w:name="_3j2qqm3" w:colFirst="0" w:colLast="0"/>
      <w:bookmarkEnd w:id="902"/>
      <w:r>
        <w:t xml:space="preserve">Identification of </w:t>
      </w:r>
      <w:proofErr w:type="spellStart"/>
      <w:r>
        <w:t>Kmeans</w:t>
      </w:r>
      <w:proofErr w:type="spellEnd"/>
      <w:r>
        <w:t xml:space="preserve"> group-specific TFs</w:t>
      </w:r>
    </w:p>
    <w:p w14:paraId="4BB8610C" w14:textId="0BB7E3FB" w:rsidR="006F371C" w:rsidRDefault="003C3B5E">
      <w:pPr>
        <w:spacing w:line="360" w:lineRule="auto"/>
        <w:rPr>
          <w:color w:val="000000"/>
        </w:rPr>
      </w:pPr>
      <w:r>
        <w:t xml:space="preserve">To identify </w:t>
      </w:r>
      <w:proofErr w:type="spellStart"/>
      <w:r>
        <w:t>Kmeans</w:t>
      </w:r>
      <w:proofErr w:type="spellEnd"/>
      <w:r>
        <w:t xml:space="preserve"> group-specific TFs, we divided the clusters into two groups: target group and background group. Target group included the clusters in the </w:t>
      </w:r>
      <w:proofErr w:type="spellStart"/>
      <w:r>
        <w:t>Kmeans</w:t>
      </w:r>
      <w:proofErr w:type="spellEnd"/>
      <w:r>
        <w:t xml:space="preserve">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903" w:name="_1y810tw" w:colFirst="0" w:colLast="0"/>
      <w:bookmarkEnd w:id="903"/>
      <w:r>
        <w:lastRenderedPageBreak/>
        <w:t xml:space="preserve">TF </w:t>
      </w:r>
      <w:proofErr w:type="spellStart"/>
      <w:r>
        <w:t>regulatee</w:t>
      </w:r>
      <w:proofErr w:type="spellEnd"/>
      <w:r>
        <w:t xml:space="preserve"> analysis</w:t>
      </w:r>
    </w:p>
    <w:p w14:paraId="0D36331E" w14:textId="41728F50" w:rsidR="006F371C" w:rsidRDefault="003C3B5E">
      <w:pPr>
        <w:spacing w:line="360" w:lineRule="auto"/>
      </w:pPr>
      <w:r>
        <w:t xml:space="preserve">Taiji generated the regulatory network file for each cluster showing the regulatory relationship between TF and </w:t>
      </w:r>
      <w:proofErr w:type="spellStart"/>
      <w:r>
        <w:t>regulatees</w:t>
      </w:r>
      <w:proofErr w:type="spellEnd"/>
      <w:r>
        <w:t xml:space="preserve"> with edge weight, which represents the regulatory strength. </w:t>
      </w:r>
      <w:proofErr w:type="spellStart"/>
      <w:r>
        <w:t>Regulatees</w:t>
      </w:r>
      <w:proofErr w:type="spellEnd"/>
      <w:r>
        <w:t xml:space="preserve"> in </w:t>
      </w:r>
      <w:r>
        <w:rPr>
          <w:b/>
        </w:rPr>
        <w:t>Supplementary Fig. S3</w:t>
      </w:r>
      <w:proofErr w:type="gramStart"/>
      <w:ins w:id="904" w:author="Liu, Cong" w:date="2024-12-24T10:57:00Z" w16du:dateUtc="2024-12-24T18:57:00Z">
        <w:r w:rsidR="00005881">
          <w:rPr>
            <w:b/>
          </w:rPr>
          <w:t>B,</w:t>
        </w:r>
      </w:ins>
      <w:r>
        <w:rPr>
          <w:b/>
        </w:rPr>
        <w:t>C</w:t>
      </w:r>
      <w:proofErr w:type="gramEnd"/>
      <w:del w:id="905" w:author="Liu, Cong" w:date="2024-12-19T21:49:00Z" w16du:dateUtc="2024-12-20T05:49:00Z">
        <w:r w:rsidDel="00497B3F">
          <w:rPr>
            <w:b/>
          </w:rPr>
          <w:delText>,E</w:delText>
        </w:r>
      </w:del>
      <w:r>
        <w:t xml:space="preserve"> are top </w:t>
      </w:r>
      <w:ins w:id="906" w:author="Liu, Cong" w:date="2024-12-24T10:56:00Z" w16du:dateUtc="2024-12-24T18:56:00Z">
        <w:r w:rsidR="00820DDD">
          <w:t>5</w:t>
        </w:r>
      </w:ins>
      <w:del w:id="907" w:author="Liu, Cong" w:date="2024-12-24T10:56:00Z" w16du:dateUtc="2024-12-24T18:56:00Z">
        <w:r w:rsidDel="00820DDD">
          <w:delText>20</w:delText>
        </w:r>
      </w:del>
      <w:r>
        <w:t xml:space="preserve">00 </w:t>
      </w:r>
      <w:proofErr w:type="spellStart"/>
      <w:r>
        <w:t>regulatees</w:t>
      </w:r>
      <w:proofErr w:type="spellEnd"/>
      <w:r>
        <w:t xml:space="preserve"> ranked by mean edge weight across </w:t>
      </w:r>
      <w:del w:id="908" w:author="Liu, Cong" w:date="2024-12-19T21:50:00Z" w16du:dateUtc="2024-12-20T05:50:00Z">
        <w:r w:rsidDel="00197BD2">
          <w:delText>clusters in G2 for each G2</w:delText>
        </w:r>
      </w:del>
      <w:ins w:id="909" w:author="Liu, Cong" w:date="2024-12-24T10:57:00Z" w16du:dateUtc="2024-12-24T18:57:00Z">
        <w:r w:rsidR="00820DDD">
          <w:t>G2</w:t>
        </w:r>
      </w:ins>
      <w:r>
        <w:t>-specific TF</w:t>
      </w:r>
      <w:del w:id="910" w:author="Liu, Cong" w:date="2024-12-19T21:50:00Z" w16du:dateUtc="2024-12-20T05:50:00Z">
        <w:r w:rsidDel="00197BD2">
          <w:delText xml:space="preserve"> </w:delText>
        </w:r>
      </w:del>
      <w:ins w:id="911" w:author="Liu, Cong" w:date="2024-12-19T21:50:00Z" w16du:dateUtc="2024-12-20T05:50:00Z">
        <w:r w:rsidR="00197BD2">
          <w:t>s</w:t>
        </w:r>
      </w:ins>
      <w:del w:id="912" w:author="Liu, Cong" w:date="2024-12-19T21:50:00Z" w16du:dateUtc="2024-12-20T05:50:00Z">
        <w:r w:rsidDel="00197BD2">
          <w:delText>respectively</w:delText>
        </w:r>
      </w:del>
      <w:r>
        <w:t xml:space="preserve">. </w:t>
      </w:r>
      <w:del w:id="913" w:author="Liu, Cong" w:date="2024-12-19T21:50:00Z" w16du:dateUtc="2024-12-20T05:50:00Z">
        <w:r w:rsidDel="00F41E40">
          <w:delText xml:space="preserve">To select the representative regulatees, </w:delText>
        </w:r>
      </w:del>
      <w:r>
        <w:t xml:space="preserve">Representative </w:t>
      </w:r>
      <w:proofErr w:type="spellStart"/>
      <w:r>
        <w:t>regulatees</w:t>
      </w:r>
      <w:proofErr w:type="spellEnd"/>
      <w:r>
        <w:t xml:space="preserve">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914" w:name="_4i7ojhp" w:colFirst="0" w:colLast="0"/>
      <w:bookmarkEnd w:id="914"/>
      <w:r>
        <w:t>Pathway enrichment analysis</w:t>
      </w:r>
    </w:p>
    <w:p w14:paraId="70F80725" w14:textId="618D383E" w:rsidR="006F371C" w:rsidRDefault="003C3B5E">
      <w:pPr>
        <w:spacing w:line="360" w:lineRule="auto"/>
      </w:pPr>
      <w:r>
        <w:t>The enriched functional terms in this study were analyzed by R package clusterProfiler_4.0.5. A cutoff of P-</w:t>
      </w:r>
      <w:proofErr w:type="gramStart"/>
      <w:r>
        <w:t>value  </w:t>
      </w:r>
      <w:r w:rsidR="00216823" w:rsidRPr="00216823">
        <w:rPr>
          <w:u w:val="single"/>
        </w:rPr>
        <w:t>&lt;</w:t>
      </w:r>
      <w:proofErr w:type="gramEnd"/>
      <w:r>
        <w:t xml:space="preserve"> 0.05 was used to select the significantly enriched </w:t>
      </w:r>
      <w:proofErr w:type="spellStart"/>
      <w:r>
        <w:t>Reactome</w:t>
      </w:r>
      <w:proofErr w:type="spellEnd"/>
      <w:r>
        <w:t xml:space="preserve"> pathways.</w:t>
      </w:r>
    </w:p>
    <w:p w14:paraId="7637002A" w14:textId="77777777" w:rsidR="006F371C" w:rsidRDefault="003C3B5E">
      <w:pPr>
        <w:pStyle w:val="Heading4"/>
        <w:spacing w:line="360" w:lineRule="auto"/>
      </w:pPr>
      <w:r>
        <w:t>Cell-cell communication analysis</w:t>
      </w:r>
    </w:p>
    <w:p w14:paraId="370E307D" w14:textId="03B4BC45" w:rsidR="006F371C" w:rsidRDefault="003C3B5E">
      <w:pPr>
        <w:spacing w:line="360" w:lineRule="auto"/>
      </w:pPr>
      <w:r>
        <w:t>The R package CellChat_2.1.2</w:t>
      </w:r>
      <w:ins w:id="915" w:author="Liu, Cong" w:date="2025-01-09T11:09:00Z" w16du:dateUtc="2025-01-09T19:09:00Z">
        <w:r w:rsidR="00FD5426">
          <w:fldChar w:fldCharType="begin"/>
        </w:r>
      </w:ins>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ins w:id="916" w:author="Liu, Cong" w:date="2025-01-19T19:56:00Z" w16du:dateUtc="2025-01-20T03:56:00Z">
        <w:r w:rsidR="00D17F1E" w:rsidRPr="00D17F1E">
          <w:rPr>
            <w:vertAlign w:val="superscript"/>
            <w:rPrChange w:id="917" w:author="Liu, Cong" w:date="2025-01-19T19:56:00Z" w16du:dateUtc="2025-01-20T03:56:00Z">
              <w:rPr>
                <w:rFonts w:ascii="Times New Roman" w:hAnsi="Times New Roman" w:cs="Times New Roman"/>
                <w:vertAlign w:val="superscript"/>
              </w:rPr>
            </w:rPrChange>
          </w:rPr>
          <w:t>24</w:t>
        </w:r>
      </w:ins>
      <w:ins w:id="918" w:author="Liu, Cong" w:date="2025-01-09T11:09:00Z" w16du:dateUtc="2025-01-09T19:09:00Z">
        <w:r w:rsidR="00FD5426">
          <w:fldChar w:fldCharType="end"/>
        </w:r>
      </w:ins>
      <w:del w:id="919" w:author="Liu, Cong" w:date="2025-01-09T11:09:00Z" w16du:dateUtc="2025-01-09T19:09:00Z">
        <w:r w:rsidDel="00FD5426">
          <w:fldChar w:fldCharType="begin"/>
        </w:r>
        <w:r w:rsidDel="00FD5426">
          <w:delInstrText>HYPERLINK "https://paperpile.com/c/ccxovd/2z8KV" \h</w:delInstrText>
        </w:r>
        <w:r w:rsidDel="00FD5426">
          <w:fldChar w:fldCharType="separate"/>
        </w:r>
        <w:r w:rsidDel="00FD5426">
          <w:rPr>
            <w:color w:val="000000"/>
            <w:vertAlign w:val="superscript"/>
          </w:rPr>
          <w:delText>19</w:delText>
        </w:r>
        <w:r w:rsidDel="00FD5426">
          <w:fldChar w:fldCharType="end"/>
        </w:r>
      </w:del>
      <w:r>
        <w:t xml:space="preserve"> was used to analyze the intercellular interactions within each individual. First, input </w:t>
      </w:r>
      <w:proofErr w:type="spellStart"/>
      <w:r>
        <w:t>scRNA</w:t>
      </w:r>
      <w:proofErr w:type="spellEnd"/>
      <w:r>
        <w:t xml:space="preserve">-seq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w:t>
      </w:r>
      <w:proofErr w:type="spellStart"/>
      <w:r>
        <w:t>CellChat</w:t>
      </w:r>
      <w:proofErr w:type="spellEnd"/>
      <w:r>
        <w:t xml:space="preserve">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920" w:author="Liu, Cong" w:date="2024-12-30T00:18:00Z" w16du:dateUtc="2024-12-30T05:18:00Z">
        <w:r w:rsidR="00C923C0">
          <w:t>6</w:t>
        </w:r>
      </w:ins>
      <w:del w:id="921"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w:t>
      </w:r>
      <w:proofErr w:type="spellStart"/>
      <w:r>
        <w:t>Kmeans</w:t>
      </w:r>
      <w:proofErr w:type="spellEnd"/>
      <w:r>
        <w:t xml:space="preserve"> group and </w:t>
      </w:r>
      <w:proofErr w:type="gramStart"/>
      <w:r>
        <w:t>each individual</w:t>
      </w:r>
      <w:proofErr w:type="gramEnd"/>
      <w:r>
        <w:t xml:space="preserve"> as input. Then, we identified the universal G2-important genes with mean gene expression across all patients ranked as top 50% and </w:t>
      </w:r>
      <w:ins w:id="922" w:author="Liu, Cong" w:date="2024-12-25T14:57:00Z" w16du:dateUtc="2024-12-25T22:57:00Z">
        <w:r w:rsidR="007A7049">
          <w:t>c</w:t>
        </w:r>
      </w:ins>
      <w:del w:id="923" w:author="Liu, Cong" w:date="2024-12-25T14:57:00Z" w16du:dateUtc="2024-12-25T22:57:00Z">
        <w:r w:rsidDel="007A7049">
          <w:delText>C</w:delText>
        </w:r>
      </w:del>
      <w:r>
        <w:t>oefficients of variation (CV) less than 2. In total, 6</w:t>
      </w:r>
      <w:ins w:id="924" w:author="Liu, Cong" w:date="2024-12-30T00:22:00Z" w16du:dateUtc="2024-12-30T05:22:00Z">
        <w:r w:rsidR="001551DD">
          <w:t>3</w:t>
        </w:r>
      </w:ins>
      <w:del w:id="925"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bookmarkStart w:id="926"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926"/>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4E27431" w:rsidR="006F371C" w:rsidRDefault="003C3B5E">
      <w:pPr>
        <w:spacing w:line="360" w:lineRule="auto"/>
      </w:pPr>
      <w:r>
        <w:t>The samples were split into train and test subsets at a 7:3 ratio. The R package Caret_6.0.94</w:t>
      </w:r>
      <w:ins w:id="927" w:author="Liu, Cong" w:date="2025-01-09T11:09:00Z" w16du:dateUtc="2025-01-09T19:09:00Z">
        <w:r w:rsidR="00FD5426">
          <w:fldChar w:fldCharType="begin"/>
        </w:r>
      </w:ins>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ins w:id="928" w:author="Liu, Cong" w:date="2025-01-09T11:09:00Z" w16du:dateUtc="2025-01-09T19:09:00Z">
        <w:r w:rsidR="00FD5426" w:rsidRPr="00FD5426">
          <w:rPr>
            <w:vertAlign w:val="superscript"/>
            <w:rPrChange w:id="929" w:author="Liu, Cong" w:date="2025-01-09T11:09:00Z" w16du:dateUtc="2025-01-09T19:09:00Z">
              <w:rPr>
                <w:rFonts w:ascii="Times New Roman" w:hAnsi="Times New Roman" w:cs="Times New Roman"/>
                <w:vertAlign w:val="superscript"/>
              </w:rPr>
            </w:rPrChange>
          </w:rPr>
          <w:t>43</w:t>
        </w:r>
        <w:r w:rsidR="00FD5426">
          <w:fldChar w:fldCharType="end"/>
        </w:r>
      </w:ins>
      <w:del w:id="930" w:author="Liu, Cong" w:date="2025-01-09T11:09:00Z" w16du:dateUtc="2025-01-09T19:09:00Z">
        <w:r w:rsidDel="00FD5426">
          <w:fldChar w:fldCharType="begin"/>
        </w:r>
        <w:r w:rsidDel="00FD5426">
          <w:delInstrText>HYPERLINK "https://paperpile.com/c/ccxovd/NWmTK" \h</w:delInstrText>
        </w:r>
        <w:r w:rsidDel="00FD5426">
          <w:fldChar w:fldCharType="separate"/>
        </w:r>
        <w:r w:rsidDel="00FD5426">
          <w:rPr>
            <w:color w:val="000000"/>
            <w:vertAlign w:val="superscript"/>
          </w:rPr>
          <w:delText>37</w:delText>
        </w:r>
        <w:r w:rsidDel="00FD5426">
          <w:fldChar w:fldCharType="end"/>
        </w:r>
      </w:del>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931" w:author="Liu, Cong" w:date="2025-01-07T20:11:00Z" w16du:dateUtc="2025-01-08T04:11:00Z">
        <w:r w:rsidDel="001A6540">
          <w:delText xml:space="preserve">100 </w:delText>
        </w:r>
      </w:del>
      <w:ins w:id="932" w:author="Liu, Cong" w:date="2025-01-07T20:11:00Z" w16du:dateUtc="2025-01-08T04:11:00Z">
        <w:r w:rsidR="001A6540">
          <w:t xml:space="preserve">20 </w:t>
        </w:r>
      </w:ins>
      <w:r>
        <w:t xml:space="preserve">times with different random seeds from 1 to </w:t>
      </w:r>
      <w:del w:id="933" w:author="Liu, Cong" w:date="2025-01-07T20:11:00Z" w16du:dateUtc="2025-01-08T04:11:00Z">
        <w:r w:rsidDel="001A6540">
          <w:delText>100</w:delText>
        </w:r>
      </w:del>
      <w:ins w:id="934" w:author="Liu, Cong" w:date="2025-01-07T20:11:00Z" w16du:dateUtc="2025-01-08T04:11:00Z">
        <w:r w:rsidR="001A6540">
          <w:t>20</w:t>
        </w:r>
      </w:ins>
      <w:r>
        <w:t>. The mean and standard deviation of the training and testing accuracy was calculated for each number of predictors.</w:t>
      </w:r>
    </w:p>
    <w:p w14:paraId="3768ECAA" w14:textId="2079F2C6" w:rsidR="00D9489D" w:rsidRDefault="00D9489D" w:rsidP="00D9489D">
      <w:pPr>
        <w:pStyle w:val="Heading4"/>
        <w:spacing w:line="360" w:lineRule="auto"/>
        <w:rPr>
          <w:ins w:id="935" w:author="Liu, Cong" w:date="2025-01-24T17:11:00Z" w16du:dateUtc="2025-01-25T01:11:00Z"/>
        </w:rPr>
      </w:pPr>
      <w:ins w:id="936" w:author="Liu, Cong" w:date="2025-01-24T17:11:00Z" w16du:dateUtc="2025-01-25T01:11:00Z">
        <w:r>
          <w:t>Comparison with AMP study</w:t>
        </w:r>
      </w:ins>
    </w:p>
    <w:p w14:paraId="556F5BEC" w14:textId="7871A632" w:rsidR="006F371C" w:rsidRDefault="00D9489D" w:rsidP="00D9489D">
      <w:pPr>
        <w:spacing w:line="360" w:lineRule="auto"/>
      </w:pPr>
      <w:ins w:id="937" w:author="Liu, Cong" w:date="2025-01-24T17:11:00Z" w16du:dateUtc="2025-01-25T01:11:00Z">
        <w:r>
          <w:t xml:space="preserve">To </w:t>
        </w:r>
        <w:r w:rsidR="00E94C40">
          <w:t>confirm the expression patterns of newly identified predicto</w:t>
        </w:r>
      </w:ins>
      <w:ins w:id="938" w:author="Liu, Cong" w:date="2025-01-24T17:12:00Z" w16du:dateUtc="2025-01-25T01:12:00Z">
        <w:r w:rsidR="00E94C40">
          <w:t xml:space="preserve">rs from classification model, we checked the gene expression levels in synovial tissues in established RA donors </w:t>
        </w:r>
      </w:ins>
      <w:ins w:id="939" w:author="Liu, Cong" w:date="2025-01-24T17:13:00Z" w16du:dateUtc="2025-01-25T01:13:00Z">
        <w:r w:rsidR="00E94C40">
          <w:t>from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r w:rsidR="00E94C40">
        <w:fldChar w:fldCharType="separate"/>
      </w:r>
      <w:ins w:id="940" w:author="Liu, Cong" w:date="2025-01-24T17:13:00Z" w16du:dateUtc="2025-01-25T01:13:00Z">
        <w:r w:rsidR="00E94C40" w:rsidRPr="00E94C40">
          <w:rPr>
            <w:szCs w:val="24"/>
            <w:vertAlign w:val="superscript"/>
            <w:rPrChange w:id="941" w:author="Liu, Cong" w:date="2025-01-24T17:13:00Z" w16du:dateUtc="2025-01-25T01:13:00Z">
              <w:rPr>
                <w:rFonts w:ascii="Times New Roman" w:hAnsi="Times New Roman" w:cs="Times New Roman"/>
                <w:sz w:val="24"/>
                <w:szCs w:val="24"/>
                <w:vertAlign w:val="superscript"/>
              </w:rPr>
            </w:rPrChange>
          </w:rPr>
          <w:t>11</w:t>
        </w:r>
        <w:r w:rsidR="00E94C40">
          <w:fldChar w:fldCharType="end"/>
        </w:r>
        <w:r w:rsidR="00E94C40">
          <w:t>.</w:t>
        </w:r>
      </w:ins>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942" w:name="_2xcytpi" w:colFirst="0" w:colLast="0"/>
      <w:bookmarkEnd w:id="942"/>
      <w:r>
        <w:rPr>
          <w:color w:val="000000"/>
        </w:rPr>
        <w:lastRenderedPageBreak/>
        <w:t>Figures</w:t>
      </w:r>
    </w:p>
    <w:p w14:paraId="2B191C32" w14:textId="1A850E48" w:rsidR="006F371C" w:rsidRDefault="003C3B5E">
      <w:pPr>
        <w:pStyle w:val="Heading4"/>
        <w:spacing w:line="360" w:lineRule="auto"/>
        <w:rPr>
          <w:b w:val="0"/>
        </w:rPr>
      </w:pPr>
      <w:bookmarkStart w:id="943" w:name="_1ci93xb" w:colFirst="0" w:colLast="0"/>
      <w:bookmarkEnd w:id="943"/>
      <w:r>
        <w:t xml:space="preserve">Fig.1 Study overview and co-embedding of multi-omics data. (A) Study workflow. </w:t>
      </w:r>
      <w:r>
        <w:rPr>
          <w:b w:val="0"/>
        </w:rPr>
        <w:t xml:space="preserve">PBMC samples including 35 controls (CON), 26 ACPA positive (At-Risk) and 6 early RA (ERA) were utilized for </w:t>
      </w:r>
      <w:proofErr w:type="spellStart"/>
      <w:r>
        <w:rPr>
          <w:b w:val="0"/>
        </w:rPr>
        <w:t>scRNA</w:t>
      </w:r>
      <w:proofErr w:type="spellEnd"/>
      <w:r>
        <w:rPr>
          <w:b w:val="0"/>
        </w:rPr>
        <w:t xml:space="preserve">-seq and </w:t>
      </w:r>
      <w:proofErr w:type="spellStart"/>
      <w:r>
        <w:rPr>
          <w:b w:val="0"/>
        </w:rPr>
        <w:t>scATAC</w:t>
      </w:r>
      <w:proofErr w:type="spellEnd"/>
      <w:r>
        <w:rPr>
          <w:b w:val="0"/>
        </w:rPr>
        <w:t xml:space="preserve">-seq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944" w:author="Liu, Cong" w:date="2024-12-25T16:07:00Z" w16du:dateUtc="2024-12-26T00:07:00Z">
        <w:r w:rsidDel="00E437CD">
          <w:rPr>
            <w:b w:val="0"/>
          </w:rPr>
          <w:delText xml:space="preserve">11 major </w:delText>
        </w:r>
      </w:del>
      <w:r>
        <w:rPr>
          <w:b w:val="0"/>
        </w:rPr>
        <w:t xml:space="preserve">cell types in </w:t>
      </w:r>
      <w:proofErr w:type="spellStart"/>
      <w:r>
        <w:rPr>
          <w:b w:val="0"/>
        </w:rPr>
        <w:t>scRNA</w:t>
      </w:r>
      <w:proofErr w:type="spellEnd"/>
      <w:r>
        <w:rPr>
          <w:b w:val="0"/>
        </w:rPr>
        <w:t xml:space="preserve">-seq cells (left) and </w:t>
      </w:r>
      <w:proofErr w:type="spellStart"/>
      <w:r>
        <w:rPr>
          <w:b w:val="0"/>
        </w:rPr>
        <w:t>scATAC</w:t>
      </w:r>
      <w:proofErr w:type="spellEnd"/>
      <w:r>
        <w:rPr>
          <w:b w:val="0"/>
        </w:rPr>
        <w:t xml:space="preserve">-seq cells (right) respectively for one At-Risk sample. Clusters in both </w:t>
      </w:r>
      <w:proofErr w:type="spellStart"/>
      <w:r>
        <w:rPr>
          <w:b w:val="0"/>
        </w:rPr>
        <w:t>scRNA</w:t>
      </w:r>
      <w:proofErr w:type="spellEnd"/>
      <w:r>
        <w:rPr>
          <w:b w:val="0"/>
        </w:rPr>
        <w:t xml:space="preserve">-seq and </w:t>
      </w:r>
      <w:proofErr w:type="spellStart"/>
      <w:r>
        <w:rPr>
          <w:b w:val="0"/>
        </w:rPr>
        <w:t>scATAC</w:t>
      </w:r>
      <w:proofErr w:type="spellEnd"/>
      <w:r>
        <w:rPr>
          <w:b w:val="0"/>
        </w:rPr>
        <w:t xml:space="preserve">-seq were well separated by cell types. The selected sample represents the typical situation for all the 67 samples. </w:t>
      </w:r>
      <w:del w:id="945" w:author="Liu, Cong" w:date="2024-12-25T16:05:00Z" w16du:dateUtc="2024-12-26T00:05:00Z">
        <w:r w:rsidDel="001E5474">
          <w:rPr>
            <w:b w:val="0"/>
          </w:rPr>
          <w:delText xml:space="preserve">Eleven </w:delText>
        </w:r>
      </w:del>
      <w:ins w:id="946" w:author="Liu, Cong" w:date="2024-12-25T16:05:00Z" w16du:dateUtc="2024-12-26T00:05:00Z">
        <w:r w:rsidR="001E5474">
          <w:rPr>
            <w:b w:val="0"/>
          </w:rPr>
          <w:t xml:space="preserve">Thirteen </w:t>
        </w:r>
      </w:ins>
      <w:r>
        <w:rPr>
          <w:b w:val="0"/>
        </w:rPr>
        <w:t>cell types include B memory cells,</w:t>
      </w:r>
      <w:ins w:id="947"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948" w:author="Liu, Cong" w:date="2024-12-25T16:06:00Z" w16du:dateUtc="2024-12-26T00:06:00Z">
        <w:r w:rsidR="004D1999">
          <w:rPr>
            <w:b w:val="0"/>
          </w:rPr>
          <w:t xml:space="preserve"> </w:t>
        </w:r>
        <w:r w:rsidR="004D1999" w:rsidRPr="004D1999">
          <w:rPr>
            <w:b w:val="0"/>
            <w:bCs/>
            <w:rPrChange w:id="949" w:author="Liu, Cong" w:date="2024-12-25T16:06:00Z" w16du:dateUtc="2024-12-26T00:06:00Z">
              <w:rPr/>
            </w:rPrChange>
          </w:rPr>
          <w:t xml:space="preserve">CD56 </w:t>
        </w:r>
        <w:proofErr w:type="spellStart"/>
        <w:r w:rsidR="004D1999" w:rsidRPr="004D1999">
          <w:rPr>
            <w:b w:val="0"/>
            <w:bCs/>
            <w:rPrChange w:id="950" w:author="Liu, Cong" w:date="2024-12-25T16:06:00Z" w16du:dateUtc="2024-12-26T00:06:00Z">
              <w:rPr/>
            </w:rPrChange>
          </w:rPr>
          <w:t>birght</w:t>
        </w:r>
        <w:proofErr w:type="spellEnd"/>
        <w:r w:rsidR="004D1999" w:rsidRPr="004D1999">
          <w:rPr>
            <w:b w:val="0"/>
            <w:bCs/>
            <w:rPrChange w:id="951"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952" w:author="Liu, Cong" w:date="2024-12-25T16:07:00Z" w16du:dateUtc="2024-12-26T00:07:00Z">
        <w:r w:rsidDel="007E4223">
          <w:rPr>
            <w:b w:val="0"/>
          </w:rPr>
          <w:delText xml:space="preserve">11 major </w:delText>
        </w:r>
      </w:del>
      <w:r>
        <w:rPr>
          <w:b w:val="0"/>
        </w:rPr>
        <w:t xml:space="preserve">cell types (left) and assays (right) in cells from both </w:t>
      </w:r>
      <w:proofErr w:type="spellStart"/>
      <w:r>
        <w:rPr>
          <w:b w:val="0"/>
        </w:rPr>
        <w:t>scRNA</w:t>
      </w:r>
      <w:proofErr w:type="spellEnd"/>
      <w:r>
        <w:rPr>
          <w:b w:val="0"/>
        </w:rPr>
        <w:t xml:space="preserve">-seq and </w:t>
      </w:r>
      <w:proofErr w:type="spellStart"/>
      <w:r>
        <w:rPr>
          <w:b w:val="0"/>
        </w:rPr>
        <w:t>scATAC</w:t>
      </w:r>
      <w:proofErr w:type="spellEnd"/>
      <w:r>
        <w:rPr>
          <w:b w:val="0"/>
        </w:rPr>
        <w:t>-seq for the same sample in</w:t>
      </w:r>
      <w:ins w:id="953" w:author="Liu, Cong" w:date="2024-12-25T16:08:00Z" w16du:dateUtc="2024-12-26T00:08:00Z">
        <w:r w:rsidR="00262DB8">
          <w:rPr>
            <w:b w:val="0"/>
          </w:rPr>
          <w:t xml:space="preserve"> </w:t>
        </w:r>
        <w:r w:rsidR="00262DB8" w:rsidRPr="00262DB8">
          <w:rPr>
            <w:bCs/>
            <w:rPrChange w:id="954" w:author="Liu, Cong" w:date="2024-12-25T16:08:00Z" w16du:dateUtc="2024-12-26T00:08:00Z">
              <w:rPr>
                <w:b w:val="0"/>
              </w:rPr>
            </w:rPrChange>
          </w:rPr>
          <w:t>Fig. 1B</w:t>
        </w:r>
      </w:ins>
      <w:del w:id="955" w:author="Liu, Cong" w:date="2024-12-25T16:08:00Z" w16du:dateUtc="2024-12-26T00:08:00Z">
        <w:r w:rsidDel="00262DB8">
          <w:rPr>
            <w:b w:val="0"/>
          </w:rPr>
          <w:delText xml:space="preserve"> (B)</w:delText>
        </w:r>
      </w:del>
      <w:r>
        <w:rPr>
          <w:b w:val="0"/>
        </w:rPr>
        <w:t xml:space="preserve">. The color palette of the left plot is the same as </w:t>
      </w:r>
      <w:ins w:id="956" w:author="Liu, Cong" w:date="2024-12-25T16:08:00Z" w16du:dateUtc="2024-12-26T00:08:00Z">
        <w:r w:rsidR="005A3B66" w:rsidRPr="00C22C73">
          <w:rPr>
            <w:bCs/>
          </w:rPr>
          <w:t>Fig. 1B</w:t>
        </w:r>
      </w:ins>
      <w:del w:id="957" w:author="Liu, Cong" w:date="2024-12-25T16:08:00Z" w16du:dateUtc="2024-12-26T00:08:00Z">
        <w:r w:rsidDel="005A3B66">
          <w:rPr>
            <w:b w:val="0"/>
          </w:rPr>
          <w:delText>(B)</w:delText>
        </w:r>
      </w:del>
      <w:r>
        <w:rPr>
          <w:b w:val="0"/>
        </w:rPr>
        <w:t xml:space="preserve">. Blue and red represent </w:t>
      </w:r>
      <w:proofErr w:type="spellStart"/>
      <w:r>
        <w:rPr>
          <w:b w:val="0"/>
        </w:rPr>
        <w:t>scATAC</w:t>
      </w:r>
      <w:proofErr w:type="spellEnd"/>
      <w:r>
        <w:rPr>
          <w:b w:val="0"/>
        </w:rPr>
        <w:t xml:space="preserve">-seq and </w:t>
      </w:r>
      <w:proofErr w:type="spellStart"/>
      <w:r>
        <w:rPr>
          <w:b w:val="0"/>
        </w:rPr>
        <w:t>scRNA</w:t>
      </w:r>
      <w:proofErr w:type="spellEnd"/>
      <w:r>
        <w:rPr>
          <w:b w:val="0"/>
        </w:rPr>
        <w:t xml:space="preserve">-seq. Clusters in co-embedding space were still separated by cell types while </w:t>
      </w:r>
      <w:proofErr w:type="spellStart"/>
      <w:r>
        <w:rPr>
          <w:b w:val="0"/>
        </w:rPr>
        <w:t>scRNA</w:t>
      </w:r>
      <w:proofErr w:type="spellEnd"/>
      <w:r>
        <w:rPr>
          <w:b w:val="0"/>
        </w:rPr>
        <w:t xml:space="preserve">-seq and </w:t>
      </w:r>
      <w:proofErr w:type="spellStart"/>
      <w:r>
        <w:rPr>
          <w:b w:val="0"/>
        </w:rPr>
        <w:t>scATAC</w:t>
      </w:r>
      <w:proofErr w:type="spellEnd"/>
      <w:r>
        <w:rPr>
          <w:b w:val="0"/>
        </w:rPr>
        <w:t xml:space="preserve">-seq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958"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959" w:author="Liu, Cong" w:date="2024-11-17T20:54:00Z" w16du:dateUtc="2024-11-18T04:54:00Z">
        <w:r w:rsidR="00056C8F">
          <w:rPr>
            <w:b w:val="0"/>
          </w:rPr>
          <w:t>1</w:t>
        </w:r>
      </w:ins>
      <w:del w:id="960" w:author="Liu, Cong" w:date="2024-11-17T20:54:00Z" w16du:dateUtc="2024-11-18T04:54:00Z">
        <w:r w:rsidDel="00056C8F">
          <w:rPr>
            <w:b w:val="0"/>
          </w:rPr>
          <w:delText>5</w:delText>
        </w:r>
      </w:del>
      <w:r>
        <w:rPr>
          <w:b w:val="0"/>
        </w:rPr>
        <w:t xml:space="preserve">. </w:t>
      </w:r>
      <w:del w:id="961" w:author="Liu, Cong" w:date="2024-12-25T15:14:00Z" w16du:dateUtc="2024-12-25T23:14:00Z">
        <w:r w:rsidDel="00F62ED0">
          <w:rPr>
            <w:b w:val="0"/>
          </w:rPr>
          <w:delText xml:space="preserve">The </w:delText>
        </w:r>
      </w:del>
      <w:ins w:id="962" w:author="Liu, Cong" w:date="2024-12-25T15:14:00Z" w16du:dateUtc="2024-12-25T23:14:00Z">
        <w:r w:rsidR="00F62ED0">
          <w:rPr>
            <w:b w:val="0"/>
          </w:rPr>
          <w:t xml:space="preserve">Most </w:t>
        </w:r>
      </w:ins>
      <w:r>
        <w:rPr>
          <w:b w:val="0"/>
        </w:rPr>
        <w:t xml:space="preserve">cell types showed similar distribution across groups except for </w:t>
      </w:r>
      <w:ins w:id="963" w:author="Liu, Cong" w:date="2024-12-25T15:14:00Z" w16du:dateUtc="2024-12-25T23:14:00Z">
        <w:r w:rsidR="00F62ED0" w:rsidRPr="00F62ED0">
          <w:rPr>
            <w:b w:val="0"/>
            <w:bCs/>
            <w:rPrChange w:id="964" w:author="Liu, Cong" w:date="2024-12-25T15:14:00Z" w16du:dateUtc="2024-12-25T23:14:00Z">
              <w:rPr/>
            </w:rPrChange>
          </w:rPr>
          <w:t>B intermediate, B memory, and NK_CD56bright</w:t>
        </w:r>
      </w:ins>
      <w:del w:id="965" w:author="Liu, Cong" w:date="2024-12-25T15:14:00Z" w16du:dateUtc="2024-12-25T23:14:00Z">
        <w:r w:rsidDel="00F62ED0">
          <w:rPr>
            <w:b w:val="0"/>
          </w:rPr>
          <w:delText>NK</w:delText>
        </w:r>
      </w:del>
      <w:r>
        <w:rPr>
          <w:b w:val="0"/>
        </w:rPr>
        <w:t xml:space="preserve">, which </w:t>
      </w:r>
      <w:del w:id="966" w:author="Liu, Cong" w:date="2024-12-25T15:14:00Z" w16du:dateUtc="2024-12-25T23:14:00Z">
        <w:r w:rsidDel="00F62ED0">
          <w:rPr>
            <w:b w:val="0"/>
          </w:rPr>
          <w:delText xml:space="preserve">was </w:delText>
        </w:r>
      </w:del>
      <w:ins w:id="967" w:author="Liu, Cong" w:date="2024-12-25T15:14:00Z" w16du:dateUtc="2024-12-25T23:14:00Z">
        <w:r w:rsidR="00F62ED0">
          <w:rPr>
            <w:b w:val="0"/>
          </w:rPr>
          <w:t xml:space="preserve">were </w:t>
        </w:r>
      </w:ins>
      <w:r>
        <w:rPr>
          <w:b w:val="0"/>
        </w:rPr>
        <w:t xml:space="preserve">modestly higher in </w:t>
      </w:r>
      <w:del w:id="968" w:author="Liu, Cong" w:date="2024-12-25T15:14:00Z" w16du:dateUtc="2024-12-25T23:14:00Z">
        <w:r w:rsidDel="00F62ED0">
          <w:rPr>
            <w:b w:val="0"/>
          </w:rPr>
          <w:delText xml:space="preserve">ERA </w:delText>
        </w:r>
      </w:del>
      <w:ins w:id="969" w:author="Liu, Cong" w:date="2024-12-25T15:14:00Z" w16du:dateUtc="2024-12-25T23:14:00Z">
        <w:r w:rsidR="00F62ED0">
          <w:rPr>
            <w:b w:val="0"/>
          </w:rPr>
          <w:t xml:space="preserve">At-Risk </w:t>
        </w:r>
      </w:ins>
      <w:r>
        <w:rPr>
          <w:b w:val="0"/>
        </w:rPr>
        <w:t xml:space="preserve">compared to </w:t>
      </w:r>
      <w:del w:id="970" w:author="Liu, Cong" w:date="2024-12-25T15:15:00Z" w16du:dateUtc="2024-12-25T23:15:00Z">
        <w:r w:rsidDel="00F62ED0">
          <w:rPr>
            <w:b w:val="0"/>
          </w:rPr>
          <w:delText xml:space="preserve">that of two </w:delText>
        </w:r>
      </w:del>
      <w:r>
        <w:rPr>
          <w:b w:val="0"/>
        </w:rPr>
        <w:t xml:space="preserve">other </w:t>
      </w:r>
      <w:ins w:id="971"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2045F2F3" w:rsidR="006F371C" w:rsidRDefault="001B32D9">
      <w:ins w:id="972" w:author="Liu, Cong" w:date="2025-01-08T09:17:00Z" w16du:dateUtc="2025-01-08T17:17:00Z">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23C22EC0" w14:textId="77777777" w:rsidR="006F371C" w:rsidRDefault="003C3B5E">
      <w:pPr>
        <w:pStyle w:val="Heading4"/>
        <w:spacing w:line="360" w:lineRule="auto"/>
        <w:rPr>
          <w:b w:val="0"/>
        </w:rPr>
      </w:pPr>
      <w:bookmarkStart w:id="973" w:name="_3whwml4" w:colFirst="0" w:colLast="0"/>
      <w:bookmarkEnd w:id="973"/>
      <w:r>
        <w:br w:type="page"/>
      </w:r>
    </w:p>
    <w:p w14:paraId="6B883C56" w14:textId="747ADB7B" w:rsidR="006F371C" w:rsidRDefault="003C3B5E">
      <w:pPr>
        <w:pStyle w:val="Heading4"/>
        <w:spacing w:line="360" w:lineRule="auto"/>
        <w:rPr>
          <w:b w:val="0"/>
        </w:rPr>
      </w:pPr>
      <w:bookmarkStart w:id="974" w:name="_2bn6wsx" w:colFirst="0" w:colLast="0"/>
      <w:bookmarkEnd w:id="974"/>
      <w:r>
        <w:lastRenderedPageBreak/>
        <w:t xml:space="preserve">Fig.2 Unsupervised clustering shows distinct TF regulatory patterns. (A) </w:t>
      </w:r>
      <w:r>
        <w:rPr>
          <w:b w:val="0"/>
        </w:rPr>
        <w:t xml:space="preserve">PageRank scores heatmap of 5 </w:t>
      </w:r>
      <w:proofErr w:type="spellStart"/>
      <w:r>
        <w:rPr>
          <w:b w:val="0"/>
        </w:rPr>
        <w:t>Kmeans</w:t>
      </w:r>
      <w:proofErr w:type="spellEnd"/>
      <w:r>
        <w:rPr>
          <w:b w:val="0"/>
        </w:rPr>
        <w:t xml:space="preserve"> group-specific TFs across 1613 clusters. Top 10 TFs from each </w:t>
      </w:r>
      <w:proofErr w:type="spellStart"/>
      <w:r>
        <w:rPr>
          <w:b w:val="0"/>
        </w:rPr>
        <w:t>Kmeans</w:t>
      </w:r>
      <w:proofErr w:type="spellEnd"/>
      <w:r>
        <w:rPr>
          <w:b w:val="0"/>
        </w:rPr>
        <w:t xml:space="preserve">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w:t>
      </w:r>
      <w:proofErr w:type="spellStart"/>
      <w:r>
        <w:rPr>
          <w:b w:val="0"/>
        </w:rPr>
        <w:t>Kmeans</w:t>
      </w:r>
      <w:proofErr w:type="spellEnd"/>
      <w:r>
        <w:rPr>
          <w:b w:val="0"/>
        </w:rPr>
        <w:t xml:space="preserve"> group</w:t>
      </w:r>
      <w:del w:id="975"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w:t>
      </w:r>
      <w:proofErr w:type="spellStart"/>
      <w:r>
        <w:rPr>
          <w:b w:val="0"/>
        </w:rPr>
        <w:t>Kmeans</w:t>
      </w:r>
      <w:proofErr w:type="spellEnd"/>
      <w:r>
        <w:rPr>
          <w:b w:val="0"/>
        </w:rPr>
        <w:t xml:space="preserve"> group displayed distinct dynamic patterns of TF activity. Side table is the number of the specific TFs for each </w:t>
      </w:r>
      <w:proofErr w:type="spellStart"/>
      <w:r>
        <w:rPr>
          <w:b w:val="0"/>
        </w:rPr>
        <w:t>Kmeans</w:t>
      </w:r>
      <w:proofErr w:type="spellEnd"/>
      <w:r>
        <w:rPr>
          <w:b w:val="0"/>
        </w:rPr>
        <w:t xml:space="preserve"> group. G2 has the largest number of specific TFs. </w:t>
      </w:r>
      <w:r>
        <w:t xml:space="preserve">(B) </w:t>
      </w:r>
      <w:r>
        <w:rPr>
          <w:b w:val="0"/>
        </w:rPr>
        <w:t xml:space="preserve">Cell type distribution across </w:t>
      </w:r>
      <w:proofErr w:type="spellStart"/>
      <w:r>
        <w:rPr>
          <w:b w:val="0"/>
        </w:rPr>
        <w:t>Kmeans</w:t>
      </w:r>
      <w:proofErr w:type="spellEnd"/>
      <w:r>
        <w:rPr>
          <w:b w:val="0"/>
        </w:rPr>
        <w:t xml:space="preserve"> groups. The separate top row represents the overall cell type distribution across all the clusters. The bottom five rows are distributions for five </w:t>
      </w:r>
      <w:proofErr w:type="spellStart"/>
      <w:r>
        <w:rPr>
          <w:b w:val="0"/>
        </w:rPr>
        <w:t>Kmeans</w:t>
      </w:r>
      <w:proofErr w:type="spellEnd"/>
      <w:r>
        <w:rPr>
          <w:b w:val="0"/>
        </w:rPr>
        <w:t xml:space="preserve">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w:t>
      </w:r>
      <w:proofErr w:type="spellStart"/>
      <w:r>
        <w:rPr>
          <w:b w:val="0"/>
        </w:rPr>
        <w:t>Kmeans</w:t>
      </w:r>
      <w:proofErr w:type="spellEnd"/>
      <w:r>
        <w:rPr>
          <w:b w:val="0"/>
        </w:rPr>
        <w:t xml:space="preserve"> groups. The first gray bar is the overall ratio adjusted to 1 while </w:t>
      </w:r>
      <w:del w:id="976" w:author="Liu, Cong" w:date="2024-12-25T15:11:00Z" w16du:dateUtc="2024-12-25T23:11:00Z">
        <w:r w:rsidDel="00D0002C">
          <w:rPr>
            <w:b w:val="0"/>
          </w:rPr>
          <w:delText xml:space="preserve">the </w:delText>
        </w:r>
      </w:del>
      <w:r>
        <w:rPr>
          <w:b w:val="0"/>
        </w:rPr>
        <w:t xml:space="preserve">other </w:t>
      </w:r>
      <w:del w:id="977" w:author="Liu, Cong" w:date="2024-12-25T15:11:00Z" w16du:dateUtc="2024-12-25T23:11:00Z">
        <w:r w:rsidDel="00D0002C">
          <w:rPr>
            <w:b w:val="0"/>
          </w:rPr>
          <w:delText xml:space="preserve">5 </w:delText>
        </w:r>
      </w:del>
      <w:r>
        <w:rPr>
          <w:b w:val="0"/>
        </w:rPr>
        <w:t xml:space="preserve">bars </w:t>
      </w:r>
      <w:del w:id="978" w:author="Liu, Cong" w:date="2024-12-25T15:11:00Z" w16du:dateUtc="2024-12-25T23:11:00Z">
        <w:r w:rsidDel="00D0002C">
          <w:rPr>
            <w:b w:val="0"/>
          </w:rPr>
          <w:delText xml:space="preserve">are </w:delText>
        </w:r>
      </w:del>
      <w:ins w:id="979" w:author="Liu, Cong" w:date="2024-12-25T15:11:00Z" w16du:dateUtc="2024-12-25T23:11:00Z">
        <w:r w:rsidR="00D0002C">
          <w:rPr>
            <w:b w:val="0"/>
          </w:rPr>
          <w:t xml:space="preserve">represent 5 </w:t>
        </w:r>
      </w:ins>
      <w:proofErr w:type="spellStart"/>
      <w:r>
        <w:rPr>
          <w:b w:val="0"/>
        </w:rPr>
        <w:t>Kmeans</w:t>
      </w:r>
      <w:proofErr w:type="spellEnd"/>
      <w:r>
        <w:rPr>
          <w:b w:val="0"/>
        </w:rPr>
        <w:t xml:space="preserve"> groups. G2 </w:t>
      </w:r>
      <w:del w:id="980" w:author="Liu, Cong" w:date="2024-12-21T12:35:00Z" w16du:dateUtc="2024-12-21T20:35:00Z">
        <w:r w:rsidDel="007977F1">
          <w:rPr>
            <w:b w:val="0"/>
          </w:rPr>
          <w:delText xml:space="preserve">and G5 </w:delText>
        </w:r>
      </w:del>
      <w:ins w:id="981" w:author="Liu, Cong" w:date="2024-12-21T12:35:00Z" w16du:dateUtc="2024-12-21T20:35:00Z">
        <w:r w:rsidR="007977F1">
          <w:rPr>
            <w:b w:val="0"/>
          </w:rPr>
          <w:t>is</w:t>
        </w:r>
      </w:ins>
      <w:del w:id="982" w:author="Liu, Cong" w:date="2024-12-21T12:35:00Z" w16du:dateUtc="2024-12-21T20:35:00Z">
        <w:r w:rsidDel="007977F1">
          <w:rPr>
            <w:b w:val="0"/>
          </w:rPr>
          <w:delText>are</w:delText>
        </w:r>
      </w:del>
      <w:r>
        <w:rPr>
          <w:b w:val="0"/>
        </w:rPr>
        <w:t xml:space="preserve"> significantly enriched in At-Risk/ERA while G4 is enriched in CON. G1</w:t>
      </w:r>
      <w:ins w:id="983" w:author="Liu, Cong" w:date="2024-12-25T15:11:00Z" w16du:dateUtc="2024-12-25T23:11:00Z">
        <w:r w:rsidR="00E84EAF">
          <w:rPr>
            <w:b w:val="0"/>
          </w:rPr>
          <w:t xml:space="preserve">, </w:t>
        </w:r>
      </w:ins>
      <w:del w:id="984" w:author="Liu, Cong" w:date="2024-12-25T15:11:00Z" w16du:dateUtc="2024-12-25T23:11:00Z">
        <w:r w:rsidDel="00E84EAF">
          <w:rPr>
            <w:b w:val="0"/>
          </w:rPr>
          <w:delText xml:space="preserve"> and </w:delText>
        </w:r>
      </w:del>
      <w:r>
        <w:rPr>
          <w:b w:val="0"/>
        </w:rPr>
        <w:t>G3</w:t>
      </w:r>
      <w:ins w:id="985" w:author="Liu, Cong" w:date="2024-12-25T15:11:00Z" w16du:dateUtc="2024-12-25T23:11:00Z">
        <w:r w:rsidR="00E84EAF">
          <w:rPr>
            <w:b w:val="0"/>
          </w:rPr>
          <w:t>, and G5</w:t>
        </w:r>
      </w:ins>
      <w:r>
        <w:rPr>
          <w:b w:val="0"/>
        </w:rPr>
        <w:t xml:space="preserve"> show no</w:t>
      </w:r>
      <w:ins w:id="986"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w:t>
      </w:r>
      <w:proofErr w:type="spellStart"/>
      <w:r>
        <w:rPr>
          <w:b w:val="0"/>
        </w:rPr>
        <w:t>Reactome</w:t>
      </w:r>
      <w:proofErr w:type="spellEnd"/>
      <w:r>
        <w:rPr>
          <w:b w:val="0"/>
        </w:rPr>
        <w:t xml:space="preserve"> pathways enriched in each </w:t>
      </w:r>
      <w:proofErr w:type="spellStart"/>
      <w:r>
        <w:rPr>
          <w:b w:val="0"/>
        </w:rPr>
        <w:t>Kmeans</w:t>
      </w:r>
      <w:proofErr w:type="spellEnd"/>
      <w:r>
        <w:rPr>
          <w:b w:val="0"/>
        </w:rPr>
        <w:t xml:space="preserve"> group-specific TFs. The horizontal axis represents </w:t>
      </w:r>
      <w:proofErr w:type="spellStart"/>
      <w:r>
        <w:rPr>
          <w:b w:val="0"/>
        </w:rPr>
        <w:t>Kmeans</w:t>
      </w:r>
      <w:proofErr w:type="spellEnd"/>
      <w:r>
        <w:rPr>
          <w:b w:val="0"/>
        </w:rPr>
        <w:t xml:space="preserve">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987" w:author="Liu, Cong" w:date="2024-11-23T20:05:00Z" w16du:dateUtc="2024-11-24T04:05:00Z">
        <w:r w:rsidR="003619EB">
          <w:rPr>
            <w:b w:val="0"/>
          </w:rPr>
          <w:t>**</w:t>
        </w:r>
      </w:ins>
      <w:r>
        <w:rPr>
          <w:b w:val="0"/>
        </w:rPr>
        <w:t>p&lt; 0.</w:t>
      </w:r>
      <w:ins w:id="988"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540ED555" w:rsidR="006F371C" w:rsidRDefault="001B32D9">
      <w:ins w:id="989" w:author="Liu, Cong" w:date="2025-01-08T09:17:00Z" w16du:dateUtc="2025-01-08T17:17:00Z">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990" w:name="_qsh70q" w:colFirst="0" w:colLast="0"/>
      <w:bookmarkEnd w:id="990"/>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w:t>
      </w:r>
      <w:proofErr w:type="spellStart"/>
      <w:r>
        <w:rPr>
          <w:b w:val="0"/>
        </w:rPr>
        <w:t>Kmeans</w:t>
      </w:r>
      <w:proofErr w:type="spellEnd"/>
      <w:r>
        <w:rPr>
          <w:b w:val="0"/>
        </w:rPr>
        <w:t xml:space="preserve">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991" w:author="Liu, Cong" w:date="2025-01-04T00:01:00Z" w16du:dateUtc="2025-01-04T05:01:00Z">
        <w:r w:rsidR="007F6E92">
          <w:rPr>
            <w:b w:val="0"/>
          </w:rPr>
          <w:t>A</w:t>
        </w:r>
      </w:ins>
      <w:r>
        <w:rPr>
          <w:b w:val="0"/>
        </w:rPr>
        <w:t>ll the cell types were enriched in signature pathways</w:t>
      </w:r>
      <w:del w:id="992"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993" w:author="Liu, Cong" w:date="2024-11-27T09:17:00Z" w16du:dateUtc="2024-11-27T17:17:00Z">
        <w:r w:rsidR="00F6374F">
          <w:rPr>
            <w:b w:val="0"/>
          </w:rPr>
          <w:t>5, ***p&lt;0.01</w:t>
        </w:r>
      </w:ins>
      <w:del w:id="994" w:author="Liu, Cong" w:date="2024-11-27T09:17:00Z" w16du:dateUtc="2024-11-27T17:17:00Z">
        <w:r w:rsidDel="00F6374F">
          <w:rPr>
            <w:b w:val="0"/>
          </w:rPr>
          <w:delText>1</w:delText>
        </w:r>
      </w:del>
      <w:del w:id="995"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1DFD3AA6" w:rsidR="006F371C" w:rsidRDefault="001B32D9">
      <w:ins w:id="996" w:author="Liu, Cong" w:date="2025-01-08T09:18:00Z" w16du:dateUtc="2025-01-08T17:18:00Z">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rsidR="003C3B5E">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997" w:author="Liu, Cong" w:date="2024-11-27T09:22:00Z" w16du:dateUtc="2024-11-27T17:22:00Z">
        <w:r w:rsidDel="00576C26">
          <w:rPr>
            <w:b w:val="0"/>
          </w:rPr>
          <w:delText xml:space="preserve"> (p-value=0.0</w:delText>
        </w:r>
      </w:del>
      <w:del w:id="998" w:author="Liu, Cong" w:date="2024-11-27T09:20:00Z" w16du:dateUtc="2024-11-27T17:20:00Z">
        <w:r w:rsidDel="003F610E">
          <w:rPr>
            <w:b w:val="0"/>
          </w:rPr>
          <w:delText>16</w:delText>
        </w:r>
      </w:del>
      <w:del w:id="999"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1000" w:author="Liu, Cong" w:date="2024-11-27T09:23:00Z" w16du:dateUtc="2024-11-27T17:23:00Z">
        <w:r w:rsidDel="00465BFF">
          <w:rPr>
            <w:b w:val="0"/>
          </w:rPr>
          <w:delText xml:space="preserve"> (p-value=0.0</w:delText>
        </w:r>
      </w:del>
      <w:del w:id="1001" w:author="Liu, Cong" w:date="2024-11-27T09:22:00Z" w16du:dateUtc="2024-11-27T17:22:00Z">
        <w:r w:rsidDel="009A39C6">
          <w:rPr>
            <w:b w:val="0"/>
          </w:rPr>
          <w:delText>22</w:delText>
        </w:r>
      </w:del>
      <w:del w:id="1002"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1003" w:author="Liu, Cong" w:date="2024-12-25T11:42:00Z" w16du:dateUtc="2024-12-25T19:42:00Z">
        <w:r w:rsidR="00FD4B02">
          <w:rPr>
            <w:b w:val="0"/>
          </w:rPr>
          <w:t>Representative IL16 signaling networks within signature clusters in control and At-Risk patients.</w:t>
        </w:r>
      </w:ins>
      <w:moveToRangeStart w:id="1004" w:author="Liu, Cong" w:date="2024-12-25T11:41:00Z" w:name="move186019329"/>
      <w:moveTo w:id="1005" w:author="Liu, Cong" w:date="2024-12-25T11:41:00Z" w16du:dateUtc="2024-12-25T19:41:00Z">
        <w:del w:id="1006"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1007"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1008" w:author="Liu, Cong" w:date="2024-12-25T11:43:00Z" w16du:dateUtc="2024-12-25T19:43:00Z">
        <w:r w:rsidR="00163669">
          <w:t>F</w:t>
        </w:r>
      </w:ins>
      <w:moveTo w:id="1009" w:author="Liu, Cong" w:date="2024-12-25T11:41:00Z" w16du:dateUtc="2024-12-25T19:41:00Z">
        <w:del w:id="1010"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1011" w:author="Liu, Cong" w:date="2024-12-25T11:43:00Z" w16du:dateUtc="2024-12-25T19:43:00Z">
          <w:r w:rsidR="00FD4B02" w:rsidDel="00B54E06">
            <w:rPr>
              <w:b w:val="0"/>
            </w:rPr>
            <w:delText>TGF-β</w:delText>
          </w:r>
        </w:del>
      </w:moveTo>
      <w:ins w:id="1012" w:author="Liu, Cong" w:date="2024-12-25T11:43:00Z" w16du:dateUtc="2024-12-25T19:43:00Z">
        <w:r w:rsidR="00B54E06">
          <w:rPr>
            <w:b w:val="0"/>
          </w:rPr>
          <w:t>IL16</w:t>
        </w:r>
      </w:ins>
      <w:moveTo w:id="1013"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1014" w:author="Liu, Cong" w:date="2024-12-25T11:44:00Z" w16du:dateUtc="2024-12-25T19:44:00Z">
          <w:r w:rsidR="00FD4B02" w:rsidDel="00DF2890">
            <w:rPr>
              <w:b w:val="0"/>
            </w:rPr>
            <w:delText>TGF-β</w:delText>
          </w:r>
        </w:del>
      </w:moveTo>
      <w:ins w:id="1015" w:author="Liu, Cong" w:date="2024-12-25T11:44:00Z" w16du:dateUtc="2024-12-25T19:44:00Z">
        <w:r w:rsidR="00DF2890">
          <w:rPr>
            <w:b w:val="0"/>
          </w:rPr>
          <w:t>IL16</w:t>
        </w:r>
      </w:ins>
      <w:moveTo w:id="1016"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1017" w:author="Liu, Cong" w:date="2024-12-25T11:44:00Z" w16du:dateUtc="2024-12-25T19:44:00Z">
          <w:r w:rsidR="00FD4B02" w:rsidDel="00E7704B">
            <w:rPr>
              <w:b w:val="0"/>
            </w:rPr>
            <w:delText xml:space="preserve"> At-Risk/ERA has higher outgoing signals of TGF-β compared to control. </w:delText>
          </w:r>
        </w:del>
      </w:moveTo>
      <w:moveToRangeEnd w:id="1004"/>
      <w:del w:id="1018"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1019" w:author="Liu, Cong" w:date="2024-12-25T11:39:00Z" w16du:dateUtc="2024-12-25T19:39:00Z">
        <w:r w:rsidDel="00B13D73">
          <w:rPr>
            <w:b w:val="0"/>
            <w:i/>
          </w:rPr>
          <w:delText>PDGFD</w:delText>
        </w:r>
      </w:del>
      <w:del w:id="1020" w:author="Liu, Cong" w:date="2024-12-25T11:40:00Z" w16du:dateUtc="2024-12-25T19:40:00Z">
        <w:r w:rsidDel="00FD4B02">
          <w:rPr>
            <w:b w:val="0"/>
          </w:rPr>
          <w:delText xml:space="preserve">, and </w:delText>
        </w:r>
        <w:r w:rsidDel="00FD4B02">
          <w:rPr>
            <w:b w:val="0"/>
            <w:i/>
          </w:rPr>
          <w:delText>CCL5</w:delText>
        </w:r>
      </w:del>
      <w:del w:id="1021" w:author="Liu, Cong" w:date="2024-11-27T09:22:00Z" w16du:dateUtc="2024-11-27T17:22:00Z">
        <w:r w:rsidDel="00576C26">
          <w:rPr>
            <w:b w:val="0"/>
          </w:rPr>
          <w:delText>.</w:delText>
        </w:r>
      </w:del>
    </w:p>
    <w:p w14:paraId="36F6481E" w14:textId="77777777" w:rsidR="006F371C" w:rsidRDefault="003C3B5E">
      <w:r>
        <w:br w:type="page"/>
      </w:r>
    </w:p>
    <w:p w14:paraId="21397580" w14:textId="2170484B" w:rsidR="006F371C" w:rsidRDefault="001B32D9">
      <w:ins w:id="1022" w:author="Liu, Cong" w:date="2025-01-08T09:18:00Z" w16du:dateUtc="2025-01-08T17:18:00Z">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706BA7B3" w:rsidR="006F371C" w:rsidRDefault="003C3B5E">
      <w:pPr>
        <w:pStyle w:val="Heading4"/>
        <w:spacing w:line="360" w:lineRule="auto"/>
      </w:pPr>
      <w:r>
        <w:lastRenderedPageBreak/>
        <w:t xml:space="preserve">Fig.5 </w:t>
      </w:r>
      <w:del w:id="1023" w:author="Liu, Cong" w:date="2025-01-24T16:12:00Z" w16du:dateUtc="2025-01-25T00:12:00Z">
        <w:r w:rsidDel="008D1F32">
          <w:delText>Distinct cell-cell communication mediators in At-Risk/ERA</w:delText>
        </w:r>
      </w:del>
      <w:ins w:id="1024" w:author="Liu, Cong" w:date="2025-01-24T16:12:00Z" w16du:dateUtc="2025-01-25T00:12:00Z">
        <w:r w:rsidR="008D1F32">
          <w:t>Identifying key mediators in At-Risk/ERA participants</w:t>
        </w:r>
      </w:ins>
      <w:r>
        <w:t xml:space="preserve">. (A) </w:t>
      </w:r>
      <w:ins w:id="1025" w:author="Liu, Cong" w:date="2024-12-25T11:40:00Z" w16du:dateUtc="2024-12-25T19:40:00Z">
        <w:r w:rsidR="00FD4B02">
          <w:rPr>
            <w:b w:val="0"/>
          </w:rPr>
          <w:t xml:space="preserve">Top 30 predictors of classification model ranked by the average importance across </w:t>
        </w:r>
      </w:ins>
      <w:ins w:id="1026" w:author="Liu, Cong" w:date="2025-01-07T20:11:00Z" w16du:dateUtc="2025-01-08T04:11:00Z">
        <w:r w:rsidR="00023C9A">
          <w:rPr>
            <w:b w:val="0"/>
          </w:rPr>
          <w:t>20</w:t>
        </w:r>
      </w:ins>
      <w:ins w:id="1027"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ins>
      <w:ins w:id="1028" w:author="Liu, Cong" w:date="2024-12-25T12:21:00Z" w16du:dateUtc="2024-12-25T20:21:00Z">
        <w:r w:rsidR="00D00722">
          <w:rPr>
            <w:b w:val="0"/>
          </w:rPr>
          <w:t>(</w:t>
        </w:r>
        <w:r w:rsidR="00D00722" w:rsidRPr="00D00722">
          <w:rPr>
            <w:bCs/>
            <w:rPrChange w:id="1029"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ins>
      <w:ins w:id="1030" w:author="Liu, Cong" w:date="2025-01-24T16:16:00Z" w16du:dateUtc="2025-01-25T00:16:00Z">
        <w:r w:rsidR="00684BAF">
          <w:rPr>
            <w:b w:val="0"/>
          </w:rPr>
          <w:t xml:space="preserve"> </w:t>
        </w:r>
        <w:r w:rsidR="00684BAF" w:rsidRPr="00684BAF">
          <w:rPr>
            <w:bCs/>
            <w:rPrChange w:id="1031" w:author="Liu, Cong" w:date="2025-01-24T16:17:00Z" w16du:dateUtc="2025-01-25T00:17:00Z">
              <w:rPr>
                <w:b w:val="0"/>
              </w:rPr>
            </w:rPrChange>
          </w:rPr>
          <w:t>(C)</w:t>
        </w:r>
      </w:ins>
      <w:ins w:id="1032" w:author="Liu, Cong" w:date="2025-01-24T16:17:00Z" w16du:dateUtc="2025-01-25T00:17:00Z">
        <w:r w:rsidR="00684BAF">
          <w:rPr>
            <w:b w:val="0"/>
          </w:rPr>
          <w:t xml:space="preserve"> </w:t>
        </w:r>
        <w:r w:rsidR="00684BAF">
          <w:rPr>
            <w:b w:val="0"/>
          </w:rPr>
          <w:t xml:space="preserve">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ins>
      <w:ins w:id="1033" w:author="Liu, Cong" w:date="2025-01-24T16:18:00Z" w16du:dateUtc="2025-01-25T00:18:00Z">
        <w:r w:rsidR="00B170A5" w:rsidRPr="00CA6BF3">
          <w:rPr>
            <w:bCs/>
            <w:rPrChange w:id="1034" w:author="Liu, Cong" w:date="2025-01-24T16:21:00Z" w16du:dateUtc="2025-01-25T00:21:00Z">
              <w:rPr>
                <w:b w:val="0"/>
              </w:rPr>
            </w:rPrChange>
          </w:rPr>
          <w:t>(D)</w:t>
        </w:r>
        <w:r w:rsidR="00B170A5">
          <w:rPr>
            <w:b w:val="0"/>
          </w:rPr>
          <w:t xml:space="preserve"> </w:t>
        </w:r>
      </w:ins>
      <w:ins w:id="1035" w:author="Liu, Cong" w:date="2025-01-24T16:21:00Z" w16du:dateUtc="2025-01-25T00:21:00Z">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ins>
      <w:ins w:id="1036" w:author="Liu, Cong" w:date="2024-12-25T12:21:00Z" w16du:dateUtc="2024-12-25T20:21:00Z">
        <w:r w:rsidR="00D00722">
          <w:rPr>
            <w:b w:val="0"/>
          </w:rPr>
          <w:t xml:space="preserve"> </w:t>
        </w:r>
      </w:ins>
      <w:moveFromRangeStart w:id="1037" w:author="Liu, Cong" w:date="2024-12-25T11:41:00Z" w:name="move186019329"/>
      <w:moveFrom w:id="1038"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1037"/>
      <w:r>
        <w:t>(</w:t>
      </w:r>
      <w:ins w:id="1039" w:author="Liu, Cong" w:date="2025-01-24T16:14:00Z" w16du:dateUtc="2025-01-25T00:14:00Z">
        <w:r w:rsidR="001C1C96">
          <w:t>E</w:t>
        </w:r>
      </w:ins>
      <w:del w:id="1040" w:author="Liu, Cong" w:date="2025-01-24T16:14:00Z" w16du:dateUtc="2025-01-25T00:14:00Z">
        <w:r w:rsidDel="001C1C96">
          <w:delText>C</w:delText>
        </w:r>
      </w:del>
      <w:r>
        <w:t xml:space="preserve">) </w:t>
      </w:r>
      <w:moveToRangeStart w:id="1041" w:author="Liu, Cong" w:date="2024-12-25T12:22:00Z" w:name="move186021759"/>
      <w:moveTo w:id="1042"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w:t>
        </w:r>
        <w:proofErr w:type="spellStart"/>
        <w:r w:rsidR="0000690F">
          <w:rPr>
            <w:b w:val="0"/>
          </w:rPr>
          <w:t>Kmeans</w:t>
        </w:r>
        <w:proofErr w:type="spellEnd"/>
        <w:r w:rsidR="0000690F">
          <w:rPr>
            <w:b w:val="0"/>
          </w:rPr>
          <w:t xml:space="preserve">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1041"/>
      <w:del w:id="1043" w:author="Liu, Cong" w:date="2024-12-25T12:22:00Z" w16du:dateUtc="2024-12-25T20:22:00Z">
        <w:r w:rsidDel="0000690F">
          <w:rPr>
            <w:b w:val="0"/>
          </w:rPr>
          <w:delText>Protein expression level of TGF-β1 in each individual. At-Risk/ERA has significantly higher protein expression level than control</w:delText>
        </w:r>
      </w:del>
      <w:del w:id="1044" w:author="Liu, Cong" w:date="2024-11-27T09:28:00Z" w16du:dateUtc="2024-11-27T17:28:00Z">
        <w:r w:rsidDel="001A5A76">
          <w:rPr>
            <w:b w:val="0"/>
          </w:rPr>
          <w:delText xml:space="preserve"> (p-value=0.022)</w:delText>
        </w:r>
      </w:del>
      <w:del w:id="1045" w:author="Liu, Cong" w:date="2024-12-25T12:22:00Z" w16du:dateUtc="2024-12-25T20:22:00Z">
        <w:r w:rsidDel="0000690F">
          <w:rPr>
            <w:b w:val="0"/>
          </w:rPr>
          <w:delText xml:space="preserve">. </w:delText>
        </w:r>
      </w:del>
      <w:r w:rsidRPr="00F117F6">
        <w:rPr>
          <w:bCs/>
          <w:rPrChange w:id="1046" w:author="Liu, Cong" w:date="2024-11-27T09:29:00Z" w16du:dateUtc="2024-11-27T17:29:00Z">
            <w:rPr>
              <w:b w:val="0"/>
            </w:rPr>
          </w:rPrChange>
        </w:rPr>
        <w:t>(</w:t>
      </w:r>
      <w:ins w:id="1047" w:author="Liu, Cong" w:date="2025-01-24T16:14:00Z" w16du:dateUtc="2025-01-25T00:14:00Z">
        <w:r w:rsidR="001C1C96">
          <w:rPr>
            <w:bCs/>
          </w:rPr>
          <w:t>F</w:t>
        </w:r>
      </w:ins>
      <w:del w:id="1048" w:author="Liu, Cong" w:date="2025-01-24T16:14:00Z" w16du:dateUtc="2025-01-25T00:14:00Z">
        <w:r w:rsidRPr="00F117F6" w:rsidDel="001C1C96">
          <w:rPr>
            <w:bCs/>
            <w:rPrChange w:id="1049" w:author="Liu, Cong" w:date="2024-11-27T09:29:00Z" w16du:dateUtc="2024-11-27T17:29:00Z">
              <w:rPr>
                <w:b w:val="0"/>
              </w:rPr>
            </w:rPrChange>
          </w:rPr>
          <w:delText>D</w:delText>
        </w:r>
      </w:del>
      <w:r w:rsidRPr="00F117F6">
        <w:rPr>
          <w:bCs/>
          <w:rPrChange w:id="1050" w:author="Liu, Cong" w:date="2024-11-27T09:29:00Z" w16du:dateUtc="2024-11-27T17:29:00Z">
            <w:rPr>
              <w:b w:val="0"/>
            </w:rPr>
          </w:rPrChange>
        </w:rPr>
        <w:t>)</w:t>
      </w:r>
      <w:r>
        <w:rPr>
          <w:b w:val="0"/>
        </w:rPr>
        <w:t xml:space="preserve"> </w:t>
      </w:r>
      <w:ins w:id="1051"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1052"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1053"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w:t>
      </w:r>
      <w:del w:id="1054" w:author="Liu, Cong" w:date="2025-01-24T16:14:00Z" w16du:dateUtc="2025-01-25T00:14:00Z">
        <w:r w:rsidDel="001C1C96">
          <w:delText xml:space="preserve">(E) </w:delText>
        </w:r>
      </w:del>
      <w:moveToRangeStart w:id="1055" w:author="Liu, Cong" w:date="2024-12-25T16:02:00Z" w:name="move186034943"/>
      <w:moveTo w:id="1056" w:author="Liu, Cong" w:date="2024-12-25T16:02:00Z" w16du:dateUtc="2024-12-26T00:02:00Z">
        <w:del w:id="1057" w:author="Liu, Cong" w:date="2024-12-25T16:02:00Z" w16du:dateUtc="2024-12-26T00:02:00Z">
          <w:r w:rsidR="003E28E9" w:rsidDel="003E28E9">
            <w:delText xml:space="preserve">(C) </w:delText>
          </w:r>
        </w:del>
        <w:del w:id="1058"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1055"/>
      <w:del w:id="1059"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1060" w:author="Liu, Cong" w:date="2024-12-25T12:22:00Z" w:name="move186021759"/>
      <w:moveFrom w:id="1061"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1060"/>
      <w:del w:id="1062"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1063" w:author="Liu, Cong" w:date="2024-11-27T09:15:00Z" w16du:dateUtc="2024-11-27T17:15:00Z">
        <w:r w:rsidR="00F6374F">
          <w:rPr>
            <w:rFonts w:hint="eastAsia"/>
            <w:b w:val="0"/>
            <w:lang w:eastAsia="zh-CN"/>
          </w:rPr>
          <w:t>*</w:t>
        </w:r>
      </w:ins>
      <w:r>
        <w:rPr>
          <w:b w:val="0"/>
        </w:rPr>
        <w:t>p &lt; 0.05, ***</w:t>
      </w:r>
      <w:del w:id="1064" w:author="Liu, Cong" w:date="2024-11-27T09:28:00Z" w16du:dateUtc="2024-11-27T17:28:00Z">
        <w:r w:rsidDel="00023617">
          <w:rPr>
            <w:b w:val="0"/>
          </w:rPr>
          <w:delText>*</w:delText>
        </w:r>
      </w:del>
      <w:r>
        <w:rPr>
          <w:b w:val="0"/>
        </w:rPr>
        <w:t>p &lt; 0.</w:t>
      </w:r>
      <w:del w:id="1065" w:author="Liu, Cong" w:date="2024-11-27T09:27:00Z" w16du:dateUtc="2024-11-27T17:27:00Z">
        <w:r w:rsidDel="00023617">
          <w:rPr>
            <w:b w:val="0"/>
          </w:rPr>
          <w:delText>00</w:delText>
        </w:r>
      </w:del>
      <w:r>
        <w:rPr>
          <w:b w:val="0"/>
        </w:rPr>
        <w:t>01</w:t>
      </w:r>
      <w:ins w:id="1066" w:author="Liu, Cong" w:date="2024-11-27T09:28:00Z" w16du:dateUtc="2024-11-27T17:28:00Z">
        <w:r w:rsidR="00023617">
          <w:rPr>
            <w:b w:val="0"/>
          </w:rPr>
          <w:t>, ****p &lt; 0.001</w:t>
        </w:r>
      </w:ins>
      <w:del w:id="1067"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B7570A8" w:rsidR="006F371C" w:rsidRDefault="003C3B5E">
      <w:pPr>
        <w:spacing w:line="360" w:lineRule="auto"/>
      </w:pPr>
      <w:del w:id="1068" w:author="Liu, Cong" w:date="2024-12-25T16:34:00Z" w16du:dateUtc="2024-12-26T00:34:00Z">
        <w:r w:rsidDel="00606F04">
          <w:lastRenderedPageBreak/>
          <w:br w:type="page"/>
        </w:r>
      </w:del>
      <w:ins w:id="1069" w:author="Liu, Cong" w:date="2025-01-08T09:18:00Z" w16du:dateUtc="2025-01-08T17:18:00Z">
        <w:r w:rsidR="001B32D9">
          <w:rPr>
            <w:noProof/>
          </w:rPr>
          <w:drawing>
            <wp:inline distT="0" distB="0" distL="0" distR="0" wp14:anchorId="636FD79D" wp14:editId="55EB7D8B">
              <wp:extent cx="5943600" cy="7694295"/>
              <wp:effectExtent l="0" t="0" r="0" b="1905"/>
              <wp:docPr id="181465745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7454" name="Picture 5"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05B44AC6" w14:textId="77777777" w:rsidR="004651A0" w:rsidRDefault="004651A0">
      <w:pPr>
        <w:rPr>
          <w:b/>
        </w:rPr>
      </w:pPr>
      <w:r>
        <w:br w:type="page"/>
      </w:r>
    </w:p>
    <w:p w14:paraId="1FA15F3B" w14:textId="0147BF18" w:rsidR="004651A0" w:rsidRPr="0065755E" w:rsidRDefault="004651A0" w:rsidP="0065755E">
      <w:pPr>
        <w:pStyle w:val="Heading4"/>
        <w:spacing w:line="360" w:lineRule="auto"/>
        <w:rPr>
          <w:b w:val="0"/>
        </w:rPr>
      </w:pPr>
      <w:r>
        <w:lastRenderedPageBreak/>
        <w:t>Fig.</w:t>
      </w:r>
      <w:r>
        <w:t>6</w:t>
      </w:r>
      <w:r>
        <w:t xml:space="preserve"> </w:t>
      </w:r>
      <w:r>
        <w:t>Gene expression level of identified top mediators in established RA synovial tissues</w:t>
      </w:r>
      <w:r>
        <w:t xml:space="preserve">.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mediators in pseudo-bulk clusters from established RA synovial tissues</w:t>
      </w:r>
      <w:r>
        <w:rPr>
          <w:b w:val="0"/>
        </w:rPr>
        <w:t xml:space="preserve">. </w:t>
      </w:r>
      <w:r w:rsidR="00672015">
        <w:rPr>
          <w:b w:val="0"/>
        </w:rPr>
        <w:t xml:space="preserve">Rows represent </w:t>
      </w:r>
      <w:r w:rsidR="00672015">
        <w:rPr>
          <w:b w:val="0"/>
        </w:rPr>
        <w:t>genes</w:t>
      </w:r>
      <w:r w:rsidR="00672015">
        <w:rPr>
          <w:b w:val="0"/>
        </w:rPr>
        <w:t xml:space="preserve"> while columns represent </w:t>
      </w:r>
      <w:r w:rsidR="00672015">
        <w:rPr>
          <w:b w:val="0"/>
        </w:rPr>
        <w:t>pseudo-bulk clusters</w:t>
      </w:r>
      <w:del w:id="1070" w:author="Liu, Cong" w:date="2025-01-24T16:54:00Z" w16du:dateUtc="2025-01-25T00:54:00Z">
        <w:r w:rsidR="00F7382E" w:rsidDel="004D2899">
          <w:rPr>
            <w:b w:val="0"/>
          </w:rPr>
          <w:delText xml:space="preserve"> hierarchically clustered</w:delText>
        </w:r>
      </w:del>
      <w:r w:rsidR="00672015">
        <w:rPr>
          <w:b w:val="0"/>
        </w:rPr>
        <w:t>.</w:t>
      </w:r>
      <w:ins w:id="1071" w:author="Liu, Cong" w:date="2025-01-24T16:54:00Z" w16du:dateUtc="2025-01-25T00:54:00Z">
        <w:r w:rsidR="004D2899">
          <w:rPr>
            <w:b w:val="0"/>
          </w:rPr>
          <w:t xml:space="preserve"> Both rows and columns are hierarchically clustered.</w:t>
        </w:r>
      </w:ins>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del w:id="1072" w:author="Liu, Cong" w:date="2025-01-24T16:51:00Z" w16du:dateUtc="2025-01-25T00:51:00Z">
        <w:r w:rsidR="00672015" w:rsidDel="00F01B4E">
          <w:rPr>
            <w:b w:val="0"/>
          </w:rPr>
          <w:delText>.</w:delText>
        </w:r>
      </w:del>
      <w:r>
        <w:rPr>
          <w:b w:val="0"/>
        </w:rPr>
        <w:t>.</w:t>
      </w:r>
      <w:ins w:id="1073" w:author="Liu, Cong" w:date="2025-01-24T16:51:00Z" w16du:dateUtc="2025-01-25T00:51:00Z">
        <w:r w:rsidR="00F01B4E">
          <w:rPr>
            <w:b w:val="0"/>
          </w:rPr>
          <w:t xml:space="preserve"> Top mediators displayed gene expression across multiple cell types.</w:t>
        </w:r>
      </w:ins>
      <w:r>
        <w:rPr>
          <w:b w:val="0"/>
        </w:rPr>
        <w:t xml:space="preserve"> </w:t>
      </w:r>
      <w:r>
        <w:t xml:space="preserve">(B) </w:t>
      </w:r>
      <w:ins w:id="1074" w:author="Liu, Cong" w:date="2025-01-24T16:52:00Z" w16du:dateUtc="2025-01-25T00:52:00Z">
        <w:r w:rsidR="00DD4229">
          <w:rPr>
            <w:b w:val="0"/>
          </w:rPr>
          <w:t>Heatmap of</w:t>
        </w:r>
        <w:r w:rsidR="00DD4229">
          <w:t xml:space="preserve"> </w:t>
        </w:r>
        <w:r w:rsidR="00DD4229">
          <w:rPr>
            <w:b w:val="0"/>
          </w:rPr>
          <w:t xml:space="preserve">normalized gene expression of top 30 mediators </w:t>
        </w:r>
      </w:ins>
      <w:ins w:id="1075" w:author="Liu, Cong" w:date="2025-01-24T16:54:00Z" w16du:dateUtc="2025-01-25T00:54:00Z">
        <w:r w:rsidR="006A796D">
          <w:rPr>
            <w:b w:val="0"/>
          </w:rPr>
          <w:t>across established RA donors</w:t>
        </w:r>
      </w:ins>
      <w:ins w:id="1076" w:author="Liu, Cong" w:date="2025-01-24T16:52:00Z" w16du:dateUtc="2025-01-25T00:52:00Z">
        <w:r w:rsidR="00DD4229">
          <w:rPr>
            <w:b w:val="0"/>
          </w:rPr>
          <w:t xml:space="preserve">. Rows represent genes while columns represent </w:t>
        </w:r>
      </w:ins>
      <w:ins w:id="1077" w:author="Liu, Cong" w:date="2025-01-24T17:05:00Z" w16du:dateUtc="2025-01-25T01:05:00Z">
        <w:r w:rsidR="00A51745">
          <w:rPr>
            <w:b w:val="0"/>
            <w:lang w:eastAsia="zh-CN"/>
          </w:rPr>
          <w:t>donors</w:t>
        </w:r>
      </w:ins>
      <w:ins w:id="1078" w:author="Liu, Cong" w:date="2025-01-24T16:52:00Z" w16du:dateUtc="2025-01-25T00:52:00Z">
        <w:r w:rsidR="00DD4229">
          <w:rPr>
            <w:rFonts w:hint="eastAsia"/>
            <w:b w:val="0"/>
            <w:lang w:eastAsia="zh-CN"/>
          </w:rPr>
          <w:t>.</w:t>
        </w:r>
      </w:ins>
      <w:ins w:id="1079" w:author="Liu, Cong" w:date="2025-01-24T17:05:00Z" w16du:dateUtc="2025-01-25T01:05:00Z">
        <w:r w:rsidR="00A51745">
          <w:rPr>
            <w:b w:val="0"/>
            <w:lang w:eastAsia="zh-CN"/>
          </w:rPr>
          <w:t xml:space="preserve"> </w:t>
        </w:r>
        <w:r w:rsidR="00A51745">
          <w:rPr>
            <w:b w:val="0"/>
          </w:rPr>
          <w:t>Both rows and columns are hierarchically clustered</w:t>
        </w:r>
        <w:r w:rsidR="00A51745">
          <w:rPr>
            <w:b w:val="0"/>
          </w:rPr>
          <w:t xml:space="preserve">. </w:t>
        </w:r>
      </w:ins>
      <w:ins w:id="1080" w:author="Liu, Cong" w:date="2025-01-24T16:52:00Z" w16du:dateUtc="2025-01-25T00:52:00Z">
        <w:r w:rsidR="00DD4229" w:rsidRPr="0055182D">
          <w:rPr>
            <w:b w:val="0"/>
          </w:rPr>
          <w:t xml:space="preserve">Color represents the average normalized expression across cells in the </w:t>
        </w:r>
      </w:ins>
      <w:ins w:id="1081" w:author="Liu, Cong" w:date="2025-01-24T17:06:00Z" w16du:dateUtc="2025-01-25T01:06:00Z">
        <w:r w:rsidR="0056048E">
          <w:rPr>
            <w:b w:val="0"/>
          </w:rPr>
          <w:t>donor</w:t>
        </w:r>
      </w:ins>
      <w:ins w:id="1082" w:author="Liu, Cong" w:date="2025-01-24T16:52:00Z" w16du:dateUtc="2025-01-25T00:52:00Z">
        <w:r w:rsidR="00DD4229" w:rsidRPr="0055182D">
          <w:rPr>
            <w:b w:val="0"/>
          </w:rPr>
          <w:t xml:space="preserve">, scaled for each gene across </w:t>
        </w:r>
      </w:ins>
      <w:ins w:id="1083" w:author="Liu, Cong" w:date="2025-01-24T17:06:00Z" w16du:dateUtc="2025-01-25T01:06:00Z">
        <w:r w:rsidR="00494E06">
          <w:rPr>
            <w:b w:val="0"/>
          </w:rPr>
          <w:t>donors</w:t>
        </w:r>
      </w:ins>
      <w:ins w:id="1084" w:author="Liu, Cong" w:date="2025-01-24T16:52:00Z" w16du:dateUtc="2025-01-25T00:52:00Z">
        <w:r w:rsidR="00DD4229" w:rsidRPr="0055182D">
          <w:rPr>
            <w:b w:val="0"/>
          </w:rPr>
          <w:t>.</w:t>
        </w:r>
        <w:r w:rsidR="00DD4229">
          <w:rPr>
            <w:b w:val="0"/>
          </w:rPr>
          <w:t xml:space="preserve"> </w:t>
        </w:r>
      </w:ins>
      <w:ins w:id="1085" w:author="Liu, Cong" w:date="2025-01-24T17:09:00Z" w16du:dateUtc="2025-01-25T01:09:00Z">
        <w:r w:rsidR="0040609E">
          <w:rPr>
            <w:b w:val="0"/>
          </w:rPr>
          <w:t>Each donor has its own group of highly expressed genes</w:t>
        </w:r>
      </w:ins>
      <w:ins w:id="1086" w:author="Liu, Cong" w:date="2025-01-24T16:52:00Z" w16du:dateUtc="2025-01-25T00:52:00Z">
        <w:r w:rsidR="00DD4229">
          <w:rPr>
            <w:b w:val="0"/>
          </w:rPr>
          <w:t xml:space="preserve">. </w:t>
        </w:r>
      </w:ins>
      <w:ins w:id="1087" w:author="Liu, Cong" w:date="2025-01-24T17:06:00Z" w16du:dateUtc="2025-01-25T01:06:00Z">
        <w:r w:rsidR="00F36E13">
          <w:t>(</w:t>
        </w:r>
        <w:r w:rsidR="00F36E13">
          <w:t>C</w:t>
        </w:r>
        <w:r w:rsidR="00F36E13">
          <w:t xml:space="preserve">) </w:t>
        </w:r>
        <w:r w:rsidR="00F36E13">
          <w:rPr>
            <w:b w:val="0"/>
          </w:rPr>
          <w:t>Heatmap of</w:t>
        </w:r>
        <w:r w:rsidR="00F36E13">
          <w:t xml:space="preserve"> </w:t>
        </w:r>
        <w:r w:rsidR="00F36E13">
          <w:rPr>
            <w:b w:val="0"/>
          </w:rPr>
          <w:t xml:space="preserve">normalized gene expression of </w:t>
        </w:r>
      </w:ins>
      <w:ins w:id="1088" w:author="Liu, Cong" w:date="2025-01-24T17:07:00Z" w16du:dateUtc="2025-01-25T01:07:00Z">
        <w:r w:rsidR="00AE70E2">
          <w:rPr>
            <w:b w:val="0"/>
          </w:rPr>
          <w:t xml:space="preserve">cell types </w:t>
        </w:r>
      </w:ins>
      <w:ins w:id="1089" w:author="Liu, Cong" w:date="2025-01-24T17:06:00Z" w16du:dateUtc="2025-01-25T01:06:00Z">
        <w:r w:rsidR="00F36E13">
          <w:rPr>
            <w:b w:val="0"/>
          </w:rPr>
          <w:t xml:space="preserve">across donors. Rows represent </w:t>
        </w:r>
      </w:ins>
      <w:ins w:id="1090" w:author="Liu, Cong" w:date="2025-01-24T17:07:00Z" w16du:dateUtc="2025-01-25T01:07:00Z">
        <w:r w:rsidR="00E705C1">
          <w:rPr>
            <w:b w:val="0"/>
          </w:rPr>
          <w:t>cell types</w:t>
        </w:r>
      </w:ins>
      <w:ins w:id="1091" w:author="Liu, Cong" w:date="2025-01-24T17:06:00Z" w16du:dateUtc="2025-01-25T01:06:00Z">
        <w:r w:rsidR="00F36E13">
          <w:rPr>
            <w:b w:val="0"/>
          </w:rPr>
          <w:t xml:space="preserve"> while columns represent </w:t>
        </w:r>
        <w:r w:rsidR="00F36E13">
          <w:rPr>
            <w:b w:val="0"/>
            <w:lang w:eastAsia="zh-CN"/>
          </w:rPr>
          <w:t>donors</w:t>
        </w:r>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ins>
      <w:ins w:id="1092" w:author="Liu, Cong" w:date="2025-01-24T17:08:00Z" w16du:dateUtc="2025-01-25T01:08:00Z">
        <w:r w:rsidR="0001438D">
          <w:rPr>
            <w:b w:val="0"/>
          </w:rPr>
          <w:t>30 mediators in the cells</w:t>
        </w:r>
      </w:ins>
      <w:ins w:id="1093" w:author="Liu, Cong" w:date="2025-01-24T17:06:00Z" w16du:dateUtc="2025-01-25T01:06:00Z">
        <w:r w:rsidR="00F36E13" w:rsidRPr="0055182D">
          <w:rPr>
            <w:b w:val="0"/>
          </w:rPr>
          <w:t xml:space="preserve"> in the </w:t>
        </w:r>
        <w:r w:rsidR="00F36E13">
          <w:rPr>
            <w:b w:val="0"/>
          </w:rPr>
          <w:t>donor</w:t>
        </w:r>
        <w:r w:rsidR="00F36E13" w:rsidRPr="0055182D">
          <w:rPr>
            <w:b w:val="0"/>
          </w:rPr>
          <w:t xml:space="preserve">, scaled for each </w:t>
        </w:r>
      </w:ins>
      <w:ins w:id="1094" w:author="Liu, Cong" w:date="2025-01-24T17:09:00Z" w16du:dateUtc="2025-01-25T01:09:00Z">
        <w:r w:rsidR="00FD6222">
          <w:rPr>
            <w:b w:val="0"/>
          </w:rPr>
          <w:t>cell type</w:t>
        </w:r>
      </w:ins>
      <w:ins w:id="1095" w:author="Liu, Cong" w:date="2025-01-24T17:06:00Z" w16du:dateUtc="2025-01-25T01:06:00Z">
        <w:r w:rsidR="00F36E13" w:rsidRPr="0055182D">
          <w:rPr>
            <w:b w:val="0"/>
          </w:rPr>
          <w:t xml:space="preserve"> across </w:t>
        </w:r>
        <w:r w:rsidR="00F36E13">
          <w:rPr>
            <w:b w:val="0"/>
          </w:rPr>
          <w:t>donors</w:t>
        </w:r>
        <w:r w:rsidR="00F36E13" w:rsidRPr="0055182D">
          <w:rPr>
            <w:b w:val="0"/>
          </w:rPr>
          <w:t>.</w:t>
        </w:r>
        <w:r w:rsidR="00F36E13">
          <w:rPr>
            <w:b w:val="0"/>
          </w:rPr>
          <w:t xml:space="preserve"> </w:t>
        </w:r>
      </w:ins>
      <w:ins w:id="1096" w:author="Liu, Cong" w:date="2025-01-24T17:10:00Z" w16du:dateUtc="2025-01-25T01:10:00Z">
        <w:r w:rsidR="00231B3C">
          <w:rPr>
            <w:b w:val="0"/>
          </w:rPr>
          <w:t xml:space="preserve">Each donor has its own </w:t>
        </w:r>
        <w:r w:rsidR="0025662A">
          <w:rPr>
            <w:b w:val="0"/>
          </w:rPr>
          <w:t>combinations</w:t>
        </w:r>
        <w:r w:rsidR="00231B3C">
          <w:rPr>
            <w:b w:val="0"/>
          </w:rPr>
          <w:t xml:space="preserve"> of </w:t>
        </w:r>
        <w:r w:rsidR="0025662A">
          <w:rPr>
            <w:b w:val="0"/>
          </w:rPr>
          <w:t>dominant cell types expressing the top mediators</w:t>
        </w:r>
        <w:r w:rsidR="00231B3C">
          <w:rPr>
            <w:b w:val="0"/>
          </w:rPr>
          <w:t xml:space="preserve">. </w:t>
        </w:r>
      </w:ins>
      <w:ins w:id="1097" w:author="Liu, Cong" w:date="2025-01-24T17:06:00Z" w16du:dateUtc="2025-01-25T01:06:00Z">
        <w:r w:rsidR="00F36E13">
          <w:rPr>
            <w:b w:val="0"/>
          </w:rPr>
          <w:t xml:space="preserve"> </w:t>
        </w:r>
      </w:ins>
      <w:del w:id="1098" w:author="Liu, Cong" w:date="2025-01-24T16:52:00Z" w16du:dateUtc="2025-01-25T00:52:00Z">
        <w:r w:rsidR="0055182D" w:rsidRPr="0055182D" w:rsidDel="00DD4229">
          <w:rPr>
            <w:b w:val="0"/>
          </w:rPr>
          <w:delText xml:space="preserve">Heatmap of gene expression in pseudo-bulk clusters in synovium tissues. </w:delText>
        </w:r>
      </w:del>
      <w:r w:rsidRPr="004651A0">
        <w:rPr>
          <w:b w:val="0"/>
          <w:bCs/>
        </w:rPr>
        <w:br w:type="page"/>
      </w:r>
    </w:p>
    <w:p w14:paraId="6BADC79F" w14:textId="1C7DC2A8" w:rsidR="006F371C" w:rsidRDefault="003C3B5E">
      <w:pPr>
        <w:pStyle w:val="Heading3"/>
        <w:spacing w:line="360" w:lineRule="auto"/>
      </w:pPr>
      <w:r>
        <w:lastRenderedPageBreak/>
        <w:t>References:</w:t>
      </w:r>
    </w:p>
    <w:p w14:paraId="6712FD64" w14:textId="77777777" w:rsidR="00E94C40" w:rsidRPr="00E94C40" w:rsidRDefault="005415A3" w:rsidP="00E94C40">
      <w:pPr>
        <w:pStyle w:val="Bibliography"/>
        <w:rPr>
          <w:ins w:id="1099" w:author="Liu, Cong" w:date="2025-01-24T17:13:00Z" w16du:dateUtc="2025-01-25T01:13:00Z"/>
        </w:rPr>
        <w:pPrChange w:id="1100" w:author="Liu, Cong" w:date="2025-01-24T17:13:00Z" w16du:dateUtc="2025-01-25T01:13:00Z">
          <w:pPr>
            <w:autoSpaceDE w:val="0"/>
            <w:autoSpaceDN w:val="0"/>
            <w:adjustRightInd w:val="0"/>
          </w:pPr>
        </w:pPrChange>
      </w:pPr>
      <w:ins w:id="1101" w:author="Liu, Cong" w:date="2025-01-09T11:18:00Z" w16du:dateUtc="2025-01-09T19:18:00Z">
        <w:r>
          <w:fldChar w:fldCharType="begin"/>
        </w:r>
        <w:r>
          <w:instrText xml:space="preserve"> ADDIN ZOTERO_BIBL {"uncited":[],"omitted":[],"custom":[]} CSL_BIBLIOGRAPHY </w:instrText>
        </w:r>
        <w:r>
          <w:fldChar w:fldCharType="separate"/>
        </w:r>
      </w:ins>
      <w:ins w:id="1102" w:author="Liu, Cong" w:date="2025-01-24T17:13:00Z" w16du:dateUtc="2025-01-25T01:13:00Z">
        <w:r w:rsidR="00E94C40" w:rsidRPr="00E94C40">
          <w:t>1.</w:t>
        </w:r>
        <w:r w:rsidR="00E94C40" w:rsidRPr="00E94C40">
          <w:tab/>
        </w:r>
        <w:proofErr w:type="spellStart"/>
        <w:r w:rsidR="00E94C40" w:rsidRPr="00E94C40">
          <w:t>Gravallese</w:t>
        </w:r>
        <w:proofErr w:type="spellEnd"/>
        <w:r w:rsidR="00E94C40" w:rsidRPr="00E94C40">
          <w:t xml:space="preserve">, E. M. &amp; Firestein, G. S. Rheumatoid Arthritis - Common Origins, Divergent Mechanisms. </w:t>
        </w:r>
        <w:r w:rsidR="00E94C40" w:rsidRPr="00E94C40">
          <w:rPr>
            <w:i/>
            <w:iCs/>
          </w:rPr>
          <w:t>N. Engl. J. Med.</w:t>
        </w:r>
        <w:r w:rsidR="00E94C40" w:rsidRPr="00E94C40">
          <w:t xml:space="preserve"> </w:t>
        </w:r>
        <w:r w:rsidR="00E94C40" w:rsidRPr="00E94C40">
          <w:rPr>
            <w:b/>
            <w:bCs/>
          </w:rPr>
          <w:t>388</w:t>
        </w:r>
        <w:r w:rsidR="00E94C40" w:rsidRPr="00E94C40">
          <w:t>, (2023).</w:t>
        </w:r>
      </w:ins>
    </w:p>
    <w:p w14:paraId="5E8FC29D" w14:textId="77777777" w:rsidR="00E94C40" w:rsidRPr="00E94C40" w:rsidRDefault="00E94C40" w:rsidP="00E94C40">
      <w:pPr>
        <w:pStyle w:val="Bibliography"/>
        <w:rPr>
          <w:ins w:id="1103" w:author="Liu, Cong" w:date="2025-01-24T17:13:00Z" w16du:dateUtc="2025-01-25T01:13:00Z"/>
        </w:rPr>
        <w:pPrChange w:id="1104" w:author="Liu, Cong" w:date="2025-01-24T17:13:00Z" w16du:dateUtc="2025-01-25T01:13:00Z">
          <w:pPr>
            <w:autoSpaceDE w:val="0"/>
            <w:autoSpaceDN w:val="0"/>
            <w:adjustRightInd w:val="0"/>
          </w:pPr>
        </w:pPrChange>
      </w:pPr>
      <w:ins w:id="1105" w:author="Liu, Cong" w:date="2025-01-24T17:13:00Z" w16du:dateUtc="2025-01-25T01:13:00Z">
        <w:r w:rsidRPr="00E94C40">
          <w:t>2.</w:t>
        </w:r>
        <w:r w:rsidRPr="00E94C40">
          <w:tab/>
        </w:r>
        <w:proofErr w:type="spellStart"/>
        <w:r w:rsidRPr="00E94C40">
          <w:t>Holers</w:t>
        </w:r>
        <w:proofErr w:type="spellEnd"/>
        <w:r w:rsidRPr="00E94C40">
          <w:t xml:space="preserve">, V. M. </w:t>
        </w:r>
        <w:r w:rsidRPr="00E94C40">
          <w:rPr>
            <w:i/>
            <w:iCs/>
          </w:rPr>
          <w:t>et al.</w:t>
        </w:r>
        <w:r w:rsidRPr="00E94C40">
          <w:t xml:space="preserve"> Mechanism-driven strategies for prevention of rheumatoid arthritis. </w:t>
        </w:r>
        <w:r w:rsidRPr="00E94C40">
          <w:rPr>
            <w:i/>
            <w:iCs/>
          </w:rPr>
          <w:t>Rheumatology &amp; autoimmunity</w:t>
        </w:r>
        <w:r w:rsidRPr="00E94C40">
          <w:t xml:space="preserve"> </w:t>
        </w:r>
        <w:r w:rsidRPr="00E94C40">
          <w:rPr>
            <w:b/>
            <w:bCs/>
          </w:rPr>
          <w:t>2</w:t>
        </w:r>
        <w:r w:rsidRPr="00E94C40">
          <w:t>, 109–119 (2022).</w:t>
        </w:r>
      </w:ins>
    </w:p>
    <w:p w14:paraId="4C29E058" w14:textId="77777777" w:rsidR="00E94C40" w:rsidRPr="00E94C40" w:rsidRDefault="00E94C40" w:rsidP="00E94C40">
      <w:pPr>
        <w:pStyle w:val="Bibliography"/>
        <w:rPr>
          <w:ins w:id="1106" w:author="Liu, Cong" w:date="2025-01-24T17:13:00Z" w16du:dateUtc="2025-01-25T01:13:00Z"/>
        </w:rPr>
        <w:pPrChange w:id="1107" w:author="Liu, Cong" w:date="2025-01-24T17:13:00Z" w16du:dateUtc="2025-01-25T01:13:00Z">
          <w:pPr>
            <w:autoSpaceDE w:val="0"/>
            <w:autoSpaceDN w:val="0"/>
            <w:adjustRightInd w:val="0"/>
          </w:pPr>
        </w:pPrChange>
      </w:pPr>
      <w:ins w:id="1108" w:author="Liu, Cong" w:date="2025-01-24T17:13:00Z" w16du:dateUtc="2025-01-25T01:13:00Z">
        <w:r w:rsidRPr="00E94C40">
          <w:t>3.</w:t>
        </w:r>
        <w:r w:rsidRPr="00E94C40">
          <w:tab/>
        </w:r>
        <w:proofErr w:type="spellStart"/>
        <w:r w:rsidRPr="00E94C40">
          <w:t>Holers</w:t>
        </w:r>
        <w:proofErr w:type="spellEnd"/>
        <w:r w:rsidRPr="00E94C40">
          <w:t xml:space="preserve">, V. M. </w:t>
        </w:r>
        <w:r w:rsidRPr="00E94C40">
          <w:rPr>
            <w:i/>
            <w:iCs/>
          </w:rPr>
          <w:t>et al.</w:t>
        </w:r>
        <w:r w:rsidRPr="00E94C40">
          <w:t xml:space="preserve"> Rheumatoid arthritis and the mucosal origins hypothesis: protection turns to destruction. </w:t>
        </w:r>
        <w:r w:rsidRPr="00E94C40">
          <w:rPr>
            <w:i/>
            <w:iCs/>
          </w:rPr>
          <w:t xml:space="preserve">Nat. Rev. </w:t>
        </w:r>
        <w:proofErr w:type="spellStart"/>
        <w:r w:rsidRPr="00E94C40">
          <w:rPr>
            <w:i/>
            <w:iCs/>
          </w:rPr>
          <w:t>Rheumatol</w:t>
        </w:r>
        <w:proofErr w:type="spellEnd"/>
        <w:r w:rsidRPr="00E94C40">
          <w:rPr>
            <w:i/>
            <w:iCs/>
          </w:rPr>
          <w:t>.</w:t>
        </w:r>
        <w:r w:rsidRPr="00E94C40">
          <w:t xml:space="preserve"> </w:t>
        </w:r>
        <w:r w:rsidRPr="00E94C40">
          <w:rPr>
            <w:b/>
            <w:bCs/>
          </w:rPr>
          <w:t>14</w:t>
        </w:r>
        <w:r w:rsidRPr="00E94C40">
          <w:t>, 542–557 (2018).</w:t>
        </w:r>
      </w:ins>
    </w:p>
    <w:p w14:paraId="7D906B9A" w14:textId="77777777" w:rsidR="00E94C40" w:rsidRPr="00E94C40" w:rsidRDefault="00E94C40" w:rsidP="00E94C40">
      <w:pPr>
        <w:pStyle w:val="Bibliography"/>
        <w:rPr>
          <w:ins w:id="1109" w:author="Liu, Cong" w:date="2025-01-24T17:13:00Z" w16du:dateUtc="2025-01-25T01:13:00Z"/>
        </w:rPr>
        <w:pPrChange w:id="1110" w:author="Liu, Cong" w:date="2025-01-24T17:13:00Z" w16du:dateUtc="2025-01-25T01:13:00Z">
          <w:pPr>
            <w:autoSpaceDE w:val="0"/>
            <w:autoSpaceDN w:val="0"/>
            <w:adjustRightInd w:val="0"/>
          </w:pPr>
        </w:pPrChange>
      </w:pPr>
      <w:ins w:id="1111" w:author="Liu, Cong" w:date="2025-01-24T17:13:00Z" w16du:dateUtc="2025-01-25T01:13:00Z">
        <w:r w:rsidRPr="00E94C40">
          <w:t>4.</w:t>
        </w:r>
        <w:r w:rsidRPr="00E94C40">
          <w:tab/>
          <w:t xml:space="preserve">van </w:t>
        </w:r>
        <w:proofErr w:type="spellStart"/>
        <w:r w:rsidRPr="00E94C40">
          <w:t>Boheemen</w:t>
        </w:r>
        <w:proofErr w:type="spellEnd"/>
        <w:r w:rsidRPr="00E94C40">
          <w:t xml:space="preserve">, L. </w:t>
        </w:r>
        <w:r w:rsidRPr="00E94C40">
          <w:rPr>
            <w:i/>
            <w:iCs/>
          </w:rPr>
          <w:t>et al.</w:t>
        </w:r>
        <w:r w:rsidRPr="00E94C40">
          <w:t xml:space="preserve"> Atorvastatin is unlikely to prevent rheumatoid arthritis in </w:t>
        </w:r>
        <w:proofErr w:type="gramStart"/>
        <w:r w:rsidRPr="00E94C40">
          <w:t>high risk</w:t>
        </w:r>
        <w:proofErr w:type="gramEnd"/>
        <w:r w:rsidRPr="00E94C40">
          <w:t xml:space="preserve"> individuals: results from the prematurely stopped </w:t>
        </w:r>
        <w:proofErr w:type="spellStart"/>
        <w:r w:rsidRPr="00E94C40">
          <w:t>STAtins</w:t>
        </w:r>
        <w:proofErr w:type="spellEnd"/>
        <w:r w:rsidRPr="00E94C40">
          <w:t xml:space="preserve"> to Prevent Rheumatoid Arthritis (STAPRA) trial. </w:t>
        </w:r>
        <w:r w:rsidRPr="00E94C40">
          <w:rPr>
            <w:i/>
            <w:iCs/>
          </w:rPr>
          <w:t>RMD open</w:t>
        </w:r>
        <w:r w:rsidRPr="00E94C40">
          <w:t xml:space="preserve"> </w:t>
        </w:r>
        <w:r w:rsidRPr="00E94C40">
          <w:rPr>
            <w:b/>
            <w:bCs/>
          </w:rPr>
          <w:t>7</w:t>
        </w:r>
        <w:r w:rsidRPr="00E94C40">
          <w:t>, e001591 (2021).</w:t>
        </w:r>
      </w:ins>
    </w:p>
    <w:p w14:paraId="287CF8C5" w14:textId="77777777" w:rsidR="00E94C40" w:rsidRPr="00E94C40" w:rsidRDefault="00E94C40" w:rsidP="00E94C40">
      <w:pPr>
        <w:pStyle w:val="Bibliography"/>
        <w:rPr>
          <w:ins w:id="1112" w:author="Liu, Cong" w:date="2025-01-24T17:13:00Z" w16du:dateUtc="2025-01-25T01:13:00Z"/>
        </w:rPr>
        <w:pPrChange w:id="1113" w:author="Liu, Cong" w:date="2025-01-24T17:13:00Z" w16du:dateUtc="2025-01-25T01:13:00Z">
          <w:pPr>
            <w:autoSpaceDE w:val="0"/>
            <w:autoSpaceDN w:val="0"/>
            <w:adjustRightInd w:val="0"/>
          </w:pPr>
        </w:pPrChange>
      </w:pPr>
      <w:ins w:id="1114" w:author="Liu, Cong" w:date="2025-01-24T17:13:00Z" w16du:dateUtc="2025-01-25T01:13:00Z">
        <w:r w:rsidRPr="00E94C40">
          <w:t>5.</w:t>
        </w:r>
        <w:r w:rsidRPr="00E94C40">
          <w:tab/>
        </w:r>
        <w:proofErr w:type="spellStart"/>
        <w:r w:rsidRPr="00E94C40">
          <w:t>Gerlag</w:t>
        </w:r>
        <w:proofErr w:type="spellEnd"/>
        <w:r w:rsidRPr="00E94C40">
          <w:t xml:space="preserve">, D. M. </w:t>
        </w:r>
        <w:r w:rsidRPr="00E94C40">
          <w:rPr>
            <w:i/>
            <w:iCs/>
          </w:rPr>
          <w:t>et al.</w:t>
        </w:r>
        <w:r w:rsidRPr="00E94C40">
          <w:t xml:space="preserve"> Effects of B-cell directed therapy on the preclinical stage of rheumatoid arthritis: the PRAIRI study. </w:t>
        </w:r>
        <w:r w:rsidRPr="00E94C40">
          <w:rPr>
            <w:i/>
            <w:iCs/>
          </w:rPr>
          <w:t>Ann. Rheum. Dis.</w:t>
        </w:r>
        <w:r w:rsidRPr="00E94C40">
          <w:t xml:space="preserve"> </w:t>
        </w:r>
        <w:r w:rsidRPr="00E94C40">
          <w:rPr>
            <w:b/>
            <w:bCs/>
          </w:rPr>
          <w:t>78</w:t>
        </w:r>
        <w:r w:rsidRPr="00E94C40">
          <w:t>, 179–185 (2019).</w:t>
        </w:r>
      </w:ins>
    </w:p>
    <w:p w14:paraId="5D6060C7" w14:textId="77777777" w:rsidR="00E94C40" w:rsidRPr="00E94C40" w:rsidRDefault="00E94C40" w:rsidP="00E94C40">
      <w:pPr>
        <w:pStyle w:val="Bibliography"/>
        <w:rPr>
          <w:ins w:id="1115" w:author="Liu, Cong" w:date="2025-01-24T17:13:00Z" w16du:dateUtc="2025-01-25T01:13:00Z"/>
        </w:rPr>
        <w:pPrChange w:id="1116" w:author="Liu, Cong" w:date="2025-01-24T17:13:00Z" w16du:dateUtc="2025-01-25T01:13:00Z">
          <w:pPr>
            <w:autoSpaceDE w:val="0"/>
            <w:autoSpaceDN w:val="0"/>
            <w:adjustRightInd w:val="0"/>
          </w:pPr>
        </w:pPrChange>
      </w:pPr>
      <w:ins w:id="1117" w:author="Liu, Cong" w:date="2025-01-24T17:13:00Z" w16du:dateUtc="2025-01-25T01:13:00Z">
        <w:r w:rsidRPr="00E94C40">
          <w:t>6.</w:t>
        </w:r>
        <w:r w:rsidRPr="00E94C40">
          <w:tab/>
        </w:r>
        <w:proofErr w:type="spellStart"/>
        <w:r w:rsidRPr="00E94C40">
          <w:t>Krijbolder</w:t>
        </w:r>
        <w:proofErr w:type="spellEnd"/>
        <w:r w:rsidRPr="00E94C40">
          <w:t xml:space="preserve">, D. I. </w:t>
        </w:r>
        <w:r w:rsidRPr="00E94C40">
          <w:rPr>
            <w:i/>
            <w:iCs/>
          </w:rPr>
          <w:t>et al.</w:t>
        </w:r>
        <w:r w:rsidRPr="00E94C40">
          <w:t xml:space="preserve"> Intervention with methotrexate in patients with arthralgia at risk of rheumatoid arthritis to reduce the development of persistent arthritis and its disease burden (TREAT EARLIER): a </w:t>
        </w:r>
        <w:proofErr w:type="spellStart"/>
        <w:r w:rsidRPr="00E94C40">
          <w:t>randomised</w:t>
        </w:r>
        <w:proofErr w:type="spellEnd"/>
        <w:r w:rsidRPr="00E94C40">
          <w:t xml:space="preserve">, double-blind, placebo-controlled, proof-of-concept trial. </w:t>
        </w:r>
        <w:r w:rsidRPr="00E94C40">
          <w:rPr>
            <w:i/>
            <w:iCs/>
          </w:rPr>
          <w:t>Lancet</w:t>
        </w:r>
        <w:r w:rsidRPr="00E94C40">
          <w:t xml:space="preserve"> </w:t>
        </w:r>
        <w:r w:rsidRPr="00E94C40">
          <w:rPr>
            <w:b/>
            <w:bCs/>
          </w:rPr>
          <w:t>400</w:t>
        </w:r>
        <w:r w:rsidRPr="00E94C40">
          <w:t>, 283–294 (2022).</w:t>
        </w:r>
      </w:ins>
    </w:p>
    <w:p w14:paraId="556D8982" w14:textId="77777777" w:rsidR="00E94C40" w:rsidRPr="00E94C40" w:rsidRDefault="00E94C40" w:rsidP="00E94C40">
      <w:pPr>
        <w:pStyle w:val="Bibliography"/>
        <w:rPr>
          <w:ins w:id="1118" w:author="Liu, Cong" w:date="2025-01-24T17:13:00Z" w16du:dateUtc="2025-01-25T01:13:00Z"/>
        </w:rPr>
        <w:pPrChange w:id="1119" w:author="Liu, Cong" w:date="2025-01-24T17:13:00Z" w16du:dateUtc="2025-01-25T01:13:00Z">
          <w:pPr>
            <w:autoSpaceDE w:val="0"/>
            <w:autoSpaceDN w:val="0"/>
            <w:adjustRightInd w:val="0"/>
          </w:pPr>
        </w:pPrChange>
      </w:pPr>
      <w:ins w:id="1120" w:author="Liu, Cong" w:date="2025-01-24T17:13:00Z" w16du:dateUtc="2025-01-25T01:13:00Z">
        <w:r w:rsidRPr="00E94C40">
          <w:t>7.</w:t>
        </w:r>
        <w:r w:rsidRPr="00E94C40">
          <w:tab/>
          <w:t xml:space="preserve">Deane K, </w:t>
        </w:r>
        <w:proofErr w:type="spellStart"/>
        <w:r w:rsidRPr="00E94C40">
          <w:t>Striebich</w:t>
        </w:r>
        <w:proofErr w:type="spellEnd"/>
        <w:r w:rsidRPr="00E94C40">
          <w:t xml:space="preserve"> C, Feser M, </w:t>
        </w:r>
        <w:proofErr w:type="spellStart"/>
        <w:r w:rsidRPr="00E94C40">
          <w:t>Demoruelle</w:t>
        </w:r>
        <w:proofErr w:type="spellEnd"/>
        <w:r w:rsidRPr="00E94C40">
          <w:t xml:space="preserve"> K, Moss L, Bemis E, Frazer-Abel A, Fleischer C, Sparks J, Solow E, James J, Guthridge J, Davis J, Graf J, Kay J, Danila M, Bridges, Jr. S, Forbess L, O’Dell J, McMahon M, Grossman J, Horowitz D, </w:t>
        </w:r>
        <w:proofErr w:type="spellStart"/>
        <w:r w:rsidRPr="00E94C40">
          <w:t>Tiliakos</w:t>
        </w:r>
        <w:proofErr w:type="spellEnd"/>
        <w:r w:rsidRPr="00E94C40">
          <w:t xml:space="preserve"> A, </w:t>
        </w:r>
        <w:proofErr w:type="spellStart"/>
        <w:r w:rsidRPr="00E94C40">
          <w:t>Schiopu</w:t>
        </w:r>
        <w:proofErr w:type="spellEnd"/>
        <w:r w:rsidRPr="00E94C40">
          <w:t xml:space="preserve"> E, Fox D, Carlin J, </w:t>
        </w:r>
        <w:proofErr w:type="spellStart"/>
        <w:r w:rsidRPr="00E94C40">
          <w:t>Arriens</w:t>
        </w:r>
        <w:proofErr w:type="spellEnd"/>
        <w:r w:rsidRPr="00E94C40">
          <w:t xml:space="preserve"> C, </w:t>
        </w:r>
        <w:proofErr w:type="spellStart"/>
        <w:r w:rsidRPr="00E94C40">
          <w:t>Bykerk</w:t>
        </w:r>
        <w:proofErr w:type="spellEnd"/>
        <w:r w:rsidRPr="00E94C40">
          <w:t xml:space="preserve"> V, Jan R, </w:t>
        </w:r>
        <w:proofErr w:type="spellStart"/>
        <w:r w:rsidRPr="00E94C40">
          <w:t>Pioro</w:t>
        </w:r>
        <w:proofErr w:type="spellEnd"/>
        <w:r w:rsidRPr="00E94C40">
          <w:t xml:space="preserve"> M, Husni M, Fernandez-Pokorny A, Walker S, Booher S, Greenleaf M, Byron M, Keyes-</w:t>
        </w:r>
        <w:proofErr w:type="spellStart"/>
        <w:r w:rsidRPr="00E94C40">
          <w:t>Elstein</w:t>
        </w:r>
        <w:proofErr w:type="spellEnd"/>
        <w:r w:rsidRPr="00E94C40">
          <w:t xml:space="preserve"> L, </w:t>
        </w:r>
        <w:proofErr w:type="spellStart"/>
        <w:r w:rsidRPr="00E94C40">
          <w:t>Goldmuntz</w:t>
        </w:r>
        <w:proofErr w:type="spellEnd"/>
        <w:r w:rsidRPr="00E94C40">
          <w:t xml:space="preserve"> E, </w:t>
        </w:r>
        <w:proofErr w:type="spellStart"/>
        <w:r w:rsidRPr="00E94C40">
          <w:t>Holers</w:t>
        </w:r>
        <w:proofErr w:type="spellEnd"/>
        <w:r w:rsidRPr="00E94C40">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sidRPr="00E94C40">
          <w:t>StopRA</w:t>
        </w:r>
        <w:proofErr w:type="spellEnd"/>
        <w:r w:rsidRPr="00E94C40">
          <w:t xml:space="preserve"> Trial. </w:t>
        </w:r>
        <w:r w:rsidRPr="00E94C40">
          <w:rPr>
            <w:i/>
            <w:iCs/>
          </w:rPr>
          <w:t>ARTHRITIS &amp; RHEUMATOLOGY.</w:t>
        </w:r>
        <w:r w:rsidRPr="00E94C40">
          <w:t xml:space="preserve"> </w:t>
        </w:r>
        <w:r w:rsidRPr="00E94C40">
          <w:rPr>
            <w:b/>
            <w:bCs/>
          </w:rPr>
          <w:t>74</w:t>
        </w:r>
        <w:r w:rsidRPr="00E94C40">
          <w:t>, 3180–3182 (2022).</w:t>
        </w:r>
      </w:ins>
    </w:p>
    <w:p w14:paraId="66412A8C" w14:textId="77777777" w:rsidR="00E94C40" w:rsidRPr="00E94C40" w:rsidRDefault="00E94C40" w:rsidP="00E94C40">
      <w:pPr>
        <w:pStyle w:val="Bibliography"/>
        <w:rPr>
          <w:ins w:id="1121" w:author="Liu, Cong" w:date="2025-01-24T17:13:00Z" w16du:dateUtc="2025-01-25T01:13:00Z"/>
        </w:rPr>
        <w:pPrChange w:id="1122" w:author="Liu, Cong" w:date="2025-01-24T17:13:00Z" w16du:dateUtc="2025-01-25T01:13:00Z">
          <w:pPr>
            <w:autoSpaceDE w:val="0"/>
            <w:autoSpaceDN w:val="0"/>
            <w:adjustRightInd w:val="0"/>
          </w:pPr>
        </w:pPrChange>
      </w:pPr>
      <w:ins w:id="1123" w:author="Liu, Cong" w:date="2025-01-24T17:13:00Z" w16du:dateUtc="2025-01-25T01:13:00Z">
        <w:r w:rsidRPr="00E94C40">
          <w:lastRenderedPageBreak/>
          <w:t>8.</w:t>
        </w:r>
        <w:r w:rsidRPr="00E94C40">
          <w:tab/>
          <w:t xml:space="preserve">Rech, J. </w:t>
        </w:r>
        <w:r w:rsidRPr="00E94C40">
          <w:rPr>
            <w:i/>
            <w:iCs/>
          </w:rPr>
          <w:t>et al.</w:t>
        </w:r>
        <w:r w:rsidRPr="00E94C40">
          <w:t xml:space="preserve"> Abatacept inhibits inflammation and onset of rheumatoid arthritis in individuals at high risk (ARIAA): a </w:t>
        </w:r>
        <w:proofErr w:type="spellStart"/>
        <w:r w:rsidRPr="00E94C40">
          <w:t>randomised</w:t>
        </w:r>
        <w:proofErr w:type="spellEnd"/>
        <w:r w:rsidRPr="00E94C40">
          <w:t xml:space="preserve">, international, </w:t>
        </w:r>
        <w:proofErr w:type="spellStart"/>
        <w:r w:rsidRPr="00E94C40">
          <w:t>multicentre</w:t>
        </w:r>
        <w:proofErr w:type="spellEnd"/>
        <w:r w:rsidRPr="00E94C40">
          <w:t xml:space="preserve">, double-blind, placebo-controlled trial. </w:t>
        </w:r>
        <w:r w:rsidRPr="00E94C40">
          <w:rPr>
            <w:i/>
            <w:iCs/>
          </w:rPr>
          <w:t>Lancet</w:t>
        </w:r>
        <w:r w:rsidRPr="00E94C40">
          <w:t xml:space="preserve"> </w:t>
        </w:r>
        <w:r w:rsidRPr="00E94C40">
          <w:rPr>
            <w:b/>
            <w:bCs/>
          </w:rPr>
          <w:t>403</w:t>
        </w:r>
        <w:r w:rsidRPr="00E94C40">
          <w:t>, 850–859 (2024).</w:t>
        </w:r>
      </w:ins>
    </w:p>
    <w:p w14:paraId="6D0A3365" w14:textId="77777777" w:rsidR="00E94C40" w:rsidRPr="00E94C40" w:rsidRDefault="00E94C40" w:rsidP="00E94C40">
      <w:pPr>
        <w:pStyle w:val="Bibliography"/>
        <w:rPr>
          <w:ins w:id="1124" w:author="Liu, Cong" w:date="2025-01-24T17:13:00Z" w16du:dateUtc="2025-01-25T01:13:00Z"/>
        </w:rPr>
        <w:pPrChange w:id="1125" w:author="Liu, Cong" w:date="2025-01-24T17:13:00Z" w16du:dateUtc="2025-01-25T01:13:00Z">
          <w:pPr>
            <w:autoSpaceDE w:val="0"/>
            <w:autoSpaceDN w:val="0"/>
            <w:adjustRightInd w:val="0"/>
          </w:pPr>
        </w:pPrChange>
      </w:pPr>
      <w:ins w:id="1126" w:author="Liu, Cong" w:date="2025-01-24T17:13:00Z" w16du:dateUtc="2025-01-25T01:13:00Z">
        <w:r w:rsidRPr="00E94C40">
          <w:t>9.</w:t>
        </w:r>
        <w:r w:rsidRPr="00E94C40">
          <w:tab/>
        </w:r>
        <w:proofErr w:type="spellStart"/>
        <w:r w:rsidRPr="00E94C40">
          <w:t>Weinand</w:t>
        </w:r>
        <w:proofErr w:type="spellEnd"/>
        <w:r w:rsidRPr="00E94C40">
          <w:t xml:space="preserve">, K. </w:t>
        </w:r>
        <w:r w:rsidRPr="00E94C40">
          <w:rPr>
            <w:i/>
            <w:iCs/>
          </w:rPr>
          <w:t>et al.</w:t>
        </w:r>
        <w:r w:rsidRPr="00E94C40">
          <w:t xml:space="preserve"> The chromatin landscape of pathogenic transcriptional cell states in rheumatoid arthritis. </w:t>
        </w:r>
        <w:r w:rsidRPr="00E94C40">
          <w:rPr>
            <w:i/>
            <w:iCs/>
          </w:rPr>
          <w:t>Nature Communications</w:t>
        </w:r>
        <w:r w:rsidRPr="00E94C40">
          <w:t xml:space="preserve"> </w:t>
        </w:r>
        <w:r w:rsidRPr="00E94C40">
          <w:rPr>
            <w:b/>
            <w:bCs/>
          </w:rPr>
          <w:t>15</w:t>
        </w:r>
        <w:r w:rsidRPr="00E94C40">
          <w:t>, 4650 (2024).</w:t>
        </w:r>
      </w:ins>
    </w:p>
    <w:p w14:paraId="3B62912B" w14:textId="77777777" w:rsidR="00E94C40" w:rsidRPr="00E94C40" w:rsidRDefault="00E94C40" w:rsidP="00E94C40">
      <w:pPr>
        <w:pStyle w:val="Bibliography"/>
        <w:rPr>
          <w:ins w:id="1127" w:author="Liu, Cong" w:date="2025-01-24T17:13:00Z" w16du:dateUtc="2025-01-25T01:13:00Z"/>
        </w:rPr>
        <w:pPrChange w:id="1128" w:author="Liu, Cong" w:date="2025-01-24T17:13:00Z" w16du:dateUtc="2025-01-25T01:13:00Z">
          <w:pPr>
            <w:autoSpaceDE w:val="0"/>
            <w:autoSpaceDN w:val="0"/>
            <w:adjustRightInd w:val="0"/>
          </w:pPr>
        </w:pPrChange>
      </w:pPr>
      <w:ins w:id="1129" w:author="Liu, Cong" w:date="2025-01-24T17:13:00Z" w16du:dateUtc="2025-01-25T01:13:00Z">
        <w:r w:rsidRPr="00E94C40">
          <w:t>10.</w:t>
        </w:r>
        <w:r w:rsidRPr="00E94C40">
          <w:tab/>
          <w:t xml:space="preserve">Zhang, F. </w:t>
        </w:r>
        <w:r w:rsidRPr="00E94C40">
          <w:rPr>
            <w:i/>
            <w:iCs/>
          </w:rPr>
          <w:t>et al.</w:t>
        </w:r>
        <w:r w:rsidRPr="00E94C40">
          <w:t xml:space="preserve"> Defining inflammatory cell states in rheumatoid arthritis joint synovial tissues by integrating single-cell transcriptomics and mass cytometry. </w:t>
        </w:r>
        <w:r w:rsidRPr="00E94C40">
          <w:rPr>
            <w:i/>
            <w:iCs/>
          </w:rPr>
          <w:t>Nat Immunol</w:t>
        </w:r>
        <w:r w:rsidRPr="00E94C40">
          <w:t xml:space="preserve"> </w:t>
        </w:r>
        <w:r w:rsidRPr="00E94C40">
          <w:rPr>
            <w:b/>
            <w:bCs/>
          </w:rPr>
          <w:t>20</w:t>
        </w:r>
        <w:r w:rsidRPr="00E94C40">
          <w:t>, 928–942 (2019).</w:t>
        </w:r>
      </w:ins>
    </w:p>
    <w:p w14:paraId="4F67F29D" w14:textId="77777777" w:rsidR="00E94C40" w:rsidRPr="00E94C40" w:rsidRDefault="00E94C40" w:rsidP="00E94C40">
      <w:pPr>
        <w:pStyle w:val="Bibliography"/>
        <w:rPr>
          <w:ins w:id="1130" w:author="Liu, Cong" w:date="2025-01-24T17:13:00Z" w16du:dateUtc="2025-01-25T01:13:00Z"/>
        </w:rPr>
        <w:pPrChange w:id="1131" w:author="Liu, Cong" w:date="2025-01-24T17:13:00Z" w16du:dateUtc="2025-01-25T01:13:00Z">
          <w:pPr>
            <w:autoSpaceDE w:val="0"/>
            <w:autoSpaceDN w:val="0"/>
            <w:adjustRightInd w:val="0"/>
          </w:pPr>
        </w:pPrChange>
      </w:pPr>
      <w:ins w:id="1132" w:author="Liu, Cong" w:date="2025-01-24T17:13:00Z" w16du:dateUtc="2025-01-25T01:13:00Z">
        <w:r w:rsidRPr="00E94C40">
          <w:t>11.</w:t>
        </w:r>
        <w:r w:rsidRPr="00E94C40">
          <w:tab/>
          <w:t xml:space="preserve">Zhang, F. </w:t>
        </w:r>
        <w:r w:rsidRPr="00E94C40">
          <w:rPr>
            <w:i/>
            <w:iCs/>
          </w:rPr>
          <w:t>et al.</w:t>
        </w:r>
        <w:r w:rsidRPr="00E94C40">
          <w:t xml:space="preserve"> Deconstruction of rheumatoid arthritis synovium defines inflammatory subtypes. </w:t>
        </w:r>
        <w:r w:rsidRPr="00E94C40">
          <w:rPr>
            <w:i/>
            <w:iCs/>
          </w:rPr>
          <w:t>Nature</w:t>
        </w:r>
        <w:r w:rsidRPr="00E94C40">
          <w:t xml:space="preserve"> </w:t>
        </w:r>
        <w:r w:rsidRPr="00E94C40">
          <w:rPr>
            <w:b/>
            <w:bCs/>
          </w:rPr>
          <w:t>623</w:t>
        </w:r>
        <w:r w:rsidRPr="00E94C40">
          <w:t>, 616–624 (2023).</w:t>
        </w:r>
      </w:ins>
    </w:p>
    <w:p w14:paraId="61D362A0" w14:textId="77777777" w:rsidR="00E94C40" w:rsidRPr="00E94C40" w:rsidRDefault="00E94C40" w:rsidP="00E94C40">
      <w:pPr>
        <w:pStyle w:val="Bibliography"/>
        <w:rPr>
          <w:ins w:id="1133" w:author="Liu, Cong" w:date="2025-01-24T17:13:00Z" w16du:dateUtc="2025-01-25T01:13:00Z"/>
        </w:rPr>
        <w:pPrChange w:id="1134" w:author="Liu, Cong" w:date="2025-01-24T17:13:00Z" w16du:dateUtc="2025-01-25T01:13:00Z">
          <w:pPr>
            <w:autoSpaceDE w:val="0"/>
            <w:autoSpaceDN w:val="0"/>
            <w:adjustRightInd w:val="0"/>
          </w:pPr>
        </w:pPrChange>
      </w:pPr>
      <w:ins w:id="1135" w:author="Liu, Cong" w:date="2025-01-24T17:13:00Z" w16du:dateUtc="2025-01-25T01:13:00Z">
        <w:r w:rsidRPr="00E94C40">
          <w:t>12.</w:t>
        </w:r>
        <w:r w:rsidRPr="00E94C40">
          <w:tab/>
          <w:t xml:space="preserve">Zhang, K., Wang, M., Zhao, Y. &amp; Wang, W. Taiji: System-level identification of key transcription factors reveals transcriptional waves in mouse embryonic development. </w:t>
        </w:r>
        <w:r w:rsidRPr="00E94C40">
          <w:rPr>
            <w:i/>
            <w:iCs/>
          </w:rPr>
          <w:t>Sci Adv</w:t>
        </w:r>
        <w:r w:rsidRPr="00E94C40">
          <w:t xml:space="preserve"> </w:t>
        </w:r>
        <w:r w:rsidRPr="00E94C40">
          <w:rPr>
            <w:b/>
            <w:bCs/>
          </w:rPr>
          <w:t>5</w:t>
        </w:r>
        <w:r w:rsidRPr="00E94C40">
          <w:t>, eaav3262 (2019).</w:t>
        </w:r>
      </w:ins>
    </w:p>
    <w:p w14:paraId="057B7C0E" w14:textId="77777777" w:rsidR="00E94C40" w:rsidRPr="00E94C40" w:rsidRDefault="00E94C40" w:rsidP="00E94C40">
      <w:pPr>
        <w:pStyle w:val="Bibliography"/>
        <w:rPr>
          <w:ins w:id="1136" w:author="Liu, Cong" w:date="2025-01-24T17:13:00Z" w16du:dateUtc="2025-01-25T01:13:00Z"/>
        </w:rPr>
        <w:pPrChange w:id="1137" w:author="Liu, Cong" w:date="2025-01-24T17:13:00Z" w16du:dateUtc="2025-01-25T01:13:00Z">
          <w:pPr>
            <w:autoSpaceDE w:val="0"/>
            <w:autoSpaceDN w:val="0"/>
            <w:adjustRightInd w:val="0"/>
          </w:pPr>
        </w:pPrChange>
      </w:pPr>
      <w:ins w:id="1138" w:author="Liu, Cong" w:date="2025-01-24T17:13:00Z" w16du:dateUtc="2025-01-25T01:13:00Z">
        <w:r w:rsidRPr="00E94C40">
          <w:t>13.</w:t>
        </w:r>
        <w:r w:rsidRPr="00E94C40">
          <w:tab/>
          <w:t xml:space="preserve">Liu, C. </w:t>
        </w:r>
        <w:r w:rsidRPr="00E94C40">
          <w:rPr>
            <w:i/>
            <w:iCs/>
          </w:rPr>
          <w:t>et al.</w:t>
        </w:r>
        <w:r w:rsidRPr="00E94C40">
          <w:t xml:space="preserve"> Systems-level identification of key transcription factors in immune cell specification. </w:t>
        </w:r>
        <w:proofErr w:type="spellStart"/>
        <w:r w:rsidRPr="00E94C40">
          <w:rPr>
            <w:i/>
            <w:iCs/>
          </w:rPr>
          <w:t>PLoS</w:t>
        </w:r>
        <w:proofErr w:type="spellEnd"/>
        <w:r w:rsidRPr="00E94C40">
          <w:rPr>
            <w:i/>
            <w:iCs/>
          </w:rPr>
          <w:t xml:space="preserve"> </w:t>
        </w:r>
        <w:proofErr w:type="spellStart"/>
        <w:r w:rsidRPr="00E94C40">
          <w:rPr>
            <w:i/>
            <w:iCs/>
          </w:rPr>
          <w:t>Comput</w:t>
        </w:r>
        <w:proofErr w:type="spellEnd"/>
        <w:r w:rsidRPr="00E94C40">
          <w:rPr>
            <w:i/>
            <w:iCs/>
          </w:rPr>
          <w:t>. Biol.</w:t>
        </w:r>
        <w:r w:rsidRPr="00E94C40">
          <w:t xml:space="preserve"> </w:t>
        </w:r>
        <w:r w:rsidRPr="00E94C40">
          <w:rPr>
            <w:b/>
            <w:bCs/>
          </w:rPr>
          <w:t>18</w:t>
        </w:r>
        <w:r w:rsidRPr="00E94C40">
          <w:t>, e1010116 (2022).</w:t>
        </w:r>
      </w:ins>
    </w:p>
    <w:p w14:paraId="6D52D616" w14:textId="77777777" w:rsidR="00E94C40" w:rsidRPr="00E94C40" w:rsidRDefault="00E94C40" w:rsidP="00E94C40">
      <w:pPr>
        <w:pStyle w:val="Bibliography"/>
        <w:rPr>
          <w:ins w:id="1139" w:author="Liu, Cong" w:date="2025-01-24T17:13:00Z" w16du:dateUtc="2025-01-25T01:13:00Z"/>
        </w:rPr>
        <w:pPrChange w:id="1140" w:author="Liu, Cong" w:date="2025-01-24T17:13:00Z" w16du:dateUtc="2025-01-25T01:13:00Z">
          <w:pPr>
            <w:autoSpaceDE w:val="0"/>
            <w:autoSpaceDN w:val="0"/>
            <w:adjustRightInd w:val="0"/>
          </w:pPr>
        </w:pPrChange>
      </w:pPr>
      <w:ins w:id="1141" w:author="Liu, Cong" w:date="2025-01-24T17:13:00Z" w16du:dateUtc="2025-01-25T01:13:00Z">
        <w:r w:rsidRPr="00E94C40">
          <w:t>14.</w:t>
        </w:r>
        <w:r w:rsidRPr="00E94C40">
          <w:tab/>
          <w:t xml:space="preserve">Chung, H. K. </w:t>
        </w:r>
        <w:r w:rsidRPr="00E94C40">
          <w:rPr>
            <w:i/>
            <w:iCs/>
          </w:rPr>
          <w:t>et al.</w:t>
        </w:r>
        <w:r w:rsidRPr="00E94C40">
          <w:t xml:space="preserve"> </w:t>
        </w:r>
        <w:proofErr w:type="spellStart"/>
        <w:r w:rsidRPr="00E94C40">
          <w:t>Multiomics</w:t>
        </w:r>
        <w:proofErr w:type="spellEnd"/>
        <w:r w:rsidRPr="00E94C40">
          <w:t xml:space="preserve"> atlas-assisted discovery of transcription factors enables specific cell state programming. </w:t>
        </w:r>
        <w:proofErr w:type="spellStart"/>
        <w:r w:rsidRPr="00E94C40">
          <w:rPr>
            <w:i/>
            <w:iCs/>
          </w:rPr>
          <w:t>bioRxiv</w:t>
        </w:r>
        <w:proofErr w:type="spellEnd"/>
        <w:r w:rsidRPr="00E94C40">
          <w:t xml:space="preserve"> (2023).</w:t>
        </w:r>
      </w:ins>
    </w:p>
    <w:p w14:paraId="1DEC0241" w14:textId="77777777" w:rsidR="00E94C40" w:rsidRPr="00E94C40" w:rsidRDefault="00E94C40" w:rsidP="00E94C40">
      <w:pPr>
        <w:pStyle w:val="Bibliography"/>
        <w:rPr>
          <w:ins w:id="1142" w:author="Liu, Cong" w:date="2025-01-24T17:13:00Z" w16du:dateUtc="2025-01-25T01:13:00Z"/>
        </w:rPr>
        <w:pPrChange w:id="1143" w:author="Liu, Cong" w:date="2025-01-24T17:13:00Z" w16du:dateUtc="2025-01-25T01:13:00Z">
          <w:pPr>
            <w:autoSpaceDE w:val="0"/>
            <w:autoSpaceDN w:val="0"/>
            <w:adjustRightInd w:val="0"/>
          </w:pPr>
        </w:pPrChange>
      </w:pPr>
      <w:ins w:id="1144" w:author="Liu, Cong" w:date="2025-01-24T17:13:00Z" w16du:dateUtc="2025-01-25T01:13:00Z">
        <w:r w:rsidRPr="00E94C40">
          <w:t>15.</w:t>
        </w:r>
        <w:r w:rsidRPr="00E94C40">
          <w:tab/>
          <w:t xml:space="preserve">Yu, B. </w:t>
        </w:r>
        <w:r w:rsidRPr="00E94C40">
          <w:rPr>
            <w:i/>
            <w:iCs/>
          </w:rPr>
          <w:t>et al.</w:t>
        </w:r>
        <w:r w:rsidRPr="00E94C40">
          <w:t xml:space="preserve"> Epigenetic landscapes reveal transcription factors that regulate CD8 T cell differentiation. </w:t>
        </w:r>
        <w:r w:rsidRPr="00E94C40">
          <w:rPr>
            <w:i/>
            <w:iCs/>
          </w:rPr>
          <w:t>Nature Immunology</w:t>
        </w:r>
        <w:r w:rsidRPr="00E94C40">
          <w:t xml:space="preserve"> </w:t>
        </w:r>
        <w:r w:rsidRPr="00E94C40">
          <w:rPr>
            <w:b/>
            <w:bCs/>
          </w:rPr>
          <w:t>18</w:t>
        </w:r>
        <w:r w:rsidRPr="00E94C40">
          <w:t>, 573–582 (2017).</w:t>
        </w:r>
      </w:ins>
    </w:p>
    <w:p w14:paraId="021F3FA0" w14:textId="77777777" w:rsidR="00E94C40" w:rsidRPr="00E94C40" w:rsidRDefault="00E94C40" w:rsidP="00E94C40">
      <w:pPr>
        <w:pStyle w:val="Bibliography"/>
        <w:rPr>
          <w:ins w:id="1145" w:author="Liu, Cong" w:date="2025-01-24T17:13:00Z" w16du:dateUtc="2025-01-25T01:13:00Z"/>
        </w:rPr>
        <w:pPrChange w:id="1146" w:author="Liu, Cong" w:date="2025-01-24T17:13:00Z" w16du:dateUtc="2025-01-25T01:13:00Z">
          <w:pPr>
            <w:autoSpaceDE w:val="0"/>
            <w:autoSpaceDN w:val="0"/>
            <w:adjustRightInd w:val="0"/>
          </w:pPr>
        </w:pPrChange>
      </w:pPr>
      <w:ins w:id="1147" w:author="Liu, Cong" w:date="2025-01-24T17:13:00Z" w16du:dateUtc="2025-01-25T01:13:00Z">
        <w:r w:rsidRPr="00E94C40">
          <w:t>16.</w:t>
        </w:r>
        <w:r w:rsidRPr="00E94C40">
          <w:tab/>
          <w:t xml:space="preserve">Feinberg, M. W. </w:t>
        </w:r>
        <w:r w:rsidRPr="00E94C40">
          <w:rPr>
            <w:i/>
            <w:iCs/>
          </w:rPr>
          <w:t>et al.</w:t>
        </w:r>
        <w:r w:rsidRPr="00E94C40">
          <w:t xml:space="preserve"> The </w:t>
        </w:r>
        <w:proofErr w:type="spellStart"/>
        <w:r w:rsidRPr="00E94C40">
          <w:t>Kruppel</w:t>
        </w:r>
        <w:proofErr w:type="spellEnd"/>
        <w:r w:rsidRPr="00E94C40">
          <w:t xml:space="preserve">-like factor KLF4 is a critical regulator of monocyte differentiation. </w:t>
        </w:r>
        <w:r w:rsidRPr="00E94C40">
          <w:rPr>
            <w:i/>
            <w:iCs/>
          </w:rPr>
          <w:t>EMBO J.</w:t>
        </w:r>
        <w:r w:rsidRPr="00E94C40">
          <w:t xml:space="preserve"> </w:t>
        </w:r>
        <w:r w:rsidRPr="00E94C40">
          <w:rPr>
            <w:b/>
            <w:bCs/>
          </w:rPr>
          <w:t>26</w:t>
        </w:r>
        <w:r w:rsidRPr="00E94C40">
          <w:t>, 4138–4148 (2007).</w:t>
        </w:r>
      </w:ins>
    </w:p>
    <w:p w14:paraId="03D87F99" w14:textId="77777777" w:rsidR="00E94C40" w:rsidRPr="00E94C40" w:rsidRDefault="00E94C40" w:rsidP="00E94C40">
      <w:pPr>
        <w:pStyle w:val="Bibliography"/>
        <w:rPr>
          <w:ins w:id="1148" w:author="Liu, Cong" w:date="2025-01-24T17:13:00Z" w16du:dateUtc="2025-01-25T01:13:00Z"/>
        </w:rPr>
        <w:pPrChange w:id="1149" w:author="Liu, Cong" w:date="2025-01-24T17:13:00Z" w16du:dateUtc="2025-01-25T01:13:00Z">
          <w:pPr>
            <w:autoSpaceDE w:val="0"/>
            <w:autoSpaceDN w:val="0"/>
            <w:adjustRightInd w:val="0"/>
          </w:pPr>
        </w:pPrChange>
      </w:pPr>
      <w:ins w:id="1150" w:author="Liu, Cong" w:date="2025-01-24T17:13:00Z" w16du:dateUtc="2025-01-25T01:13:00Z">
        <w:r w:rsidRPr="00E94C40">
          <w:t>17.</w:t>
        </w:r>
        <w:r w:rsidRPr="00E94C40">
          <w:tab/>
        </w:r>
        <w:proofErr w:type="spellStart"/>
        <w:r w:rsidRPr="00E94C40">
          <w:t>Intlekofer</w:t>
        </w:r>
        <w:proofErr w:type="spellEnd"/>
        <w:r w:rsidRPr="00E94C40">
          <w:t xml:space="preserve">, A. M. </w:t>
        </w:r>
        <w:r w:rsidRPr="00E94C40">
          <w:rPr>
            <w:i/>
            <w:iCs/>
          </w:rPr>
          <w:t>et al.</w:t>
        </w:r>
        <w:r w:rsidRPr="00E94C40">
          <w:t xml:space="preserve"> Effector and memory CD8+ T cell fate coupled by T-bet and </w:t>
        </w:r>
        <w:proofErr w:type="spellStart"/>
        <w:r w:rsidRPr="00E94C40">
          <w:t>eomesodermin</w:t>
        </w:r>
        <w:proofErr w:type="spellEnd"/>
        <w:r w:rsidRPr="00E94C40">
          <w:t xml:space="preserve">. </w:t>
        </w:r>
        <w:r w:rsidRPr="00E94C40">
          <w:rPr>
            <w:i/>
            <w:iCs/>
          </w:rPr>
          <w:t>Nat. Immunol.</w:t>
        </w:r>
        <w:r w:rsidRPr="00E94C40">
          <w:t xml:space="preserve"> </w:t>
        </w:r>
        <w:r w:rsidRPr="00E94C40">
          <w:rPr>
            <w:b/>
            <w:bCs/>
          </w:rPr>
          <w:t>6</w:t>
        </w:r>
        <w:r w:rsidRPr="00E94C40">
          <w:t>, 1236–1244 (2005).</w:t>
        </w:r>
      </w:ins>
    </w:p>
    <w:p w14:paraId="23A3B2FB" w14:textId="77777777" w:rsidR="00E94C40" w:rsidRPr="00E94C40" w:rsidRDefault="00E94C40" w:rsidP="00E94C40">
      <w:pPr>
        <w:pStyle w:val="Bibliography"/>
        <w:rPr>
          <w:ins w:id="1151" w:author="Liu, Cong" w:date="2025-01-24T17:13:00Z" w16du:dateUtc="2025-01-25T01:13:00Z"/>
        </w:rPr>
        <w:pPrChange w:id="1152" w:author="Liu, Cong" w:date="2025-01-24T17:13:00Z" w16du:dateUtc="2025-01-25T01:13:00Z">
          <w:pPr>
            <w:autoSpaceDE w:val="0"/>
            <w:autoSpaceDN w:val="0"/>
            <w:adjustRightInd w:val="0"/>
          </w:pPr>
        </w:pPrChange>
      </w:pPr>
      <w:ins w:id="1153" w:author="Liu, Cong" w:date="2025-01-24T17:13:00Z" w16du:dateUtc="2025-01-25T01:13:00Z">
        <w:r w:rsidRPr="00E94C40">
          <w:t>18.</w:t>
        </w:r>
        <w:r w:rsidRPr="00E94C40">
          <w:tab/>
        </w:r>
        <w:proofErr w:type="spellStart"/>
        <w:r w:rsidRPr="00E94C40">
          <w:t>Dehnavi</w:t>
        </w:r>
        <w:proofErr w:type="spellEnd"/>
        <w:r w:rsidRPr="00E94C40">
          <w:t xml:space="preserve">, S. </w:t>
        </w:r>
        <w:r w:rsidRPr="00E94C40">
          <w:rPr>
            <w:i/>
            <w:iCs/>
          </w:rPr>
          <w:t>et al.</w:t>
        </w:r>
        <w:r w:rsidRPr="00E94C40">
          <w:t xml:space="preserve"> The role of protein SUMOylation in rheumatoid arthritis. </w:t>
        </w:r>
        <w:r w:rsidRPr="00E94C40">
          <w:rPr>
            <w:i/>
            <w:iCs/>
          </w:rPr>
          <w:t xml:space="preserve">J. </w:t>
        </w:r>
        <w:proofErr w:type="spellStart"/>
        <w:r w:rsidRPr="00E94C40">
          <w:rPr>
            <w:i/>
            <w:iCs/>
          </w:rPr>
          <w:t>Autoimmun</w:t>
        </w:r>
        <w:proofErr w:type="spellEnd"/>
        <w:r w:rsidRPr="00E94C40">
          <w:rPr>
            <w:i/>
            <w:iCs/>
          </w:rPr>
          <w:t>.</w:t>
        </w:r>
        <w:r w:rsidRPr="00E94C40">
          <w:t xml:space="preserve"> </w:t>
        </w:r>
        <w:r w:rsidRPr="00E94C40">
          <w:rPr>
            <w:b/>
            <w:bCs/>
          </w:rPr>
          <w:t>102</w:t>
        </w:r>
        <w:r w:rsidRPr="00E94C40">
          <w:t>, 1–7 (2019).</w:t>
        </w:r>
      </w:ins>
    </w:p>
    <w:p w14:paraId="5A15F99B" w14:textId="77777777" w:rsidR="00E94C40" w:rsidRPr="00E94C40" w:rsidRDefault="00E94C40" w:rsidP="00E94C40">
      <w:pPr>
        <w:pStyle w:val="Bibliography"/>
        <w:rPr>
          <w:ins w:id="1154" w:author="Liu, Cong" w:date="2025-01-24T17:13:00Z" w16du:dateUtc="2025-01-25T01:13:00Z"/>
        </w:rPr>
        <w:pPrChange w:id="1155" w:author="Liu, Cong" w:date="2025-01-24T17:13:00Z" w16du:dateUtc="2025-01-25T01:13:00Z">
          <w:pPr>
            <w:autoSpaceDE w:val="0"/>
            <w:autoSpaceDN w:val="0"/>
            <w:adjustRightInd w:val="0"/>
          </w:pPr>
        </w:pPrChange>
      </w:pPr>
      <w:ins w:id="1156" w:author="Liu, Cong" w:date="2025-01-24T17:13:00Z" w16du:dateUtc="2025-01-25T01:13:00Z">
        <w:r w:rsidRPr="00E94C40">
          <w:lastRenderedPageBreak/>
          <w:t>19.</w:t>
        </w:r>
        <w:r w:rsidRPr="00E94C40">
          <w:tab/>
          <w:t xml:space="preserve">Di Chen, </w:t>
        </w:r>
        <w:proofErr w:type="spellStart"/>
        <w:r w:rsidRPr="00E94C40">
          <w:t>Dongyeon</w:t>
        </w:r>
        <w:proofErr w:type="spellEnd"/>
        <w:r w:rsidRPr="00E94C40">
          <w:t xml:space="preserve"> J Kim, Jie Shen, Zhen Zou, Regis J O’Keefe. Runx2 plays a central role in Osteoarthritis development. </w:t>
        </w:r>
        <w:r w:rsidRPr="00E94C40">
          <w:rPr>
            <w:i/>
            <w:iCs/>
          </w:rPr>
          <w:t xml:space="preserve">Journal of </w:t>
        </w:r>
        <w:proofErr w:type="spellStart"/>
        <w:r w:rsidRPr="00E94C40">
          <w:rPr>
            <w:i/>
            <w:iCs/>
          </w:rPr>
          <w:t>Orthopaedic</w:t>
        </w:r>
        <w:proofErr w:type="spellEnd"/>
        <w:r w:rsidRPr="00E94C40">
          <w:rPr>
            <w:i/>
            <w:iCs/>
          </w:rPr>
          <w:t xml:space="preserve"> Translation</w:t>
        </w:r>
        <w:r w:rsidRPr="00E94C40">
          <w:t xml:space="preserve"> </w:t>
        </w:r>
        <w:r w:rsidRPr="00E94C40">
          <w:rPr>
            <w:b/>
            <w:bCs/>
          </w:rPr>
          <w:t>23</w:t>
        </w:r>
        <w:r w:rsidRPr="00E94C40">
          <w:t>, 132–139 (2020).</w:t>
        </w:r>
      </w:ins>
    </w:p>
    <w:p w14:paraId="18158AE0" w14:textId="77777777" w:rsidR="00E94C40" w:rsidRPr="00E94C40" w:rsidRDefault="00E94C40" w:rsidP="00E94C40">
      <w:pPr>
        <w:pStyle w:val="Bibliography"/>
        <w:rPr>
          <w:ins w:id="1157" w:author="Liu, Cong" w:date="2025-01-24T17:13:00Z" w16du:dateUtc="2025-01-25T01:13:00Z"/>
        </w:rPr>
        <w:pPrChange w:id="1158" w:author="Liu, Cong" w:date="2025-01-24T17:13:00Z" w16du:dateUtc="2025-01-25T01:13:00Z">
          <w:pPr>
            <w:autoSpaceDE w:val="0"/>
            <w:autoSpaceDN w:val="0"/>
            <w:adjustRightInd w:val="0"/>
          </w:pPr>
        </w:pPrChange>
      </w:pPr>
      <w:ins w:id="1159" w:author="Liu, Cong" w:date="2025-01-24T17:13:00Z" w16du:dateUtc="2025-01-25T01:13:00Z">
        <w:r w:rsidRPr="00E94C40">
          <w:t>20.</w:t>
        </w:r>
        <w:r w:rsidRPr="00E94C40">
          <w:tab/>
          <w:t xml:space="preserve">Caire, R. </w:t>
        </w:r>
        <w:r w:rsidRPr="00E94C40">
          <w:rPr>
            <w:i/>
            <w:iCs/>
          </w:rPr>
          <w:t>et al.</w:t>
        </w:r>
        <w:r w:rsidRPr="00E94C40">
          <w:t xml:space="preserve"> YAP/TAZ: Key Players for Rheumatoid Arthritis Severity by Driving Fibroblast Like </w:t>
        </w:r>
        <w:proofErr w:type="spellStart"/>
        <w:r w:rsidRPr="00E94C40">
          <w:t>Synoviocytes</w:t>
        </w:r>
        <w:proofErr w:type="spellEnd"/>
        <w:r w:rsidRPr="00E94C40">
          <w:t xml:space="preserve"> Phenotype and Fibro-Inflammatory Response. </w:t>
        </w:r>
        <w:r w:rsidRPr="00E94C40">
          <w:rPr>
            <w:i/>
            <w:iCs/>
          </w:rPr>
          <w:t>Front. Immunol.</w:t>
        </w:r>
        <w:r w:rsidRPr="00E94C40">
          <w:t xml:space="preserve"> </w:t>
        </w:r>
        <w:r w:rsidRPr="00E94C40">
          <w:rPr>
            <w:b/>
            <w:bCs/>
          </w:rPr>
          <w:t>12</w:t>
        </w:r>
        <w:r w:rsidRPr="00E94C40">
          <w:t>, 791907 (2021).</w:t>
        </w:r>
      </w:ins>
    </w:p>
    <w:p w14:paraId="0D7D6581" w14:textId="77777777" w:rsidR="00E94C40" w:rsidRPr="00E94C40" w:rsidRDefault="00E94C40" w:rsidP="00E94C40">
      <w:pPr>
        <w:pStyle w:val="Bibliography"/>
        <w:rPr>
          <w:ins w:id="1160" w:author="Liu, Cong" w:date="2025-01-24T17:13:00Z" w16du:dateUtc="2025-01-25T01:13:00Z"/>
        </w:rPr>
        <w:pPrChange w:id="1161" w:author="Liu, Cong" w:date="2025-01-24T17:13:00Z" w16du:dateUtc="2025-01-25T01:13:00Z">
          <w:pPr>
            <w:autoSpaceDE w:val="0"/>
            <w:autoSpaceDN w:val="0"/>
            <w:adjustRightInd w:val="0"/>
          </w:pPr>
        </w:pPrChange>
      </w:pPr>
      <w:ins w:id="1162" w:author="Liu, Cong" w:date="2025-01-24T17:13:00Z" w16du:dateUtc="2025-01-25T01:13:00Z">
        <w:r w:rsidRPr="00E94C40">
          <w:t>21.</w:t>
        </w:r>
        <w:r w:rsidRPr="00E94C40">
          <w:tab/>
          <w:t xml:space="preserve">Zhuang, Y. </w:t>
        </w:r>
        <w:r w:rsidRPr="00E94C40">
          <w:rPr>
            <w:i/>
            <w:iCs/>
          </w:rPr>
          <w:t>et al.</w:t>
        </w:r>
        <w:r w:rsidRPr="00E94C40">
          <w:t xml:space="preserve"> A narrative review of the role of the Notch signaling pathway in rheumatoid arthritis. </w:t>
        </w:r>
        <w:r w:rsidRPr="00E94C40">
          <w:rPr>
            <w:i/>
            <w:iCs/>
          </w:rPr>
          <w:t>Annals of Translational Medicine</w:t>
        </w:r>
        <w:r w:rsidRPr="00E94C40">
          <w:t xml:space="preserve"> </w:t>
        </w:r>
        <w:r w:rsidRPr="00E94C40">
          <w:rPr>
            <w:b/>
            <w:bCs/>
          </w:rPr>
          <w:t>10</w:t>
        </w:r>
        <w:r w:rsidRPr="00E94C40">
          <w:t>, 371–371 (2022).</w:t>
        </w:r>
      </w:ins>
    </w:p>
    <w:p w14:paraId="1EABCD33" w14:textId="77777777" w:rsidR="00E94C40" w:rsidRPr="00E94C40" w:rsidRDefault="00E94C40" w:rsidP="00E94C40">
      <w:pPr>
        <w:pStyle w:val="Bibliography"/>
        <w:rPr>
          <w:ins w:id="1163" w:author="Liu, Cong" w:date="2025-01-24T17:13:00Z" w16du:dateUtc="2025-01-25T01:13:00Z"/>
        </w:rPr>
        <w:pPrChange w:id="1164" w:author="Liu, Cong" w:date="2025-01-24T17:13:00Z" w16du:dateUtc="2025-01-25T01:13:00Z">
          <w:pPr>
            <w:autoSpaceDE w:val="0"/>
            <w:autoSpaceDN w:val="0"/>
            <w:adjustRightInd w:val="0"/>
          </w:pPr>
        </w:pPrChange>
      </w:pPr>
      <w:ins w:id="1165" w:author="Liu, Cong" w:date="2025-01-24T17:13:00Z" w16du:dateUtc="2025-01-25T01:13:00Z">
        <w:r w:rsidRPr="00E94C40">
          <w:t>22.</w:t>
        </w:r>
        <w:r w:rsidRPr="00E94C40">
          <w:tab/>
          <w:t xml:space="preserve">Chen, S. </w:t>
        </w:r>
        <w:r w:rsidRPr="00E94C40">
          <w:rPr>
            <w:i/>
            <w:iCs/>
          </w:rPr>
          <w:t>et al.</w:t>
        </w:r>
        <w:r w:rsidRPr="00E94C40">
          <w:t xml:space="preserve"> </w:t>
        </w:r>
        <w:proofErr w:type="spellStart"/>
        <w:r w:rsidRPr="00E94C40">
          <w:t>Wnt</w:t>
        </w:r>
        <w:proofErr w:type="spellEnd"/>
        <w:r w:rsidRPr="00E94C40">
          <w:t xml:space="preserve">/β-catenin signaling pathway promotes abnormal activation of fibroblast-like </w:t>
        </w:r>
        <w:proofErr w:type="spellStart"/>
        <w:r w:rsidRPr="00E94C40">
          <w:t>synoviocytes</w:t>
        </w:r>
        <w:proofErr w:type="spellEnd"/>
        <w:r w:rsidRPr="00E94C40">
          <w:t xml:space="preserve"> and angiogenesis in rheumatoid arthritis and the intervention of Er Miao San. </w:t>
        </w:r>
        <w:r w:rsidRPr="00E94C40">
          <w:rPr>
            <w:i/>
            <w:iCs/>
          </w:rPr>
          <w:t>Phytomedicine</w:t>
        </w:r>
        <w:r w:rsidRPr="00E94C40">
          <w:t xml:space="preserve"> </w:t>
        </w:r>
        <w:r w:rsidRPr="00E94C40">
          <w:rPr>
            <w:b/>
            <w:bCs/>
          </w:rPr>
          <w:t>120</w:t>
        </w:r>
        <w:r w:rsidRPr="00E94C40">
          <w:t>, 155064 (2023).</w:t>
        </w:r>
      </w:ins>
    </w:p>
    <w:p w14:paraId="3FEBCE02" w14:textId="77777777" w:rsidR="00E94C40" w:rsidRPr="00E94C40" w:rsidRDefault="00E94C40" w:rsidP="00E94C40">
      <w:pPr>
        <w:pStyle w:val="Bibliography"/>
        <w:rPr>
          <w:ins w:id="1166" w:author="Liu, Cong" w:date="2025-01-24T17:13:00Z" w16du:dateUtc="2025-01-25T01:13:00Z"/>
        </w:rPr>
        <w:pPrChange w:id="1167" w:author="Liu, Cong" w:date="2025-01-24T17:13:00Z" w16du:dateUtc="2025-01-25T01:13:00Z">
          <w:pPr>
            <w:autoSpaceDE w:val="0"/>
            <w:autoSpaceDN w:val="0"/>
            <w:adjustRightInd w:val="0"/>
          </w:pPr>
        </w:pPrChange>
      </w:pPr>
      <w:ins w:id="1168" w:author="Liu, Cong" w:date="2025-01-24T17:13:00Z" w16du:dateUtc="2025-01-25T01:13:00Z">
        <w:r w:rsidRPr="00E94C40">
          <w:t>23.</w:t>
        </w:r>
        <w:r w:rsidRPr="00E94C40">
          <w:tab/>
          <w:t xml:space="preserve">Vecellio, M., Cohen, C. J., Roberts, A. R., Wordsworth, P. B. &amp; Kenna, T. J. RUNX3 and T-Bet in Immunopathogenesis of Ankylosing Spondylitis—Novel Targets for Therapy? </w:t>
        </w:r>
        <w:r w:rsidRPr="00E94C40">
          <w:rPr>
            <w:i/>
            <w:iCs/>
          </w:rPr>
          <w:t>Front. Immunol.</w:t>
        </w:r>
        <w:r w:rsidRPr="00E94C40">
          <w:t xml:space="preserve"> </w:t>
        </w:r>
        <w:r w:rsidRPr="00E94C40">
          <w:rPr>
            <w:b/>
            <w:bCs/>
          </w:rPr>
          <w:t>9</w:t>
        </w:r>
        <w:r w:rsidRPr="00E94C40">
          <w:t>, 424898 (2018).</w:t>
        </w:r>
      </w:ins>
    </w:p>
    <w:p w14:paraId="544AEA35" w14:textId="77777777" w:rsidR="00E94C40" w:rsidRPr="00E94C40" w:rsidRDefault="00E94C40" w:rsidP="00E94C40">
      <w:pPr>
        <w:pStyle w:val="Bibliography"/>
        <w:rPr>
          <w:ins w:id="1169" w:author="Liu, Cong" w:date="2025-01-24T17:13:00Z" w16du:dateUtc="2025-01-25T01:13:00Z"/>
        </w:rPr>
        <w:pPrChange w:id="1170" w:author="Liu, Cong" w:date="2025-01-24T17:13:00Z" w16du:dateUtc="2025-01-25T01:13:00Z">
          <w:pPr>
            <w:autoSpaceDE w:val="0"/>
            <w:autoSpaceDN w:val="0"/>
            <w:adjustRightInd w:val="0"/>
          </w:pPr>
        </w:pPrChange>
      </w:pPr>
      <w:ins w:id="1171" w:author="Liu, Cong" w:date="2025-01-24T17:13:00Z" w16du:dateUtc="2025-01-25T01:13:00Z">
        <w:r w:rsidRPr="00E94C40">
          <w:t>24.</w:t>
        </w:r>
        <w:r w:rsidRPr="00E94C40">
          <w:tab/>
          <w:t xml:space="preserve">Jin, S. </w:t>
        </w:r>
        <w:r w:rsidRPr="00E94C40">
          <w:rPr>
            <w:i/>
            <w:iCs/>
          </w:rPr>
          <w:t>et al.</w:t>
        </w:r>
        <w:r w:rsidRPr="00E94C40">
          <w:t xml:space="preserve"> Inference and analysis of cell-cell communication using </w:t>
        </w:r>
        <w:proofErr w:type="spellStart"/>
        <w:r w:rsidRPr="00E94C40">
          <w:t>CellChat</w:t>
        </w:r>
        <w:proofErr w:type="spellEnd"/>
        <w:r w:rsidRPr="00E94C40">
          <w:t xml:space="preserve">. </w:t>
        </w:r>
        <w:r w:rsidRPr="00E94C40">
          <w:rPr>
            <w:i/>
            <w:iCs/>
          </w:rPr>
          <w:t>Nat. Commun.</w:t>
        </w:r>
        <w:r w:rsidRPr="00E94C40">
          <w:t xml:space="preserve"> </w:t>
        </w:r>
        <w:r w:rsidRPr="00E94C40">
          <w:rPr>
            <w:b/>
            <w:bCs/>
          </w:rPr>
          <w:t>12</w:t>
        </w:r>
        <w:r w:rsidRPr="00E94C40">
          <w:t>, 1–20 (2021).</w:t>
        </w:r>
      </w:ins>
    </w:p>
    <w:p w14:paraId="5907D808" w14:textId="77777777" w:rsidR="00E94C40" w:rsidRPr="00E94C40" w:rsidRDefault="00E94C40" w:rsidP="00E94C40">
      <w:pPr>
        <w:pStyle w:val="Bibliography"/>
        <w:rPr>
          <w:ins w:id="1172" w:author="Liu, Cong" w:date="2025-01-24T17:13:00Z" w16du:dateUtc="2025-01-25T01:13:00Z"/>
        </w:rPr>
        <w:pPrChange w:id="1173" w:author="Liu, Cong" w:date="2025-01-24T17:13:00Z" w16du:dateUtc="2025-01-25T01:13:00Z">
          <w:pPr>
            <w:autoSpaceDE w:val="0"/>
            <w:autoSpaceDN w:val="0"/>
            <w:adjustRightInd w:val="0"/>
          </w:pPr>
        </w:pPrChange>
      </w:pPr>
      <w:ins w:id="1174" w:author="Liu, Cong" w:date="2025-01-24T17:13:00Z" w16du:dateUtc="2025-01-25T01:13:00Z">
        <w:r w:rsidRPr="00E94C40">
          <w:t>25.</w:t>
        </w:r>
        <w:r w:rsidRPr="00E94C40">
          <w:tab/>
          <w:t xml:space="preserve">Serum proteomic analysis identifies interleukin 16 as a biomarker for clinical response during early treatment of rheumatoid arthritis. </w:t>
        </w:r>
        <w:r w:rsidRPr="00E94C40">
          <w:rPr>
            <w:i/>
            <w:iCs/>
          </w:rPr>
          <w:t>Cytokine</w:t>
        </w:r>
        <w:r w:rsidRPr="00E94C40">
          <w:t xml:space="preserve"> </w:t>
        </w:r>
        <w:r w:rsidRPr="00E94C40">
          <w:rPr>
            <w:b/>
            <w:bCs/>
          </w:rPr>
          <w:t>78</w:t>
        </w:r>
        <w:r w:rsidRPr="00E94C40">
          <w:t>, 87–93 (2016).</w:t>
        </w:r>
      </w:ins>
    </w:p>
    <w:p w14:paraId="1CF79083" w14:textId="77777777" w:rsidR="00E94C40" w:rsidRPr="00E94C40" w:rsidRDefault="00E94C40" w:rsidP="00E94C40">
      <w:pPr>
        <w:pStyle w:val="Bibliography"/>
        <w:rPr>
          <w:ins w:id="1175" w:author="Liu, Cong" w:date="2025-01-24T17:13:00Z" w16du:dateUtc="2025-01-25T01:13:00Z"/>
        </w:rPr>
        <w:pPrChange w:id="1176" w:author="Liu, Cong" w:date="2025-01-24T17:13:00Z" w16du:dateUtc="2025-01-25T01:13:00Z">
          <w:pPr>
            <w:autoSpaceDE w:val="0"/>
            <w:autoSpaceDN w:val="0"/>
            <w:adjustRightInd w:val="0"/>
          </w:pPr>
        </w:pPrChange>
      </w:pPr>
      <w:ins w:id="1177" w:author="Liu, Cong" w:date="2025-01-24T17:13:00Z" w16du:dateUtc="2025-01-25T01:13:00Z">
        <w:r w:rsidRPr="00E94C40">
          <w:t>26.</w:t>
        </w:r>
        <w:r w:rsidRPr="00E94C40">
          <w:tab/>
          <w:t xml:space="preserve">Galea, C. A., Nguyen, H. M., George Chandy, K., Smith, B. J. &amp; Norton, R. S. Domain structure and function of matrix metalloprotease 23 (MMP23): role in potassium channel trafficking. </w:t>
        </w:r>
        <w:r w:rsidRPr="00E94C40">
          <w:rPr>
            <w:i/>
            <w:iCs/>
          </w:rPr>
          <w:t>Cell. Mol. Life Sci.</w:t>
        </w:r>
        <w:r w:rsidRPr="00E94C40">
          <w:t xml:space="preserve"> </w:t>
        </w:r>
        <w:r w:rsidRPr="00E94C40">
          <w:rPr>
            <w:b/>
            <w:bCs/>
          </w:rPr>
          <w:t>71</w:t>
        </w:r>
        <w:r w:rsidRPr="00E94C40">
          <w:t>, 1191–1210 (2013).</w:t>
        </w:r>
      </w:ins>
    </w:p>
    <w:p w14:paraId="606FB0C1" w14:textId="77777777" w:rsidR="00E94C40" w:rsidRPr="00E94C40" w:rsidRDefault="00E94C40" w:rsidP="00E94C40">
      <w:pPr>
        <w:pStyle w:val="Bibliography"/>
        <w:rPr>
          <w:ins w:id="1178" w:author="Liu, Cong" w:date="2025-01-24T17:13:00Z" w16du:dateUtc="2025-01-25T01:13:00Z"/>
        </w:rPr>
        <w:pPrChange w:id="1179" w:author="Liu, Cong" w:date="2025-01-24T17:13:00Z" w16du:dateUtc="2025-01-25T01:13:00Z">
          <w:pPr>
            <w:autoSpaceDE w:val="0"/>
            <w:autoSpaceDN w:val="0"/>
            <w:adjustRightInd w:val="0"/>
          </w:pPr>
        </w:pPrChange>
      </w:pPr>
      <w:ins w:id="1180" w:author="Liu, Cong" w:date="2025-01-24T17:13:00Z" w16du:dateUtc="2025-01-25T01:13:00Z">
        <w:r w:rsidRPr="00E94C40">
          <w:t>27.</w:t>
        </w:r>
        <w:r w:rsidRPr="00E94C40">
          <w:tab/>
          <w:t xml:space="preserve">Cohen, S. B. </w:t>
        </w:r>
        <w:r w:rsidRPr="00E94C40">
          <w:rPr>
            <w:i/>
            <w:iCs/>
          </w:rPr>
          <w:t>et al.</w:t>
        </w:r>
        <w:r w:rsidRPr="00E94C40">
          <w:t xml:space="preserve"> Rituximab for rheumatoid arthritis refractory to anti-tumor necrosis factor therapy: Results of a multicenter, randomized, double-blind, placebo-controlled, phase III trial evaluating primary efficacy and safety at twenty-four weeks. </w:t>
        </w:r>
        <w:r w:rsidRPr="00E94C40">
          <w:rPr>
            <w:i/>
            <w:iCs/>
          </w:rPr>
          <w:t>Arthritis Rheum.</w:t>
        </w:r>
        <w:r w:rsidRPr="00E94C40">
          <w:t xml:space="preserve"> </w:t>
        </w:r>
        <w:r w:rsidRPr="00E94C40">
          <w:rPr>
            <w:b/>
            <w:bCs/>
          </w:rPr>
          <w:t>54</w:t>
        </w:r>
        <w:r w:rsidRPr="00E94C40">
          <w:t>, 2793–2806 (2006).</w:t>
        </w:r>
      </w:ins>
    </w:p>
    <w:p w14:paraId="37DCBAAC" w14:textId="77777777" w:rsidR="00E94C40" w:rsidRPr="00E94C40" w:rsidRDefault="00E94C40" w:rsidP="00E94C40">
      <w:pPr>
        <w:pStyle w:val="Bibliography"/>
        <w:rPr>
          <w:ins w:id="1181" w:author="Liu, Cong" w:date="2025-01-24T17:13:00Z" w16du:dateUtc="2025-01-25T01:13:00Z"/>
        </w:rPr>
        <w:pPrChange w:id="1182" w:author="Liu, Cong" w:date="2025-01-24T17:13:00Z" w16du:dateUtc="2025-01-25T01:13:00Z">
          <w:pPr>
            <w:autoSpaceDE w:val="0"/>
            <w:autoSpaceDN w:val="0"/>
            <w:adjustRightInd w:val="0"/>
          </w:pPr>
        </w:pPrChange>
      </w:pPr>
      <w:ins w:id="1183" w:author="Liu, Cong" w:date="2025-01-24T17:13:00Z" w16du:dateUtc="2025-01-25T01:13:00Z">
        <w:r w:rsidRPr="00E94C40">
          <w:t>28.</w:t>
        </w:r>
        <w:r w:rsidRPr="00E94C40">
          <w:tab/>
          <w:t xml:space="preserve">Genovese, M. C. </w:t>
        </w:r>
        <w:r w:rsidRPr="00E94C40">
          <w:rPr>
            <w:i/>
            <w:iCs/>
          </w:rPr>
          <w:t>et al.</w:t>
        </w:r>
        <w:r w:rsidRPr="00E94C40">
          <w:t xml:space="preserve"> Abatacept for Rheumatoid Arthritis Refractory to Tumor Necrosis Factor α Inhibition. </w:t>
        </w:r>
        <w:r w:rsidRPr="00E94C40">
          <w:rPr>
            <w:i/>
            <w:iCs/>
          </w:rPr>
          <w:t>New England Journal of Medicine</w:t>
        </w:r>
        <w:r w:rsidRPr="00E94C40">
          <w:t xml:space="preserve"> </w:t>
        </w:r>
        <w:r w:rsidRPr="00E94C40">
          <w:rPr>
            <w:b/>
            <w:bCs/>
          </w:rPr>
          <w:t>353</w:t>
        </w:r>
        <w:r w:rsidRPr="00E94C40">
          <w:t>, 1114–1123 (2005).</w:t>
        </w:r>
      </w:ins>
    </w:p>
    <w:p w14:paraId="29F23B2B" w14:textId="77777777" w:rsidR="00E94C40" w:rsidRPr="00E94C40" w:rsidRDefault="00E94C40" w:rsidP="00E94C40">
      <w:pPr>
        <w:pStyle w:val="Bibliography"/>
        <w:rPr>
          <w:ins w:id="1184" w:author="Liu, Cong" w:date="2025-01-24T17:13:00Z" w16du:dateUtc="2025-01-25T01:13:00Z"/>
        </w:rPr>
        <w:pPrChange w:id="1185" w:author="Liu, Cong" w:date="2025-01-24T17:13:00Z" w16du:dateUtc="2025-01-25T01:13:00Z">
          <w:pPr>
            <w:autoSpaceDE w:val="0"/>
            <w:autoSpaceDN w:val="0"/>
            <w:adjustRightInd w:val="0"/>
          </w:pPr>
        </w:pPrChange>
      </w:pPr>
      <w:ins w:id="1186" w:author="Liu, Cong" w:date="2025-01-24T17:13:00Z" w16du:dateUtc="2025-01-25T01:13:00Z">
        <w:r w:rsidRPr="00E94C40">
          <w:lastRenderedPageBreak/>
          <w:t>29.</w:t>
        </w:r>
        <w:r w:rsidRPr="00E94C40">
          <w:tab/>
        </w:r>
        <w:proofErr w:type="spellStart"/>
        <w:r w:rsidRPr="00E94C40">
          <w:t>Stefana</w:t>
        </w:r>
        <w:proofErr w:type="spellEnd"/>
        <w:r w:rsidRPr="00E94C40">
          <w:t xml:space="preserve"> </w:t>
        </w:r>
        <w:proofErr w:type="spellStart"/>
        <w:r w:rsidRPr="00E94C40">
          <w:t>Alivernini</w:t>
        </w:r>
        <w:proofErr w:type="spellEnd"/>
        <w:r w:rsidRPr="00E94C40">
          <w:t xml:space="preserve">, Gary S Firestein, Iain B </w:t>
        </w:r>
        <w:proofErr w:type="spellStart"/>
        <w:r w:rsidRPr="00E94C40">
          <w:t>Mclnnes</w:t>
        </w:r>
        <w:proofErr w:type="spellEnd"/>
        <w:r w:rsidRPr="00E94C40">
          <w:t xml:space="preserve">. The pathogenesis of rheumatoid arthritis. </w:t>
        </w:r>
        <w:r w:rsidRPr="00E94C40">
          <w:rPr>
            <w:i/>
            <w:iCs/>
          </w:rPr>
          <w:t>Immunity</w:t>
        </w:r>
        <w:r w:rsidRPr="00E94C40">
          <w:t xml:space="preserve"> </w:t>
        </w:r>
        <w:r w:rsidRPr="00E94C40">
          <w:rPr>
            <w:b/>
            <w:bCs/>
          </w:rPr>
          <w:t>55</w:t>
        </w:r>
        <w:r w:rsidRPr="00E94C40">
          <w:t>, 2255–2270 (2022).</w:t>
        </w:r>
      </w:ins>
    </w:p>
    <w:p w14:paraId="4CD49C90" w14:textId="77777777" w:rsidR="00E94C40" w:rsidRPr="00E94C40" w:rsidRDefault="00E94C40" w:rsidP="00E94C40">
      <w:pPr>
        <w:pStyle w:val="Bibliography"/>
        <w:rPr>
          <w:ins w:id="1187" w:author="Liu, Cong" w:date="2025-01-24T17:13:00Z" w16du:dateUtc="2025-01-25T01:13:00Z"/>
        </w:rPr>
        <w:pPrChange w:id="1188" w:author="Liu, Cong" w:date="2025-01-24T17:13:00Z" w16du:dateUtc="2025-01-25T01:13:00Z">
          <w:pPr>
            <w:autoSpaceDE w:val="0"/>
            <w:autoSpaceDN w:val="0"/>
            <w:adjustRightInd w:val="0"/>
          </w:pPr>
        </w:pPrChange>
      </w:pPr>
      <w:ins w:id="1189" w:author="Liu, Cong" w:date="2025-01-24T17:13:00Z" w16du:dateUtc="2025-01-25T01:13:00Z">
        <w:r w:rsidRPr="00E94C40">
          <w:t>30.</w:t>
        </w:r>
        <w:r w:rsidRPr="00E94C40">
          <w:tab/>
          <w:t xml:space="preserve">Choi, E. </w:t>
        </w:r>
        <w:r w:rsidRPr="00E94C40">
          <w:rPr>
            <w:i/>
            <w:iCs/>
          </w:rPr>
          <w:t>et al.</w:t>
        </w:r>
        <w:r w:rsidRPr="00E94C40">
          <w:t xml:space="preserve"> Joint-specific rheumatoid arthritis fibroblast-like </w:t>
        </w:r>
        <w:proofErr w:type="spellStart"/>
        <w:r w:rsidRPr="00E94C40">
          <w:t>synoviocyte</w:t>
        </w:r>
        <w:proofErr w:type="spellEnd"/>
        <w:r w:rsidRPr="00E94C40">
          <w:t xml:space="preserve"> regulation identified by integration of chromatin access and transcriptional activity. </w:t>
        </w:r>
        <w:r w:rsidRPr="00E94C40">
          <w:rPr>
            <w:i/>
            <w:iCs/>
          </w:rPr>
          <w:t>JCI Insight</w:t>
        </w:r>
        <w:r w:rsidRPr="00E94C40">
          <w:t xml:space="preserve"> </w:t>
        </w:r>
        <w:r w:rsidRPr="00E94C40">
          <w:rPr>
            <w:b/>
            <w:bCs/>
          </w:rPr>
          <w:t>9</w:t>
        </w:r>
        <w:r w:rsidRPr="00E94C40">
          <w:t>, e179392 (2024).</w:t>
        </w:r>
      </w:ins>
    </w:p>
    <w:p w14:paraId="13872625" w14:textId="77777777" w:rsidR="00E94C40" w:rsidRPr="00E94C40" w:rsidRDefault="00E94C40" w:rsidP="00E94C40">
      <w:pPr>
        <w:pStyle w:val="Bibliography"/>
        <w:rPr>
          <w:ins w:id="1190" w:author="Liu, Cong" w:date="2025-01-24T17:13:00Z" w16du:dateUtc="2025-01-25T01:13:00Z"/>
        </w:rPr>
        <w:pPrChange w:id="1191" w:author="Liu, Cong" w:date="2025-01-24T17:13:00Z" w16du:dateUtc="2025-01-25T01:13:00Z">
          <w:pPr>
            <w:autoSpaceDE w:val="0"/>
            <w:autoSpaceDN w:val="0"/>
            <w:adjustRightInd w:val="0"/>
          </w:pPr>
        </w:pPrChange>
      </w:pPr>
      <w:ins w:id="1192" w:author="Liu, Cong" w:date="2025-01-24T17:13:00Z" w16du:dateUtc="2025-01-25T01:13:00Z">
        <w:r w:rsidRPr="00E94C40">
          <w:t>31.</w:t>
        </w:r>
        <w:r w:rsidRPr="00E94C40">
          <w:tab/>
        </w:r>
        <w:proofErr w:type="spellStart"/>
        <w:r w:rsidRPr="00E94C40">
          <w:t>Binvignat</w:t>
        </w:r>
        <w:proofErr w:type="spellEnd"/>
        <w:r w:rsidRPr="00E94C40">
          <w:t xml:space="preserve">, M. </w:t>
        </w:r>
        <w:r w:rsidRPr="00E94C40">
          <w:rPr>
            <w:i/>
            <w:iCs/>
          </w:rPr>
          <w:t>et al.</w:t>
        </w:r>
        <w:r w:rsidRPr="00E94C40">
          <w:t xml:space="preserve"> Single-cell RNA-Seq analysis reveals cell subsets and gene signatures associated with rheumatoid arthritis disease activity. </w:t>
        </w:r>
        <w:r w:rsidRPr="00E94C40">
          <w:rPr>
            <w:i/>
            <w:iCs/>
          </w:rPr>
          <w:t>JCI Insight</w:t>
        </w:r>
        <w:r w:rsidRPr="00E94C40">
          <w:t xml:space="preserve"> </w:t>
        </w:r>
        <w:r w:rsidRPr="00E94C40">
          <w:rPr>
            <w:b/>
            <w:bCs/>
          </w:rPr>
          <w:t>9</w:t>
        </w:r>
        <w:r w:rsidRPr="00E94C40">
          <w:t>, e178499 (2024).</w:t>
        </w:r>
      </w:ins>
    </w:p>
    <w:p w14:paraId="42CF0726" w14:textId="77777777" w:rsidR="00E94C40" w:rsidRPr="00E94C40" w:rsidRDefault="00E94C40" w:rsidP="00E94C40">
      <w:pPr>
        <w:pStyle w:val="Bibliography"/>
        <w:rPr>
          <w:ins w:id="1193" w:author="Liu, Cong" w:date="2025-01-24T17:13:00Z" w16du:dateUtc="2025-01-25T01:13:00Z"/>
        </w:rPr>
        <w:pPrChange w:id="1194" w:author="Liu, Cong" w:date="2025-01-24T17:13:00Z" w16du:dateUtc="2025-01-25T01:13:00Z">
          <w:pPr>
            <w:autoSpaceDE w:val="0"/>
            <w:autoSpaceDN w:val="0"/>
            <w:adjustRightInd w:val="0"/>
          </w:pPr>
        </w:pPrChange>
      </w:pPr>
      <w:ins w:id="1195" w:author="Liu, Cong" w:date="2025-01-24T17:13:00Z" w16du:dateUtc="2025-01-25T01:13:00Z">
        <w:r w:rsidRPr="00E94C40">
          <w:t>32.</w:t>
        </w:r>
        <w:r w:rsidRPr="00E94C40">
          <w:tab/>
        </w:r>
        <w:proofErr w:type="spellStart"/>
        <w:r w:rsidRPr="00E94C40">
          <w:t>Inamo</w:t>
        </w:r>
        <w:proofErr w:type="spellEnd"/>
        <w:r w:rsidRPr="00E94C40">
          <w:t xml:space="preserve">, J. </w:t>
        </w:r>
        <w:r w:rsidRPr="00E94C40">
          <w:rPr>
            <w:i/>
            <w:iCs/>
          </w:rPr>
          <w:t>et al.</w:t>
        </w:r>
        <w:r w:rsidRPr="00E94C40">
          <w:t xml:space="preserve"> Deep immunophenotyping reveals circulating activated lymphocytes in individuals at risk for rheumatoid arthritis. </w:t>
        </w:r>
        <w:proofErr w:type="spellStart"/>
        <w:r w:rsidRPr="00E94C40">
          <w:rPr>
            <w:i/>
            <w:iCs/>
          </w:rPr>
          <w:t>bioRxiv</w:t>
        </w:r>
        <w:proofErr w:type="spellEnd"/>
        <w:r w:rsidRPr="00E94C40">
          <w:t xml:space="preserve"> 2023.07.03.547507 (2023) doi:10.1101/2023.07.03.547507.</w:t>
        </w:r>
      </w:ins>
    </w:p>
    <w:p w14:paraId="1B520F01" w14:textId="77777777" w:rsidR="00E94C40" w:rsidRPr="00E94C40" w:rsidRDefault="00E94C40" w:rsidP="00E94C40">
      <w:pPr>
        <w:pStyle w:val="Bibliography"/>
        <w:rPr>
          <w:ins w:id="1196" w:author="Liu, Cong" w:date="2025-01-24T17:13:00Z" w16du:dateUtc="2025-01-25T01:13:00Z"/>
        </w:rPr>
        <w:pPrChange w:id="1197" w:author="Liu, Cong" w:date="2025-01-24T17:13:00Z" w16du:dateUtc="2025-01-25T01:13:00Z">
          <w:pPr>
            <w:autoSpaceDE w:val="0"/>
            <w:autoSpaceDN w:val="0"/>
            <w:adjustRightInd w:val="0"/>
          </w:pPr>
        </w:pPrChange>
      </w:pPr>
      <w:ins w:id="1198" w:author="Liu, Cong" w:date="2025-01-24T17:13:00Z" w16du:dateUtc="2025-01-25T01:13:00Z">
        <w:r w:rsidRPr="00E94C40">
          <w:t>33.</w:t>
        </w:r>
        <w:r w:rsidRPr="00E94C40">
          <w:tab/>
          <w:t xml:space="preserve">He, Z. </w:t>
        </w:r>
        <w:r w:rsidRPr="00E94C40">
          <w:rPr>
            <w:i/>
            <w:iCs/>
          </w:rPr>
          <w:t>et al.</w:t>
        </w:r>
        <w:r w:rsidRPr="00E94C40">
          <w:t xml:space="preserve"> Systemic inflammation and lymphocyte activation precede rheumatoid arthritis. Preprint at https://doi.org/10.1101/2024.10.25.620344 (2024).</w:t>
        </w:r>
      </w:ins>
    </w:p>
    <w:p w14:paraId="361656CE" w14:textId="77777777" w:rsidR="00E94C40" w:rsidRPr="00E94C40" w:rsidRDefault="00E94C40" w:rsidP="00E94C40">
      <w:pPr>
        <w:pStyle w:val="Bibliography"/>
        <w:rPr>
          <w:ins w:id="1199" w:author="Liu, Cong" w:date="2025-01-24T17:13:00Z" w16du:dateUtc="2025-01-25T01:13:00Z"/>
        </w:rPr>
        <w:pPrChange w:id="1200" w:author="Liu, Cong" w:date="2025-01-24T17:13:00Z" w16du:dateUtc="2025-01-25T01:13:00Z">
          <w:pPr>
            <w:autoSpaceDE w:val="0"/>
            <w:autoSpaceDN w:val="0"/>
            <w:adjustRightInd w:val="0"/>
          </w:pPr>
        </w:pPrChange>
      </w:pPr>
      <w:ins w:id="1201" w:author="Liu, Cong" w:date="2025-01-24T17:13:00Z" w16du:dateUtc="2025-01-25T01:13:00Z">
        <w:r w:rsidRPr="00E94C40">
          <w:t>34.</w:t>
        </w:r>
        <w:r w:rsidRPr="00E94C40">
          <w:tab/>
          <w:t xml:space="preserve">Moreland, L. W. </w:t>
        </w:r>
        <w:r w:rsidRPr="00E94C40">
          <w:rPr>
            <w:i/>
            <w:iCs/>
          </w:rPr>
          <w:t>et al.</w:t>
        </w:r>
        <w:r w:rsidRPr="00E94C40">
          <w:t xml:space="preserve"> Double-blind, placebo-controlled multicenter trial using chimeric monoclonal anti-CD4 antibody, cM-T412, in rheumatoid arthritis patients receiving concomitant methotrexate. </w:t>
        </w:r>
        <w:r w:rsidRPr="00E94C40">
          <w:rPr>
            <w:i/>
            <w:iCs/>
          </w:rPr>
          <w:t>Arthritis Rheum</w:t>
        </w:r>
        <w:r w:rsidRPr="00E94C40">
          <w:t xml:space="preserve"> </w:t>
        </w:r>
        <w:r w:rsidRPr="00E94C40">
          <w:rPr>
            <w:b/>
            <w:bCs/>
          </w:rPr>
          <w:t>38</w:t>
        </w:r>
        <w:r w:rsidRPr="00E94C40">
          <w:t>, 1581–1588 (1995).</w:t>
        </w:r>
      </w:ins>
    </w:p>
    <w:p w14:paraId="120CF495" w14:textId="77777777" w:rsidR="00E94C40" w:rsidRPr="00E94C40" w:rsidRDefault="00E94C40" w:rsidP="00E94C40">
      <w:pPr>
        <w:pStyle w:val="Bibliography"/>
        <w:rPr>
          <w:ins w:id="1202" w:author="Liu, Cong" w:date="2025-01-24T17:13:00Z" w16du:dateUtc="2025-01-25T01:13:00Z"/>
        </w:rPr>
        <w:pPrChange w:id="1203" w:author="Liu, Cong" w:date="2025-01-24T17:13:00Z" w16du:dateUtc="2025-01-25T01:13:00Z">
          <w:pPr>
            <w:autoSpaceDE w:val="0"/>
            <w:autoSpaceDN w:val="0"/>
            <w:adjustRightInd w:val="0"/>
          </w:pPr>
        </w:pPrChange>
      </w:pPr>
      <w:ins w:id="1204" w:author="Liu, Cong" w:date="2025-01-24T17:13:00Z" w16du:dateUtc="2025-01-25T01:13:00Z">
        <w:r w:rsidRPr="00E94C40">
          <w:t>35.</w:t>
        </w:r>
        <w:r w:rsidRPr="00E94C40">
          <w:tab/>
        </w:r>
        <w:proofErr w:type="spellStart"/>
        <w:r w:rsidRPr="00E94C40">
          <w:t>Joehanes</w:t>
        </w:r>
        <w:proofErr w:type="spellEnd"/>
        <w:r w:rsidRPr="00E94C40">
          <w:t xml:space="preserve">, R. </w:t>
        </w:r>
        <w:r w:rsidRPr="00E94C40">
          <w:rPr>
            <w:i/>
            <w:iCs/>
          </w:rPr>
          <w:t>et al.</w:t>
        </w:r>
        <w:r w:rsidRPr="00E94C40">
          <w:t xml:space="preserve"> Epigenetic Signatures of Cigarette Smoking. </w:t>
        </w:r>
        <w:r w:rsidRPr="00E94C40">
          <w:rPr>
            <w:i/>
            <w:iCs/>
          </w:rPr>
          <w:t>Circ. Cardiovasc. Genet.</w:t>
        </w:r>
        <w:r w:rsidRPr="00E94C40">
          <w:t xml:space="preserve"> </w:t>
        </w:r>
        <w:r w:rsidRPr="00E94C40">
          <w:rPr>
            <w:b/>
            <w:bCs/>
          </w:rPr>
          <w:t>9</w:t>
        </w:r>
        <w:r w:rsidRPr="00E94C40">
          <w:t>, 436–447 (2016).</w:t>
        </w:r>
      </w:ins>
    </w:p>
    <w:p w14:paraId="160FA025" w14:textId="77777777" w:rsidR="00E94C40" w:rsidRPr="00E94C40" w:rsidRDefault="00E94C40" w:rsidP="00E94C40">
      <w:pPr>
        <w:pStyle w:val="Bibliography"/>
        <w:rPr>
          <w:ins w:id="1205" w:author="Liu, Cong" w:date="2025-01-24T17:13:00Z" w16du:dateUtc="2025-01-25T01:13:00Z"/>
        </w:rPr>
        <w:pPrChange w:id="1206" w:author="Liu, Cong" w:date="2025-01-24T17:13:00Z" w16du:dateUtc="2025-01-25T01:13:00Z">
          <w:pPr>
            <w:autoSpaceDE w:val="0"/>
            <w:autoSpaceDN w:val="0"/>
            <w:adjustRightInd w:val="0"/>
          </w:pPr>
        </w:pPrChange>
      </w:pPr>
      <w:ins w:id="1207" w:author="Liu, Cong" w:date="2025-01-24T17:13:00Z" w16du:dateUtc="2025-01-25T01:13:00Z">
        <w:r w:rsidRPr="00E94C40">
          <w:t>36.</w:t>
        </w:r>
        <w:r w:rsidRPr="00E94C40">
          <w:tab/>
          <w:t xml:space="preserve">James, E. A. </w:t>
        </w:r>
        <w:r w:rsidRPr="00E94C40">
          <w:rPr>
            <w:i/>
            <w:iCs/>
          </w:rPr>
          <w:t>et al.</w:t>
        </w:r>
        <w:r w:rsidRPr="00E94C40">
          <w:t xml:space="preserve"> Multifaceted immune dysregulation characterizes individuals at-risk for rheumatoid arthritis. </w:t>
        </w:r>
        <w:r w:rsidRPr="00E94C40">
          <w:rPr>
            <w:i/>
            <w:iCs/>
          </w:rPr>
          <w:t>Nat. Commun.</w:t>
        </w:r>
        <w:r w:rsidRPr="00E94C40">
          <w:t xml:space="preserve"> </w:t>
        </w:r>
        <w:r w:rsidRPr="00E94C40">
          <w:rPr>
            <w:b/>
            <w:bCs/>
          </w:rPr>
          <w:t>14</w:t>
        </w:r>
        <w:r w:rsidRPr="00E94C40">
          <w:t>, 7637 (2023).</w:t>
        </w:r>
      </w:ins>
    </w:p>
    <w:p w14:paraId="707F5EC4" w14:textId="77777777" w:rsidR="00E94C40" w:rsidRPr="00E94C40" w:rsidRDefault="00E94C40" w:rsidP="00E94C40">
      <w:pPr>
        <w:pStyle w:val="Bibliography"/>
        <w:rPr>
          <w:ins w:id="1208" w:author="Liu, Cong" w:date="2025-01-24T17:13:00Z" w16du:dateUtc="2025-01-25T01:13:00Z"/>
        </w:rPr>
        <w:pPrChange w:id="1209" w:author="Liu, Cong" w:date="2025-01-24T17:13:00Z" w16du:dateUtc="2025-01-25T01:13:00Z">
          <w:pPr>
            <w:autoSpaceDE w:val="0"/>
            <w:autoSpaceDN w:val="0"/>
            <w:adjustRightInd w:val="0"/>
          </w:pPr>
        </w:pPrChange>
      </w:pPr>
      <w:ins w:id="1210" w:author="Liu, Cong" w:date="2025-01-24T17:13:00Z" w16du:dateUtc="2025-01-25T01:13:00Z">
        <w:r w:rsidRPr="00E94C40">
          <w:t>37.</w:t>
        </w:r>
        <w:r w:rsidRPr="00E94C40">
          <w:tab/>
        </w:r>
        <w:proofErr w:type="spellStart"/>
        <w:r w:rsidRPr="00E94C40">
          <w:t>Aletaha</w:t>
        </w:r>
        <w:proofErr w:type="spellEnd"/>
        <w:r w:rsidRPr="00E94C40">
          <w:t xml:space="preserve">, D. </w:t>
        </w:r>
        <w:r w:rsidRPr="00E94C40">
          <w:rPr>
            <w:i/>
            <w:iCs/>
          </w:rPr>
          <w:t>et al.</w:t>
        </w:r>
        <w:r w:rsidRPr="00E94C40">
          <w:t xml:space="preserve"> 2010 Rheumatoid arthritis classification criteria: an American College of Rheumatology/European League Against Rheumatism collaborative initiative. </w:t>
        </w:r>
        <w:r w:rsidRPr="00E94C40">
          <w:rPr>
            <w:i/>
            <w:iCs/>
          </w:rPr>
          <w:t>Arthritis Rheum.</w:t>
        </w:r>
        <w:r w:rsidRPr="00E94C40">
          <w:t xml:space="preserve"> </w:t>
        </w:r>
        <w:r w:rsidRPr="00E94C40">
          <w:rPr>
            <w:b/>
            <w:bCs/>
          </w:rPr>
          <w:t>62</w:t>
        </w:r>
        <w:r w:rsidRPr="00E94C40">
          <w:t>, 2569–2581 (2010).</w:t>
        </w:r>
      </w:ins>
    </w:p>
    <w:p w14:paraId="61636F4D" w14:textId="77777777" w:rsidR="00E94C40" w:rsidRPr="00E94C40" w:rsidRDefault="00E94C40" w:rsidP="00E94C40">
      <w:pPr>
        <w:pStyle w:val="Bibliography"/>
        <w:rPr>
          <w:ins w:id="1211" w:author="Liu, Cong" w:date="2025-01-24T17:13:00Z" w16du:dateUtc="2025-01-25T01:13:00Z"/>
        </w:rPr>
        <w:pPrChange w:id="1212" w:author="Liu, Cong" w:date="2025-01-24T17:13:00Z" w16du:dateUtc="2025-01-25T01:13:00Z">
          <w:pPr>
            <w:autoSpaceDE w:val="0"/>
            <w:autoSpaceDN w:val="0"/>
            <w:adjustRightInd w:val="0"/>
          </w:pPr>
        </w:pPrChange>
      </w:pPr>
      <w:ins w:id="1213" w:author="Liu, Cong" w:date="2025-01-24T17:13:00Z" w16du:dateUtc="2025-01-25T01:13:00Z">
        <w:r w:rsidRPr="00E94C40">
          <w:t>38.</w:t>
        </w:r>
        <w:r w:rsidRPr="00E94C40">
          <w:tab/>
          <w:t xml:space="preserve">Swanson, E. </w:t>
        </w:r>
        <w:r w:rsidRPr="00E94C40">
          <w:rPr>
            <w:i/>
            <w:iCs/>
          </w:rPr>
          <w:t>et al.</w:t>
        </w:r>
        <w:r w:rsidRPr="00E94C40">
          <w:t xml:space="preserve"> Simultaneous trimodal single-cell measurement of transcripts, epitopes, and chromatin accessibility using TEA-seq. </w:t>
        </w:r>
        <w:proofErr w:type="spellStart"/>
        <w:r w:rsidRPr="00E94C40">
          <w:rPr>
            <w:i/>
            <w:iCs/>
          </w:rPr>
          <w:t>Elife</w:t>
        </w:r>
        <w:proofErr w:type="spellEnd"/>
        <w:r w:rsidRPr="00E94C40">
          <w:t xml:space="preserve"> </w:t>
        </w:r>
        <w:r w:rsidRPr="00E94C40">
          <w:rPr>
            <w:b/>
            <w:bCs/>
          </w:rPr>
          <w:t>10</w:t>
        </w:r>
        <w:r w:rsidRPr="00E94C40">
          <w:t>, e63632 (2021).</w:t>
        </w:r>
      </w:ins>
    </w:p>
    <w:p w14:paraId="3EB1BE9B" w14:textId="77777777" w:rsidR="00E94C40" w:rsidRPr="00E94C40" w:rsidRDefault="00E94C40" w:rsidP="00E94C40">
      <w:pPr>
        <w:pStyle w:val="Bibliography"/>
        <w:rPr>
          <w:ins w:id="1214" w:author="Liu, Cong" w:date="2025-01-24T17:13:00Z" w16du:dateUtc="2025-01-25T01:13:00Z"/>
        </w:rPr>
        <w:pPrChange w:id="1215" w:author="Liu, Cong" w:date="2025-01-24T17:13:00Z" w16du:dateUtc="2025-01-25T01:13:00Z">
          <w:pPr>
            <w:autoSpaceDE w:val="0"/>
            <w:autoSpaceDN w:val="0"/>
            <w:adjustRightInd w:val="0"/>
          </w:pPr>
        </w:pPrChange>
      </w:pPr>
      <w:ins w:id="1216" w:author="Liu, Cong" w:date="2025-01-24T17:13:00Z" w16du:dateUtc="2025-01-25T01:13:00Z">
        <w:r w:rsidRPr="00E94C40">
          <w:t>39.</w:t>
        </w:r>
        <w:r w:rsidRPr="00E94C40">
          <w:tab/>
          <w:t xml:space="preserve">Swanson, E., Reading, J., </w:t>
        </w:r>
        <w:proofErr w:type="spellStart"/>
        <w:r w:rsidRPr="00E94C40">
          <w:t>Graybuck</w:t>
        </w:r>
        <w:proofErr w:type="spellEnd"/>
        <w:r w:rsidRPr="00E94C40">
          <w:t xml:space="preserve">, L. T. &amp; Skene, P. J. </w:t>
        </w:r>
        <w:proofErr w:type="spellStart"/>
        <w:r w:rsidRPr="00E94C40">
          <w:t>BarWare</w:t>
        </w:r>
        <w:proofErr w:type="spellEnd"/>
        <w:r w:rsidRPr="00E94C40">
          <w:t xml:space="preserve">: efficient software tools for barcoded single-cell genomics. </w:t>
        </w:r>
        <w:r w:rsidRPr="00E94C40">
          <w:rPr>
            <w:i/>
            <w:iCs/>
          </w:rPr>
          <w:t>BMC Bioinformatics</w:t>
        </w:r>
        <w:r w:rsidRPr="00E94C40">
          <w:t xml:space="preserve"> </w:t>
        </w:r>
        <w:r w:rsidRPr="00E94C40">
          <w:rPr>
            <w:b/>
            <w:bCs/>
          </w:rPr>
          <w:t>23</w:t>
        </w:r>
        <w:r w:rsidRPr="00E94C40">
          <w:t>, 106 (2022).</w:t>
        </w:r>
      </w:ins>
    </w:p>
    <w:p w14:paraId="43EA0DC9" w14:textId="77777777" w:rsidR="00E94C40" w:rsidRPr="00E94C40" w:rsidRDefault="00E94C40" w:rsidP="00E94C40">
      <w:pPr>
        <w:pStyle w:val="Bibliography"/>
        <w:rPr>
          <w:ins w:id="1217" w:author="Liu, Cong" w:date="2025-01-24T17:13:00Z" w16du:dateUtc="2025-01-25T01:13:00Z"/>
        </w:rPr>
        <w:pPrChange w:id="1218" w:author="Liu, Cong" w:date="2025-01-24T17:13:00Z" w16du:dateUtc="2025-01-25T01:13:00Z">
          <w:pPr>
            <w:autoSpaceDE w:val="0"/>
            <w:autoSpaceDN w:val="0"/>
            <w:adjustRightInd w:val="0"/>
          </w:pPr>
        </w:pPrChange>
      </w:pPr>
      <w:ins w:id="1219" w:author="Liu, Cong" w:date="2025-01-24T17:13:00Z" w16du:dateUtc="2025-01-25T01:13:00Z">
        <w:r w:rsidRPr="00E94C40">
          <w:lastRenderedPageBreak/>
          <w:t>40.</w:t>
        </w:r>
        <w:r w:rsidRPr="00E94C40">
          <w:tab/>
          <w:t xml:space="preserve">Yuhan Hao, Stephanie Hao, Erica Andersen-Nissen, William M. Mauck, </w:t>
        </w:r>
        <w:proofErr w:type="spellStart"/>
        <w:r w:rsidRPr="00E94C40">
          <w:t>Shiwei</w:t>
        </w:r>
        <w:proofErr w:type="spellEnd"/>
        <w:r w:rsidRPr="00E94C40">
          <w:t xml:space="preserve"> Zheng, Andrew Butler, Maddie J. Lee, Aaron J. Wilk, Charlotte Darby, Michael Zager, Paul Hoffman, Marlon </w:t>
        </w:r>
        <w:proofErr w:type="spellStart"/>
        <w:r w:rsidRPr="00E94C40">
          <w:t>Stoeckius</w:t>
        </w:r>
        <w:proofErr w:type="spellEnd"/>
        <w:r w:rsidRPr="00E94C40">
          <w:t xml:space="preserve">, </w:t>
        </w:r>
        <w:proofErr w:type="spellStart"/>
        <w:r w:rsidRPr="00E94C40">
          <w:t>Efthymia</w:t>
        </w:r>
        <w:proofErr w:type="spellEnd"/>
        <w:r w:rsidRPr="00E94C40">
          <w:t xml:space="preserve"> </w:t>
        </w:r>
        <w:proofErr w:type="spellStart"/>
        <w:r w:rsidRPr="00E94C40">
          <w:t>Papalexi</w:t>
        </w:r>
        <w:proofErr w:type="spellEnd"/>
        <w:r w:rsidRPr="00E94C40">
          <w:t xml:space="preserve">, Eleni P. </w:t>
        </w:r>
        <w:proofErr w:type="spellStart"/>
        <w:r w:rsidRPr="00E94C40">
          <w:t>Mimitou</w:t>
        </w:r>
        <w:proofErr w:type="spellEnd"/>
        <w:r w:rsidRPr="00E94C40">
          <w:t xml:space="preserve">, Jaison Jain, Avi Srivastava, Tim Stuart, Lamar M. Fleming, Bertrand Yeung, Angela J. Rogers, Juliana M. McElrath, Catherine A. Blish, Raphael Gottardo, Peter Smibert, Rahul </w:t>
        </w:r>
        <w:proofErr w:type="spellStart"/>
        <w:r w:rsidRPr="00E94C40">
          <w:t>Satija</w:t>
        </w:r>
        <w:proofErr w:type="spellEnd"/>
        <w:r w:rsidRPr="00E94C40">
          <w:t xml:space="preserve">. Integrated analysis of multimodal single-cell data. </w:t>
        </w:r>
        <w:r w:rsidRPr="00E94C40">
          <w:rPr>
            <w:i/>
            <w:iCs/>
          </w:rPr>
          <w:t>Cell</w:t>
        </w:r>
        <w:r w:rsidRPr="00E94C40">
          <w:t xml:space="preserve"> </w:t>
        </w:r>
        <w:r w:rsidRPr="00E94C40">
          <w:rPr>
            <w:b/>
            <w:bCs/>
          </w:rPr>
          <w:t>184</w:t>
        </w:r>
        <w:r w:rsidRPr="00E94C40">
          <w:t>, 3573–3587 (2021).</w:t>
        </w:r>
      </w:ins>
    </w:p>
    <w:p w14:paraId="051FAAD2" w14:textId="77777777" w:rsidR="00E94C40" w:rsidRPr="00E94C40" w:rsidRDefault="00E94C40" w:rsidP="00E94C40">
      <w:pPr>
        <w:pStyle w:val="Bibliography"/>
        <w:rPr>
          <w:ins w:id="1220" w:author="Liu, Cong" w:date="2025-01-24T17:13:00Z" w16du:dateUtc="2025-01-25T01:13:00Z"/>
        </w:rPr>
        <w:pPrChange w:id="1221" w:author="Liu, Cong" w:date="2025-01-24T17:13:00Z" w16du:dateUtc="2025-01-25T01:13:00Z">
          <w:pPr>
            <w:autoSpaceDE w:val="0"/>
            <w:autoSpaceDN w:val="0"/>
            <w:adjustRightInd w:val="0"/>
          </w:pPr>
        </w:pPrChange>
      </w:pPr>
      <w:ins w:id="1222" w:author="Liu, Cong" w:date="2025-01-24T17:13:00Z" w16du:dateUtc="2025-01-25T01:13:00Z">
        <w:r w:rsidRPr="00E94C40">
          <w:t>41.</w:t>
        </w:r>
        <w:r w:rsidRPr="00E94C40">
          <w:tab/>
        </w:r>
        <w:proofErr w:type="spellStart"/>
        <w:r w:rsidRPr="00E94C40">
          <w:t>Weirauch</w:t>
        </w:r>
        <w:proofErr w:type="spellEnd"/>
        <w:r w:rsidRPr="00E94C40">
          <w:t xml:space="preserve">, M. T. </w:t>
        </w:r>
        <w:r w:rsidRPr="00E94C40">
          <w:rPr>
            <w:i/>
            <w:iCs/>
          </w:rPr>
          <w:t>et al.</w:t>
        </w:r>
        <w:r w:rsidRPr="00E94C40">
          <w:t xml:space="preserve"> Determination and inference of eukaryotic transcription factor sequence specificity. </w:t>
        </w:r>
        <w:r w:rsidRPr="00E94C40">
          <w:rPr>
            <w:i/>
            <w:iCs/>
          </w:rPr>
          <w:t>Cell</w:t>
        </w:r>
        <w:r w:rsidRPr="00E94C40">
          <w:t xml:space="preserve"> </w:t>
        </w:r>
        <w:r w:rsidRPr="00E94C40">
          <w:rPr>
            <w:b/>
            <w:bCs/>
          </w:rPr>
          <w:t>158</w:t>
        </w:r>
        <w:r w:rsidRPr="00E94C40">
          <w:t>, (2014).</w:t>
        </w:r>
      </w:ins>
    </w:p>
    <w:p w14:paraId="2AE8E2C1" w14:textId="77777777" w:rsidR="00E94C40" w:rsidRPr="00E94C40" w:rsidRDefault="00E94C40" w:rsidP="00E94C40">
      <w:pPr>
        <w:pStyle w:val="Bibliography"/>
        <w:rPr>
          <w:ins w:id="1223" w:author="Liu, Cong" w:date="2025-01-24T17:13:00Z" w16du:dateUtc="2025-01-25T01:13:00Z"/>
        </w:rPr>
        <w:pPrChange w:id="1224" w:author="Liu, Cong" w:date="2025-01-24T17:13:00Z" w16du:dateUtc="2025-01-25T01:13:00Z">
          <w:pPr>
            <w:autoSpaceDE w:val="0"/>
            <w:autoSpaceDN w:val="0"/>
            <w:adjustRightInd w:val="0"/>
          </w:pPr>
        </w:pPrChange>
      </w:pPr>
      <w:ins w:id="1225" w:author="Liu, Cong" w:date="2025-01-24T17:13:00Z" w16du:dateUtc="2025-01-25T01:13:00Z">
        <w:r w:rsidRPr="00E94C40">
          <w:t>42.</w:t>
        </w:r>
        <w:r w:rsidRPr="00E94C40">
          <w:tab/>
          <w:t xml:space="preserve">Zhu, Y. </w:t>
        </w:r>
        <w:r w:rsidRPr="00E94C40">
          <w:rPr>
            <w:i/>
            <w:iCs/>
          </w:rPr>
          <w:t>et al.</w:t>
        </w:r>
        <w:r w:rsidRPr="00E94C40">
          <w:t xml:space="preserve"> Constructing 3D interaction maps from 1D epigenomes. </w:t>
        </w:r>
        <w:r w:rsidRPr="00E94C40">
          <w:rPr>
            <w:i/>
            <w:iCs/>
          </w:rPr>
          <w:t>Nat. Commun.</w:t>
        </w:r>
        <w:r w:rsidRPr="00E94C40">
          <w:t xml:space="preserve"> </w:t>
        </w:r>
        <w:r w:rsidRPr="00E94C40">
          <w:rPr>
            <w:b/>
            <w:bCs/>
          </w:rPr>
          <w:t>7</w:t>
        </w:r>
        <w:r w:rsidRPr="00E94C40">
          <w:t>, 10812 (2016).</w:t>
        </w:r>
      </w:ins>
    </w:p>
    <w:p w14:paraId="434FBCE3" w14:textId="77777777" w:rsidR="00E94C40" w:rsidRPr="00E94C40" w:rsidRDefault="00E94C40" w:rsidP="00E94C40">
      <w:pPr>
        <w:pStyle w:val="Bibliography"/>
        <w:rPr>
          <w:ins w:id="1226" w:author="Liu, Cong" w:date="2025-01-24T17:13:00Z" w16du:dateUtc="2025-01-25T01:13:00Z"/>
        </w:rPr>
        <w:pPrChange w:id="1227" w:author="Liu, Cong" w:date="2025-01-24T17:13:00Z" w16du:dateUtc="2025-01-25T01:13:00Z">
          <w:pPr>
            <w:autoSpaceDE w:val="0"/>
            <w:autoSpaceDN w:val="0"/>
            <w:adjustRightInd w:val="0"/>
          </w:pPr>
        </w:pPrChange>
      </w:pPr>
      <w:ins w:id="1228" w:author="Liu, Cong" w:date="2025-01-24T17:13:00Z" w16du:dateUtc="2025-01-25T01:13:00Z">
        <w:r w:rsidRPr="00E94C40">
          <w:t>43.</w:t>
        </w:r>
        <w:r w:rsidRPr="00E94C40">
          <w:tab/>
          <w:t xml:space="preserve">Kuhn, M. Building Predictive Models in R Using the caret Package. </w:t>
        </w:r>
        <w:r w:rsidRPr="00E94C40">
          <w:rPr>
            <w:i/>
            <w:iCs/>
          </w:rPr>
          <w:t xml:space="preserve">J. Stat. </w:t>
        </w:r>
        <w:proofErr w:type="spellStart"/>
        <w:r w:rsidRPr="00E94C40">
          <w:rPr>
            <w:i/>
            <w:iCs/>
          </w:rPr>
          <w:t>Softw</w:t>
        </w:r>
        <w:proofErr w:type="spellEnd"/>
        <w:r w:rsidRPr="00E94C40">
          <w:rPr>
            <w:i/>
            <w:iCs/>
          </w:rPr>
          <w:t>.</w:t>
        </w:r>
        <w:r w:rsidRPr="00E94C40">
          <w:t xml:space="preserve"> </w:t>
        </w:r>
        <w:r w:rsidRPr="00E94C40">
          <w:rPr>
            <w:b/>
            <w:bCs/>
          </w:rPr>
          <w:t>28</w:t>
        </w:r>
        <w:r w:rsidRPr="00E94C40">
          <w:t>, 1–26 (2008).</w:t>
        </w:r>
      </w:ins>
    </w:p>
    <w:p w14:paraId="650E21D6" w14:textId="77777777" w:rsidR="00E94C40" w:rsidRPr="00E94C40" w:rsidRDefault="00E94C40" w:rsidP="00E94C40">
      <w:pPr>
        <w:pStyle w:val="Bibliography"/>
        <w:rPr>
          <w:ins w:id="1229" w:author="Liu, Cong" w:date="2025-01-24T17:13:00Z" w16du:dateUtc="2025-01-25T01:13:00Z"/>
        </w:rPr>
        <w:pPrChange w:id="1230" w:author="Liu, Cong" w:date="2025-01-24T17:13:00Z" w16du:dateUtc="2025-01-25T01:13:00Z">
          <w:pPr>
            <w:autoSpaceDE w:val="0"/>
            <w:autoSpaceDN w:val="0"/>
            <w:adjustRightInd w:val="0"/>
          </w:pPr>
        </w:pPrChange>
      </w:pPr>
      <w:ins w:id="1231" w:author="Liu, Cong" w:date="2025-01-24T17:13:00Z" w16du:dateUtc="2025-01-25T01:13:00Z">
        <w:r w:rsidRPr="00E94C40">
          <w:t>44.</w:t>
        </w:r>
        <w:r w:rsidRPr="00E94C40">
          <w:tab/>
          <w:t xml:space="preserve">Ainsworth, R. I. </w:t>
        </w:r>
        <w:r w:rsidRPr="00E94C40">
          <w:rPr>
            <w:i/>
            <w:iCs/>
          </w:rPr>
          <w:t>et al.</w:t>
        </w:r>
        <w:r w:rsidRPr="00E94C40">
          <w:t xml:space="preserve"> Systems-biology analysis of rheumatoid arthritis fibroblast-like </w:t>
        </w:r>
        <w:proofErr w:type="spellStart"/>
        <w:r w:rsidRPr="00E94C40">
          <w:t>synoviocytes</w:t>
        </w:r>
        <w:proofErr w:type="spellEnd"/>
        <w:r w:rsidRPr="00E94C40">
          <w:t xml:space="preserve"> implicates cell line-specific transcription factor function. </w:t>
        </w:r>
        <w:r w:rsidRPr="00E94C40">
          <w:rPr>
            <w:i/>
            <w:iCs/>
          </w:rPr>
          <w:t>Nat. Commun.</w:t>
        </w:r>
        <w:r w:rsidRPr="00E94C40">
          <w:t xml:space="preserve"> </w:t>
        </w:r>
        <w:r w:rsidRPr="00E94C40">
          <w:rPr>
            <w:b/>
            <w:bCs/>
          </w:rPr>
          <w:t>13</w:t>
        </w:r>
        <w:r w:rsidRPr="00E94C40">
          <w:t>, 1–11 (2022).</w:t>
        </w:r>
      </w:ins>
    </w:p>
    <w:p w14:paraId="6A34F29F" w14:textId="77777777" w:rsidR="00E94C40" w:rsidRPr="00E94C40" w:rsidRDefault="00E94C40" w:rsidP="00E94C40">
      <w:pPr>
        <w:pStyle w:val="Bibliography"/>
        <w:rPr>
          <w:ins w:id="1232" w:author="Liu, Cong" w:date="2025-01-24T17:13:00Z" w16du:dateUtc="2025-01-25T01:13:00Z"/>
        </w:rPr>
        <w:pPrChange w:id="1233" w:author="Liu, Cong" w:date="2025-01-24T17:13:00Z" w16du:dateUtc="2025-01-25T01:13:00Z">
          <w:pPr>
            <w:autoSpaceDE w:val="0"/>
            <w:autoSpaceDN w:val="0"/>
            <w:adjustRightInd w:val="0"/>
          </w:pPr>
        </w:pPrChange>
      </w:pPr>
      <w:ins w:id="1234" w:author="Liu, Cong" w:date="2025-01-24T17:13:00Z" w16du:dateUtc="2025-01-25T01:13:00Z">
        <w:r w:rsidRPr="00E94C40">
          <w:t>45.</w:t>
        </w:r>
        <w:r w:rsidRPr="00E94C40">
          <w:tab/>
          <w:t xml:space="preserve">Hilton, M. J. </w:t>
        </w:r>
        <w:r w:rsidRPr="00E94C40">
          <w:rPr>
            <w:i/>
            <w:iCs/>
          </w:rPr>
          <w:t>et al.</w:t>
        </w:r>
        <w:r w:rsidRPr="00E94C40">
          <w:t xml:space="preserve"> Notch signaling maintains bone marrow mesenchymal progenitors by suppressing osteoblast differentiation. </w:t>
        </w:r>
        <w:r w:rsidRPr="00E94C40">
          <w:rPr>
            <w:i/>
            <w:iCs/>
          </w:rPr>
          <w:t>Nat. Med.</w:t>
        </w:r>
        <w:r w:rsidRPr="00E94C40">
          <w:t xml:space="preserve"> </w:t>
        </w:r>
        <w:r w:rsidRPr="00E94C40">
          <w:rPr>
            <w:b/>
            <w:bCs/>
          </w:rPr>
          <w:t>14</w:t>
        </w:r>
        <w:r w:rsidRPr="00E94C40">
          <w:t>, 306–314 (2008).</w:t>
        </w:r>
      </w:ins>
    </w:p>
    <w:p w14:paraId="0C4C9C79" w14:textId="77777777" w:rsidR="00E94C40" w:rsidRPr="00E94C40" w:rsidRDefault="00E94C40" w:rsidP="00E94C40">
      <w:pPr>
        <w:pStyle w:val="Bibliography"/>
        <w:rPr>
          <w:ins w:id="1235" w:author="Liu, Cong" w:date="2025-01-24T17:13:00Z" w16du:dateUtc="2025-01-25T01:13:00Z"/>
        </w:rPr>
        <w:pPrChange w:id="1236" w:author="Liu, Cong" w:date="2025-01-24T17:13:00Z" w16du:dateUtc="2025-01-25T01:13:00Z">
          <w:pPr>
            <w:autoSpaceDE w:val="0"/>
            <w:autoSpaceDN w:val="0"/>
            <w:adjustRightInd w:val="0"/>
          </w:pPr>
        </w:pPrChange>
      </w:pPr>
      <w:ins w:id="1237" w:author="Liu, Cong" w:date="2025-01-24T17:13:00Z" w16du:dateUtc="2025-01-25T01:13:00Z">
        <w:r w:rsidRPr="00E94C40">
          <w:t>46.</w:t>
        </w:r>
        <w:r w:rsidRPr="00E94C40">
          <w:tab/>
          <w:t xml:space="preserve">Wei, K. </w:t>
        </w:r>
        <w:r w:rsidRPr="00E94C40">
          <w:rPr>
            <w:i/>
            <w:iCs/>
          </w:rPr>
          <w:t>et al.</w:t>
        </w:r>
        <w:r w:rsidRPr="00E94C40">
          <w:t xml:space="preserve"> Notch signaling drives synovial fibroblast identity and arthritis pathology. </w:t>
        </w:r>
        <w:r w:rsidRPr="00E94C40">
          <w:rPr>
            <w:i/>
            <w:iCs/>
          </w:rPr>
          <w:t>Nature</w:t>
        </w:r>
        <w:r w:rsidRPr="00E94C40">
          <w:t xml:space="preserve"> </w:t>
        </w:r>
        <w:r w:rsidRPr="00E94C40">
          <w:rPr>
            <w:b/>
            <w:bCs/>
          </w:rPr>
          <w:t>582</w:t>
        </w:r>
        <w:r w:rsidRPr="00E94C40">
          <w:t>, 259–264 (2020).</w:t>
        </w:r>
      </w:ins>
    </w:p>
    <w:p w14:paraId="721B9835" w14:textId="77777777" w:rsidR="00E94C40" w:rsidRPr="00E94C40" w:rsidRDefault="00E94C40" w:rsidP="00E94C40">
      <w:pPr>
        <w:pStyle w:val="Bibliography"/>
        <w:rPr>
          <w:ins w:id="1238" w:author="Liu, Cong" w:date="2025-01-24T17:13:00Z" w16du:dateUtc="2025-01-25T01:13:00Z"/>
        </w:rPr>
        <w:pPrChange w:id="1239" w:author="Liu, Cong" w:date="2025-01-24T17:13:00Z" w16du:dateUtc="2025-01-25T01:13:00Z">
          <w:pPr>
            <w:autoSpaceDE w:val="0"/>
            <w:autoSpaceDN w:val="0"/>
            <w:adjustRightInd w:val="0"/>
          </w:pPr>
        </w:pPrChange>
      </w:pPr>
      <w:ins w:id="1240" w:author="Liu, Cong" w:date="2025-01-24T17:13:00Z" w16du:dateUtc="2025-01-25T01:13:00Z">
        <w:r w:rsidRPr="00E94C40">
          <w:t>47.</w:t>
        </w:r>
        <w:r w:rsidRPr="00E94C40">
          <w:tab/>
          <w:t xml:space="preserve">Bottini, A. </w:t>
        </w:r>
        <w:r w:rsidRPr="00E94C40">
          <w:rPr>
            <w:i/>
            <w:iCs/>
          </w:rPr>
          <w:t>et al.</w:t>
        </w:r>
        <w:r w:rsidRPr="00E94C40">
          <w:t xml:space="preserve"> PTPN14 phosphatase and YAP promote TGFβ </w:t>
        </w:r>
        <w:proofErr w:type="spellStart"/>
        <w:r w:rsidRPr="00E94C40">
          <w:t>signalling</w:t>
        </w:r>
        <w:proofErr w:type="spellEnd"/>
        <w:r w:rsidRPr="00E94C40">
          <w:t xml:space="preserve"> in rheumatoid </w:t>
        </w:r>
        <w:proofErr w:type="spellStart"/>
        <w:r w:rsidRPr="00E94C40">
          <w:t>synoviocytes</w:t>
        </w:r>
        <w:proofErr w:type="spellEnd"/>
        <w:r w:rsidRPr="00E94C40">
          <w:t xml:space="preserve">. </w:t>
        </w:r>
        <w:r w:rsidRPr="00E94C40">
          <w:rPr>
            <w:i/>
            <w:iCs/>
          </w:rPr>
          <w:t>Ann. Rheum. Dis.</w:t>
        </w:r>
        <w:r w:rsidRPr="00E94C40">
          <w:t xml:space="preserve"> </w:t>
        </w:r>
        <w:r w:rsidRPr="00E94C40">
          <w:rPr>
            <w:b/>
            <w:bCs/>
          </w:rPr>
          <w:t>78</w:t>
        </w:r>
        <w:r w:rsidRPr="00E94C40">
          <w:t>, 600–609 (2019).</w:t>
        </w:r>
      </w:ins>
    </w:p>
    <w:p w14:paraId="27AB29AF" w14:textId="77777777" w:rsidR="00E94C40" w:rsidRPr="00E94C40" w:rsidRDefault="00E94C40" w:rsidP="00E94C40">
      <w:pPr>
        <w:pStyle w:val="Bibliography"/>
        <w:rPr>
          <w:ins w:id="1241" w:author="Liu, Cong" w:date="2025-01-24T17:13:00Z" w16du:dateUtc="2025-01-25T01:13:00Z"/>
        </w:rPr>
        <w:pPrChange w:id="1242" w:author="Liu, Cong" w:date="2025-01-24T17:13:00Z" w16du:dateUtc="2025-01-25T01:13:00Z">
          <w:pPr>
            <w:autoSpaceDE w:val="0"/>
            <w:autoSpaceDN w:val="0"/>
            <w:adjustRightInd w:val="0"/>
          </w:pPr>
        </w:pPrChange>
      </w:pPr>
      <w:ins w:id="1243" w:author="Liu, Cong" w:date="2025-01-24T17:13:00Z" w16du:dateUtc="2025-01-25T01:13:00Z">
        <w:r w:rsidRPr="00E94C40">
          <w:t>48.</w:t>
        </w:r>
        <w:r w:rsidRPr="00E94C40">
          <w:tab/>
          <w:t xml:space="preserve">Ma, B. &amp; </w:t>
        </w:r>
        <w:proofErr w:type="spellStart"/>
        <w:r w:rsidRPr="00E94C40">
          <w:t>Hottiger</w:t>
        </w:r>
        <w:proofErr w:type="spellEnd"/>
        <w:r w:rsidRPr="00E94C40">
          <w:t xml:space="preserve">, M. O. Crosstalk between </w:t>
        </w:r>
        <w:proofErr w:type="spellStart"/>
        <w:r w:rsidRPr="00E94C40">
          <w:t>Wnt</w:t>
        </w:r>
        <w:proofErr w:type="spellEnd"/>
        <w:r w:rsidRPr="00E94C40">
          <w:t>/β-Catenin and NF-</w:t>
        </w:r>
        <w:proofErr w:type="spellStart"/>
        <w:r w:rsidRPr="00E94C40">
          <w:t>κB</w:t>
        </w:r>
        <w:proofErr w:type="spellEnd"/>
        <w:r w:rsidRPr="00E94C40">
          <w:t xml:space="preserve"> Signaling Pathway during Inflammation. </w:t>
        </w:r>
        <w:r w:rsidRPr="00E94C40">
          <w:rPr>
            <w:i/>
            <w:iCs/>
          </w:rPr>
          <w:t>Front. Immunol.</w:t>
        </w:r>
        <w:r w:rsidRPr="00E94C40">
          <w:t xml:space="preserve"> </w:t>
        </w:r>
        <w:r w:rsidRPr="00E94C40">
          <w:rPr>
            <w:b/>
            <w:bCs/>
          </w:rPr>
          <w:t>7</w:t>
        </w:r>
        <w:r w:rsidRPr="00E94C40">
          <w:t>, 221254 (2016).</w:t>
        </w:r>
      </w:ins>
    </w:p>
    <w:p w14:paraId="6C6ADEC9" w14:textId="77777777" w:rsidR="00E94C40" w:rsidRPr="00E94C40" w:rsidRDefault="00E94C40" w:rsidP="00E94C40">
      <w:pPr>
        <w:pStyle w:val="Bibliography"/>
        <w:rPr>
          <w:ins w:id="1244" w:author="Liu, Cong" w:date="2025-01-24T17:13:00Z" w16du:dateUtc="2025-01-25T01:13:00Z"/>
        </w:rPr>
        <w:pPrChange w:id="1245" w:author="Liu, Cong" w:date="2025-01-24T17:13:00Z" w16du:dateUtc="2025-01-25T01:13:00Z">
          <w:pPr>
            <w:autoSpaceDE w:val="0"/>
            <w:autoSpaceDN w:val="0"/>
            <w:adjustRightInd w:val="0"/>
          </w:pPr>
        </w:pPrChange>
      </w:pPr>
      <w:ins w:id="1246" w:author="Liu, Cong" w:date="2025-01-24T17:13:00Z" w16du:dateUtc="2025-01-25T01:13:00Z">
        <w:r w:rsidRPr="00E94C40">
          <w:t>49.</w:t>
        </w:r>
        <w:r w:rsidRPr="00E94C40">
          <w:tab/>
          <w:t xml:space="preserve">Nagata, K. </w:t>
        </w:r>
        <w:r w:rsidRPr="00E94C40">
          <w:rPr>
            <w:i/>
            <w:iCs/>
          </w:rPr>
          <w:t>et al.</w:t>
        </w:r>
        <w:r w:rsidRPr="00E94C40">
          <w:t xml:space="preserve"> Runx2 and Runx3 differentially regulate articular chondrocytes during surgically induced osteoarthritis development. </w:t>
        </w:r>
        <w:r w:rsidRPr="00E94C40">
          <w:rPr>
            <w:i/>
            <w:iCs/>
          </w:rPr>
          <w:t>Nat. Commun.</w:t>
        </w:r>
        <w:r w:rsidRPr="00E94C40">
          <w:t xml:space="preserve"> </w:t>
        </w:r>
        <w:r w:rsidRPr="00E94C40">
          <w:rPr>
            <w:b/>
            <w:bCs/>
          </w:rPr>
          <w:t>13</w:t>
        </w:r>
        <w:r w:rsidRPr="00E94C40">
          <w:t>, 6187 (2022).</w:t>
        </w:r>
      </w:ins>
    </w:p>
    <w:p w14:paraId="2DD3B79E" w14:textId="5AF1B868" w:rsidR="003B593D" w:rsidRPr="00E94C40" w:rsidDel="00E94C40" w:rsidRDefault="003B593D" w:rsidP="00E94C40">
      <w:pPr>
        <w:pStyle w:val="Bibliography"/>
        <w:rPr>
          <w:del w:id="1247" w:author="Liu, Cong" w:date="2025-01-24T17:13:00Z" w16du:dateUtc="2025-01-25T01:13:00Z"/>
        </w:rPr>
        <w:pPrChange w:id="1248" w:author="Liu, Cong" w:date="2025-01-24T17:13:00Z" w16du:dateUtc="2025-01-25T01:13:00Z">
          <w:pPr>
            <w:pStyle w:val="Bibliography"/>
          </w:pPr>
        </w:pPrChange>
      </w:pPr>
      <w:del w:id="1249" w:author="Liu, Cong" w:date="2025-01-24T17:13:00Z" w16du:dateUtc="2025-01-25T01:13:00Z">
        <w:r w:rsidRPr="00E94C40" w:rsidDel="00E94C40">
          <w:delText>1.</w:delText>
        </w:r>
        <w:r w:rsidRPr="00E94C40" w:rsidDel="00E94C40">
          <w:tab/>
          <w:delText xml:space="preserve">Gravallese, E. M. &amp; Firestein, G. S. Rheumatoid Arthritis - Common Origins, Divergent Mechanisms. </w:delText>
        </w:r>
        <w:r w:rsidRPr="00E94C40" w:rsidDel="00E94C40">
          <w:rPr>
            <w:i/>
            <w:iCs/>
          </w:rPr>
          <w:delText>N. Engl. J. Med.</w:delText>
        </w:r>
        <w:r w:rsidRPr="00E94C40" w:rsidDel="00E94C40">
          <w:delText xml:space="preserve"> </w:delText>
        </w:r>
        <w:r w:rsidRPr="00E94C40" w:rsidDel="00E94C40">
          <w:rPr>
            <w:b/>
            <w:bCs/>
          </w:rPr>
          <w:delText>388</w:delText>
        </w:r>
        <w:r w:rsidRPr="00E94C40" w:rsidDel="00E94C40">
          <w:delText>, (2023).</w:delText>
        </w:r>
      </w:del>
    </w:p>
    <w:p w14:paraId="2E37E5D8" w14:textId="5E4105E5" w:rsidR="003B593D" w:rsidRPr="00E94C40" w:rsidDel="00E94C40" w:rsidRDefault="003B593D" w:rsidP="00E94C40">
      <w:pPr>
        <w:pStyle w:val="Bibliography"/>
        <w:rPr>
          <w:del w:id="1250" w:author="Liu, Cong" w:date="2025-01-24T17:13:00Z" w16du:dateUtc="2025-01-25T01:13:00Z"/>
        </w:rPr>
        <w:pPrChange w:id="1251" w:author="Liu, Cong" w:date="2025-01-24T17:13:00Z" w16du:dateUtc="2025-01-25T01:13:00Z">
          <w:pPr>
            <w:pStyle w:val="Bibliography"/>
          </w:pPr>
        </w:pPrChange>
      </w:pPr>
      <w:del w:id="1252" w:author="Liu, Cong" w:date="2025-01-24T17:13:00Z" w16du:dateUtc="2025-01-25T01:13:00Z">
        <w:r w:rsidRPr="00E94C40" w:rsidDel="00E94C40">
          <w:delText>2.</w:delText>
        </w:r>
        <w:r w:rsidRPr="00E94C40" w:rsidDel="00E94C40">
          <w:tab/>
          <w:delText xml:space="preserve">Holers, V. M. </w:delText>
        </w:r>
        <w:r w:rsidRPr="00E94C40" w:rsidDel="00E94C40">
          <w:rPr>
            <w:i/>
            <w:iCs/>
          </w:rPr>
          <w:delText>et al.</w:delText>
        </w:r>
        <w:r w:rsidRPr="00E94C40" w:rsidDel="00E94C40">
          <w:delText xml:space="preserve"> Mechanism-driven strategies for prevention of rheumatoid arthritis. </w:delText>
        </w:r>
        <w:r w:rsidRPr="00E94C40" w:rsidDel="00E94C40">
          <w:rPr>
            <w:i/>
            <w:iCs/>
          </w:rPr>
          <w:delText>Rheumatology &amp; autoimmunity</w:delText>
        </w:r>
        <w:r w:rsidRPr="00E94C40" w:rsidDel="00E94C40">
          <w:delText xml:space="preserve"> </w:delText>
        </w:r>
        <w:r w:rsidRPr="00E94C40" w:rsidDel="00E94C40">
          <w:rPr>
            <w:b/>
            <w:bCs/>
          </w:rPr>
          <w:delText>2</w:delText>
        </w:r>
        <w:r w:rsidRPr="00E94C40" w:rsidDel="00E94C40">
          <w:delText>, 109–119 (2022).</w:delText>
        </w:r>
      </w:del>
    </w:p>
    <w:p w14:paraId="31794C59" w14:textId="11683573" w:rsidR="003B593D" w:rsidRPr="00E94C40" w:rsidDel="00E94C40" w:rsidRDefault="003B593D" w:rsidP="00E94C40">
      <w:pPr>
        <w:pStyle w:val="Bibliography"/>
        <w:rPr>
          <w:del w:id="1253" w:author="Liu, Cong" w:date="2025-01-24T17:13:00Z" w16du:dateUtc="2025-01-25T01:13:00Z"/>
        </w:rPr>
        <w:pPrChange w:id="1254" w:author="Liu, Cong" w:date="2025-01-24T17:13:00Z" w16du:dateUtc="2025-01-25T01:13:00Z">
          <w:pPr>
            <w:pStyle w:val="Bibliography"/>
          </w:pPr>
        </w:pPrChange>
      </w:pPr>
      <w:del w:id="1255" w:author="Liu, Cong" w:date="2025-01-24T17:13:00Z" w16du:dateUtc="2025-01-25T01:13:00Z">
        <w:r w:rsidRPr="00E94C40" w:rsidDel="00E94C40">
          <w:delText>3.</w:delText>
        </w:r>
        <w:r w:rsidRPr="00E94C40" w:rsidDel="00E94C40">
          <w:tab/>
          <w:delText xml:space="preserve">Holers, V. M. </w:delText>
        </w:r>
        <w:r w:rsidRPr="00E94C40" w:rsidDel="00E94C40">
          <w:rPr>
            <w:i/>
            <w:iCs/>
          </w:rPr>
          <w:delText>et al.</w:delText>
        </w:r>
        <w:r w:rsidRPr="00E94C40" w:rsidDel="00E94C40">
          <w:delText xml:space="preserve"> Rheumatoid arthritis and the mucosal origins hypothesis: protection turns to destruction. </w:delText>
        </w:r>
        <w:r w:rsidRPr="00E94C40" w:rsidDel="00E94C40">
          <w:rPr>
            <w:i/>
            <w:iCs/>
          </w:rPr>
          <w:delText>Nat. Rev. Rheumatol.</w:delText>
        </w:r>
        <w:r w:rsidRPr="00E94C40" w:rsidDel="00E94C40">
          <w:delText xml:space="preserve"> </w:delText>
        </w:r>
        <w:r w:rsidRPr="00E94C40" w:rsidDel="00E94C40">
          <w:rPr>
            <w:b/>
            <w:bCs/>
          </w:rPr>
          <w:delText>14</w:delText>
        </w:r>
        <w:r w:rsidRPr="00E94C40" w:rsidDel="00E94C40">
          <w:delText>, 542–557 (2018).</w:delText>
        </w:r>
      </w:del>
    </w:p>
    <w:p w14:paraId="1572CF5C" w14:textId="08EC4CE6" w:rsidR="003B593D" w:rsidRPr="00E94C40" w:rsidDel="00E94C40" w:rsidRDefault="003B593D" w:rsidP="00E94C40">
      <w:pPr>
        <w:pStyle w:val="Bibliography"/>
        <w:rPr>
          <w:del w:id="1256" w:author="Liu, Cong" w:date="2025-01-24T17:13:00Z" w16du:dateUtc="2025-01-25T01:13:00Z"/>
        </w:rPr>
        <w:pPrChange w:id="1257" w:author="Liu, Cong" w:date="2025-01-24T17:13:00Z" w16du:dateUtc="2025-01-25T01:13:00Z">
          <w:pPr>
            <w:pStyle w:val="Bibliography"/>
          </w:pPr>
        </w:pPrChange>
      </w:pPr>
      <w:del w:id="1258" w:author="Liu, Cong" w:date="2025-01-24T17:13:00Z" w16du:dateUtc="2025-01-25T01:13:00Z">
        <w:r w:rsidRPr="00E94C40" w:rsidDel="00E94C40">
          <w:delText>4.</w:delText>
        </w:r>
        <w:r w:rsidRPr="00E94C40" w:rsidDel="00E94C40">
          <w:tab/>
          <w:delText xml:space="preserve">van Boheemen, L. </w:delText>
        </w:r>
        <w:r w:rsidRPr="00E94C40" w:rsidDel="00E94C40">
          <w:rPr>
            <w:i/>
            <w:iCs/>
          </w:rPr>
          <w:delText>et al.</w:delText>
        </w:r>
        <w:r w:rsidRPr="00E94C40" w:rsidDel="00E94C40">
          <w:delText xml:space="preserve"> Atorvastatin is unlikely to prevent rheumatoid arthritis in high risk individuals: results from the prematurely stopped STAtins to Prevent Rheumatoid Arthritis (STAPRA) trial. </w:delText>
        </w:r>
        <w:r w:rsidRPr="00E94C40" w:rsidDel="00E94C40">
          <w:rPr>
            <w:i/>
            <w:iCs/>
          </w:rPr>
          <w:delText>RMD open</w:delText>
        </w:r>
        <w:r w:rsidRPr="00E94C40" w:rsidDel="00E94C40">
          <w:delText xml:space="preserve"> </w:delText>
        </w:r>
        <w:r w:rsidRPr="00E94C40" w:rsidDel="00E94C40">
          <w:rPr>
            <w:b/>
            <w:bCs/>
          </w:rPr>
          <w:delText>7</w:delText>
        </w:r>
        <w:r w:rsidRPr="00E94C40" w:rsidDel="00E94C40">
          <w:delText>, e001591 (2021).</w:delText>
        </w:r>
      </w:del>
    </w:p>
    <w:p w14:paraId="7089B028" w14:textId="6AA870EB" w:rsidR="003B593D" w:rsidRPr="00E94C40" w:rsidDel="00E94C40" w:rsidRDefault="003B593D" w:rsidP="00E94C40">
      <w:pPr>
        <w:pStyle w:val="Bibliography"/>
        <w:rPr>
          <w:del w:id="1259" w:author="Liu, Cong" w:date="2025-01-24T17:13:00Z" w16du:dateUtc="2025-01-25T01:13:00Z"/>
        </w:rPr>
        <w:pPrChange w:id="1260" w:author="Liu, Cong" w:date="2025-01-24T17:13:00Z" w16du:dateUtc="2025-01-25T01:13:00Z">
          <w:pPr>
            <w:pStyle w:val="Bibliography"/>
          </w:pPr>
        </w:pPrChange>
      </w:pPr>
      <w:del w:id="1261" w:author="Liu, Cong" w:date="2025-01-24T17:13:00Z" w16du:dateUtc="2025-01-25T01:13:00Z">
        <w:r w:rsidRPr="00E94C40" w:rsidDel="00E94C40">
          <w:delText>5.</w:delText>
        </w:r>
        <w:r w:rsidRPr="00E94C40" w:rsidDel="00E94C40">
          <w:tab/>
          <w:delText xml:space="preserve">Gerlag, D. M. </w:delText>
        </w:r>
        <w:r w:rsidRPr="00E94C40" w:rsidDel="00E94C40">
          <w:rPr>
            <w:i/>
            <w:iCs/>
          </w:rPr>
          <w:delText>et al.</w:delText>
        </w:r>
        <w:r w:rsidRPr="00E94C40" w:rsidDel="00E94C40">
          <w:delText xml:space="preserve"> Effects of B-cell directed therapy on the preclinical stage of rheumatoid arthritis: the PRAIRI study.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179–185 (2019).</w:delText>
        </w:r>
      </w:del>
    </w:p>
    <w:p w14:paraId="6D37EBC5" w14:textId="001A1FCF" w:rsidR="003B593D" w:rsidRPr="00E94C40" w:rsidDel="00E94C40" w:rsidRDefault="003B593D" w:rsidP="00E94C40">
      <w:pPr>
        <w:pStyle w:val="Bibliography"/>
        <w:rPr>
          <w:del w:id="1262" w:author="Liu, Cong" w:date="2025-01-24T17:13:00Z" w16du:dateUtc="2025-01-25T01:13:00Z"/>
        </w:rPr>
        <w:pPrChange w:id="1263" w:author="Liu, Cong" w:date="2025-01-24T17:13:00Z" w16du:dateUtc="2025-01-25T01:13:00Z">
          <w:pPr>
            <w:pStyle w:val="Bibliography"/>
          </w:pPr>
        </w:pPrChange>
      </w:pPr>
      <w:del w:id="1264" w:author="Liu, Cong" w:date="2025-01-24T17:13:00Z" w16du:dateUtc="2025-01-25T01:13:00Z">
        <w:r w:rsidRPr="00E94C40" w:rsidDel="00E94C40">
          <w:delText>6.</w:delText>
        </w:r>
        <w:r w:rsidRPr="00E94C40" w:rsidDel="00E94C40">
          <w:tab/>
          <w:delText xml:space="preserve">Krijbolder, D. I. </w:delText>
        </w:r>
        <w:r w:rsidRPr="00E94C40" w:rsidDel="00E94C40">
          <w:rPr>
            <w:i/>
            <w:iCs/>
          </w:rPr>
          <w:delText>et al.</w:delText>
        </w:r>
        <w:r w:rsidRPr="00E94C40" w:rsidDel="00E94C40">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RPr="00E94C40" w:rsidDel="00E94C40">
          <w:rPr>
            <w:i/>
            <w:iCs/>
          </w:rPr>
          <w:delText>Lancet</w:delText>
        </w:r>
        <w:r w:rsidRPr="00E94C40" w:rsidDel="00E94C40">
          <w:delText xml:space="preserve"> </w:delText>
        </w:r>
        <w:r w:rsidRPr="00E94C40" w:rsidDel="00E94C40">
          <w:rPr>
            <w:b/>
            <w:bCs/>
          </w:rPr>
          <w:delText>400</w:delText>
        </w:r>
        <w:r w:rsidRPr="00E94C40" w:rsidDel="00E94C40">
          <w:delText>, 283–294 (2022).</w:delText>
        </w:r>
      </w:del>
    </w:p>
    <w:p w14:paraId="155CE91E" w14:textId="44A8C4B0" w:rsidR="003B593D" w:rsidRPr="00E94C40" w:rsidDel="00E94C40" w:rsidRDefault="003B593D" w:rsidP="00E94C40">
      <w:pPr>
        <w:pStyle w:val="Bibliography"/>
        <w:rPr>
          <w:del w:id="1265" w:author="Liu, Cong" w:date="2025-01-24T17:13:00Z" w16du:dateUtc="2025-01-25T01:13:00Z"/>
        </w:rPr>
        <w:pPrChange w:id="1266" w:author="Liu, Cong" w:date="2025-01-24T17:13:00Z" w16du:dateUtc="2025-01-25T01:13:00Z">
          <w:pPr>
            <w:pStyle w:val="Bibliography"/>
          </w:pPr>
        </w:pPrChange>
      </w:pPr>
      <w:del w:id="1267" w:author="Liu, Cong" w:date="2025-01-24T17:13:00Z" w16du:dateUtc="2025-01-25T01:13:00Z">
        <w:r w:rsidRPr="00E94C40" w:rsidDel="00E94C40">
          <w:delText>7.</w:delText>
        </w:r>
        <w:r w:rsidRPr="00E94C40" w:rsidDel="00E94C40">
          <w:tab/>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RPr="00E94C40" w:rsidDel="00E94C40">
          <w:rPr>
            <w:i/>
            <w:iCs/>
          </w:rPr>
          <w:delText>ARTHRITIS &amp; RHEUMATOLOGY.</w:delText>
        </w:r>
        <w:r w:rsidRPr="00E94C40" w:rsidDel="00E94C40">
          <w:delText xml:space="preserve"> </w:delText>
        </w:r>
        <w:r w:rsidRPr="00E94C40" w:rsidDel="00E94C40">
          <w:rPr>
            <w:b/>
            <w:bCs/>
          </w:rPr>
          <w:delText>74</w:delText>
        </w:r>
        <w:r w:rsidRPr="00E94C40" w:rsidDel="00E94C40">
          <w:delText>, 3180–3182 (2022).</w:delText>
        </w:r>
      </w:del>
    </w:p>
    <w:p w14:paraId="2867E3D0" w14:textId="37484F1C" w:rsidR="003B593D" w:rsidRPr="00E94C40" w:rsidDel="00E94C40" w:rsidRDefault="003B593D" w:rsidP="00E94C40">
      <w:pPr>
        <w:pStyle w:val="Bibliography"/>
        <w:rPr>
          <w:del w:id="1268" w:author="Liu, Cong" w:date="2025-01-24T17:13:00Z" w16du:dateUtc="2025-01-25T01:13:00Z"/>
        </w:rPr>
        <w:pPrChange w:id="1269" w:author="Liu, Cong" w:date="2025-01-24T17:13:00Z" w16du:dateUtc="2025-01-25T01:13:00Z">
          <w:pPr>
            <w:pStyle w:val="Bibliography"/>
          </w:pPr>
        </w:pPrChange>
      </w:pPr>
      <w:del w:id="1270" w:author="Liu, Cong" w:date="2025-01-24T17:13:00Z" w16du:dateUtc="2025-01-25T01:13:00Z">
        <w:r w:rsidRPr="00E94C40" w:rsidDel="00E94C40">
          <w:delText>8.</w:delText>
        </w:r>
        <w:r w:rsidRPr="00E94C40" w:rsidDel="00E94C40">
          <w:tab/>
          <w:delText xml:space="preserve">Rech, J. </w:delText>
        </w:r>
        <w:r w:rsidRPr="00E94C40" w:rsidDel="00E94C40">
          <w:rPr>
            <w:i/>
            <w:iCs/>
          </w:rPr>
          <w:delText>et al.</w:delText>
        </w:r>
        <w:r w:rsidRPr="00E94C40" w:rsidDel="00E94C40">
          <w:delText xml:space="preserve"> Abatacept inhibits inflammation and onset of rheumatoid arthritis in individuals at high risk (ARIAA): a randomised, international, multicentre, double-blind, placebo-controlled trial. </w:delText>
        </w:r>
        <w:r w:rsidRPr="00E94C40" w:rsidDel="00E94C40">
          <w:rPr>
            <w:i/>
            <w:iCs/>
          </w:rPr>
          <w:delText>Lancet</w:delText>
        </w:r>
        <w:r w:rsidRPr="00E94C40" w:rsidDel="00E94C40">
          <w:delText xml:space="preserve"> </w:delText>
        </w:r>
        <w:r w:rsidRPr="00E94C40" w:rsidDel="00E94C40">
          <w:rPr>
            <w:b/>
            <w:bCs/>
          </w:rPr>
          <w:delText>403</w:delText>
        </w:r>
        <w:r w:rsidRPr="00E94C40" w:rsidDel="00E94C40">
          <w:delText>, 850–859 (2024).</w:delText>
        </w:r>
      </w:del>
    </w:p>
    <w:p w14:paraId="349B7A14" w14:textId="23EF735E" w:rsidR="003B593D" w:rsidRPr="00E94C40" w:rsidDel="00E94C40" w:rsidRDefault="003B593D" w:rsidP="00E94C40">
      <w:pPr>
        <w:pStyle w:val="Bibliography"/>
        <w:rPr>
          <w:del w:id="1271" w:author="Liu, Cong" w:date="2025-01-24T17:13:00Z" w16du:dateUtc="2025-01-25T01:13:00Z"/>
        </w:rPr>
        <w:pPrChange w:id="1272" w:author="Liu, Cong" w:date="2025-01-24T17:13:00Z" w16du:dateUtc="2025-01-25T01:13:00Z">
          <w:pPr>
            <w:pStyle w:val="Bibliography"/>
          </w:pPr>
        </w:pPrChange>
      </w:pPr>
      <w:del w:id="1273" w:author="Liu, Cong" w:date="2025-01-24T17:13:00Z" w16du:dateUtc="2025-01-25T01:13:00Z">
        <w:r w:rsidRPr="00E94C40" w:rsidDel="00E94C40">
          <w:delText>9.</w:delText>
        </w:r>
        <w:r w:rsidRPr="00E94C40" w:rsidDel="00E94C40">
          <w:tab/>
          <w:delText xml:space="preserve">Weinand, K. </w:delText>
        </w:r>
        <w:r w:rsidRPr="00E94C40" w:rsidDel="00E94C40">
          <w:rPr>
            <w:i/>
            <w:iCs/>
          </w:rPr>
          <w:delText>et al.</w:delText>
        </w:r>
        <w:r w:rsidRPr="00E94C40" w:rsidDel="00E94C40">
          <w:delText xml:space="preserve"> The chromatin landscape of pathogenic transcriptional cell states in rheumatoid arthritis. </w:delText>
        </w:r>
        <w:r w:rsidRPr="00E94C40" w:rsidDel="00E94C40">
          <w:rPr>
            <w:i/>
            <w:iCs/>
          </w:rPr>
          <w:delText>Nature Communications</w:delText>
        </w:r>
        <w:r w:rsidRPr="00E94C40" w:rsidDel="00E94C40">
          <w:delText xml:space="preserve"> </w:delText>
        </w:r>
        <w:r w:rsidRPr="00E94C40" w:rsidDel="00E94C40">
          <w:rPr>
            <w:b/>
            <w:bCs/>
          </w:rPr>
          <w:delText>15</w:delText>
        </w:r>
        <w:r w:rsidRPr="00E94C40" w:rsidDel="00E94C40">
          <w:delText>, 4650 (2024).</w:delText>
        </w:r>
      </w:del>
    </w:p>
    <w:p w14:paraId="4BA73119" w14:textId="62F27238" w:rsidR="003B593D" w:rsidRPr="00E94C40" w:rsidDel="00E94C40" w:rsidRDefault="003B593D" w:rsidP="00E94C40">
      <w:pPr>
        <w:pStyle w:val="Bibliography"/>
        <w:rPr>
          <w:del w:id="1274" w:author="Liu, Cong" w:date="2025-01-24T17:13:00Z" w16du:dateUtc="2025-01-25T01:13:00Z"/>
        </w:rPr>
        <w:pPrChange w:id="1275" w:author="Liu, Cong" w:date="2025-01-24T17:13:00Z" w16du:dateUtc="2025-01-25T01:13:00Z">
          <w:pPr>
            <w:pStyle w:val="Bibliography"/>
          </w:pPr>
        </w:pPrChange>
      </w:pPr>
      <w:del w:id="1276" w:author="Liu, Cong" w:date="2025-01-24T17:13:00Z" w16du:dateUtc="2025-01-25T01:13:00Z">
        <w:r w:rsidRPr="00E94C40" w:rsidDel="00E94C40">
          <w:delText>10.</w:delText>
        </w:r>
        <w:r w:rsidRPr="00E94C40" w:rsidDel="00E94C40">
          <w:tab/>
          <w:delText xml:space="preserve">Zhang, F. </w:delText>
        </w:r>
        <w:r w:rsidRPr="00E94C40" w:rsidDel="00E94C40">
          <w:rPr>
            <w:i/>
            <w:iCs/>
          </w:rPr>
          <w:delText>et al.</w:delText>
        </w:r>
        <w:r w:rsidRPr="00E94C40" w:rsidDel="00E94C40">
          <w:delText xml:space="preserve"> Defining inflammatory cell states in rheumatoid arthritis joint synovial tissues by integrating single-cell transcriptomics and mass cytometry. </w:delText>
        </w:r>
        <w:r w:rsidRPr="00E94C40" w:rsidDel="00E94C40">
          <w:rPr>
            <w:i/>
            <w:iCs/>
          </w:rPr>
          <w:delText>Nat Immunol</w:delText>
        </w:r>
        <w:r w:rsidRPr="00E94C40" w:rsidDel="00E94C40">
          <w:delText xml:space="preserve"> </w:delText>
        </w:r>
        <w:r w:rsidRPr="00E94C40" w:rsidDel="00E94C40">
          <w:rPr>
            <w:b/>
            <w:bCs/>
          </w:rPr>
          <w:delText>20</w:delText>
        </w:r>
        <w:r w:rsidRPr="00E94C40" w:rsidDel="00E94C40">
          <w:delText>, 928–942 (2019).</w:delText>
        </w:r>
      </w:del>
    </w:p>
    <w:p w14:paraId="68137222" w14:textId="3172AD7C" w:rsidR="003B593D" w:rsidRPr="00E94C40" w:rsidDel="00E94C40" w:rsidRDefault="003B593D" w:rsidP="00E94C40">
      <w:pPr>
        <w:pStyle w:val="Bibliography"/>
        <w:rPr>
          <w:del w:id="1277" w:author="Liu, Cong" w:date="2025-01-24T17:13:00Z" w16du:dateUtc="2025-01-25T01:13:00Z"/>
        </w:rPr>
        <w:pPrChange w:id="1278" w:author="Liu, Cong" w:date="2025-01-24T17:13:00Z" w16du:dateUtc="2025-01-25T01:13:00Z">
          <w:pPr>
            <w:pStyle w:val="Bibliography"/>
          </w:pPr>
        </w:pPrChange>
      </w:pPr>
      <w:del w:id="1279" w:author="Liu, Cong" w:date="2025-01-24T17:13:00Z" w16du:dateUtc="2025-01-25T01:13:00Z">
        <w:r w:rsidRPr="00E94C40" w:rsidDel="00E94C40">
          <w:delText>11.</w:delText>
        </w:r>
        <w:r w:rsidRPr="00E94C40" w:rsidDel="00E94C40">
          <w:tab/>
          <w:delText xml:space="preserve">Zhang, F. </w:delText>
        </w:r>
        <w:r w:rsidRPr="00E94C40" w:rsidDel="00E94C40">
          <w:rPr>
            <w:i/>
            <w:iCs/>
          </w:rPr>
          <w:delText>et al.</w:delText>
        </w:r>
        <w:r w:rsidRPr="00E94C40" w:rsidDel="00E94C40">
          <w:delText xml:space="preserve"> Deconstruction of rheumatoid arthritis synovium defines inflammatory subtypes. </w:delText>
        </w:r>
        <w:r w:rsidRPr="00E94C40" w:rsidDel="00E94C40">
          <w:rPr>
            <w:i/>
            <w:iCs/>
          </w:rPr>
          <w:delText>Nature</w:delText>
        </w:r>
        <w:r w:rsidRPr="00E94C40" w:rsidDel="00E94C40">
          <w:delText xml:space="preserve"> </w:delText>
        </w:r>
        <w:r w:rsidRPr="00E94C40" w:rsidDel="00E94C40">
          <w:rPr>
            <w:b/>
            <w:bCs/>
          </w:rPr>
          <w:delText>623</w:delText>
        </w:r>
        <w:r w:rsidRPr="00E94C40" w:rsidDel="00E94C40">
          <w:delText>, 616–624 (2023).</w:delText>
        </w:r>
      </w:del>
    </w:p>
    <w:p w14:paraId="4D0E6B53" w14:textId="22B2A47D" w:rsidR="003B593D" w:rsidRPr="00E94C40" w:rsidDel="00E94C40" w:rsidRDefault="003B593D" w:rsidP="00E94C40">
      <w:pPr>
        <w:pStyle w:val="Bibliography"/>
        <w:rPr>
          <w:del w:id="1280" w:author="Liu, Cong" w:date="2025-01-24T17:13:00Z" w16du:dateUtc="2025-01-25T01:13:00Z"/>
        </w:rPr>
        <w:pPrChange w:id="1281" w:author="Liu, Cong" w:date="2025-01-24T17:13:00Z" w16du:dateUtc="2025-01-25T01:13:00Z">
          <w:pPr>
            <w:pStyle w:val="Bibliography"/>
          </w:pPr>
        </w:pPrChange>
      </w:pPr>
      <w:del w:id="1282" w:author="Liu, Cong" w:date="2025-01-24T17:13:00Z" w16du:dateUtc="2025-01-25T01:13:00Z">
        <w:r w:rsidRPr="00E94C40" w:rsidDel="00E94C40">
          <w:delText>12.</w:delText>
        </w:r>
        <w:r w:rsidRPr="00E94C40" w:rsidDel="00E94C40">
          <w:tab/>
          <w:delText xml:space="preserve">Zhang, K., Wang, M., Zhao, Y. &amp; Wang, W. Taiji: System-level identification of key transcription factors reveals transcriptional waves in mouse embryonic development. </w:delText>
        </w:r>
        <w:r w:rsidRPr="00E94C40" w:rsidDel="00E94C40">
          <w:rPr>
            <w:i/>
            <w:iCs/>
          </w:rPr>
          <w:delText>Sci Adv</w:delText>
        </w:r>
        <w:r w:rsidRPr="00E94C40" w:rsidDel="00E94C40">
          <w:delText xml:space="preserve"> </w:delText>
        </w:r>
        <w:r w:rsidRPr="00E94C40" w:rsidDel="00E94C40">
          <w:rPr>
            <w:b/>
            <w:bCs/>
          </w:rPr>
          <w:delText>5</w:delText>
        </w:r>
        <w:r w:rsidRPr="00E94C40" w:rsidDel="00E94C40">
          <w:delText>, eaav3262 (2019).</w:delText>
        </w:r>
      </w:del>
    </w:p>
    <w:p w14:paraId="3D383B59" w14:textId="7CF7CF3D" w:rsidR="003B593D" w:rsidRPr="00E94C40" w:rsidDel="00E94C40" w:rsidRDefault="003B593D" w:rsidP="00E94C40">
      <w:pPr>
        <w:pStyle w:val="Bibliography"/>
        <w:rPr>
          <w:del w:id="1283" w:author="Liu, Cong" w:date="2025-01-24T17:13:00Z" w16du:dateUtc="2025-01-25T01:13:00Z"/>
        </w:rPr>
        <w:pPrChange w:id="1284" w:author="Liu, Cong" w:date="2025-01-24T17:13:00Z" w16du:dateUtc="2025-01-25T01:13:00Z">
          <w:pPr>
            <w:pStyle w:val="Bibliography"/>
          </w:pPr>
        </w:pPrChange>
      </w:pPr>
      <w:del w:id="1285" w:author="Liu, Cong" w:date="2025-01-24T17:13:00Z" w16du:dateUtc="2025-01-25T01:13:00Z">
        <w:r w:rsidRPr="00E94C40" w:rsidDel="00E94C40">
          <w:delText>13.</w:delText>
        </w:r>
        <w:r w:rsidRPr="00E94C40" w:rsidDel="00E94C40">
          <w:tab/>
          <w:delText xml:space="preserve">Liu, C. </w:delText>
        </w:r>
        <w:r w:rsidRPr="00E94C40" w:rsidDel="00E94C40">
          <w:rPr>
            <w:i/>
            <w:iCs/>
          </w:rPr>
          <w:delText>et al.</w:delText>
        </w:r>
        <w:r w:rsidRPr="00E94C40" w:rsidDel="00E94C40">
          <w:delText xml:space="preserve"> Systems-level identification of key transcription factors in immune cell specification. </w:delText>
        </w:r>
        <w:r w:rsidRPr="00E94C40" w:rsidDel="00E94C40">
          <w:rPr>
            <w:i/>
            <w:iCs/>
          </w:rPr>
          <w:delText>PLoS Comput. Biol.</w:delText>
        </w:r>
        <w:r w:rsidRPr="00E94C40" w:rsidDel="00E94C40">
          <w:delText xml:space="preserve"> </w:delText>
        </w:r>
        <w:r w:rsidRPr="00E94C40" w:rsidDel="00E94C40">
          <w:rPr>
            <w:b/>
            <w:bCs/>
          </w:rPr>
          <w:delText>18</w:delText>
        </w:r>
        <w:r w:rsidRPr="00E94C40" w:rsidDel="00E94C40">
          <w:delText>, e1010116 (2022).</w:delText>
        </w:r>
      </w:del>
    </w:p>
    <w:p w14:paraId="3149AA43" w14:textId="56CE8D30" w:rsidR="003B593D" w:rsidRPr="00E94C40" w:rsidDel="00E94C40" w:rsidRDefault="003B593D" w:rsidP="00E94C40">
      <w:pPr>
        <w:pStyle w:val="Bibliography"/>
        <w:rPr>
          <w:del w:id="1286" w:author="Liu, Cong" w:date="2025-01-24T17:13:00Z" w16du:dateUtc="2025-01-25T01:13:00Z"/>
        </w:rPr>
        <w:pPrChange w:id="1287" w:author="Liu, Cong" w:date="2025-01-24T17:13:00Z" w16du:dateUtc="2025-01-25T01:13:00Z">
          <w:pPr>
            <w:pStyle w:val="Bibliography"/>
          </w:pPr>
        </w:pPrChange>
      </w:pPr>
      <w:del w:id="1288" w:author="Liu, Cong" w:date="2025-01-24T17:13:00Z" w16du:dateUtc="2025-01-25T01:13:00Z">
        <w:r w:rsidRPr="00E94C40" w:rsidDel="00E94C40">
          <w:delText>14.</w:delText>
        </w:r>
        <w:r w:rsidRPr="00E94C40" w:rsidDel="00E94C40">
          <w:tab/>
          <w:delText xml:space="preserve">Chung, H. K. </w:delText>
        </w:r>
        <w:r w:rsidRPr="00E94C40" w:rsidDel="00E94C40">
          <w:rPr>
            <w:i/>
            <w:iCs/>
          </w:rPr>
          <w:delText>et al.</w:delText>
        </w:r>
        <w:r w:rsidRPr="00E94C40" w:rsidDel="00E94C40">
          <w:delText xml:space="preserve"> Multiomics atlas-assisted discovery of transcription factors enables specific cell state programming. </w:delText>
        </w:r>
        <w:r w:rsidRPr="00E94C40" w:rsidDel="00E94C40">
          <w:rPr>
            <w:i/>
            <w:iCs/>
          </w:rPr>
          <w:delText>bioRxiv</w:delText>
        </w:r>
        <w:r w:rsidRPr="00E94C40" w:rsidDel="00E94C40">
          <w:delText xml:space="preserve"> (2023).</w:delText>
        </w:r>
      </w:del>
    </w:p>
    <w:p w14:paraId="72159983" w14:textId="2213DD4F" w:rsidR="003B593D" w:rsidRPr="00E94C40" w:rsidDel="00E94C40" w:rsidRDefault="003B593D" w:rsidP="00E94C40">
      <w:pPr>
        <w:pStyle w:val="Bibliography"/>
        <w:rPr>
          <w:del w:id="1289" w:author="Liu, Cong" w:date="2025-01-24T17:13:00Z" w16du:dateUtc="2025-01-25T01:13:00Z"/>
        </w:rPr>
        <w:pPrChange w:id="1290" w:author="Liu, Cong" w:date="2025-01-24T17:13:00Z" w16du:dateUtc="2025-01-25T01:13:00Z">
          <w:pPr>
            <w:pStyle w:val="Bibliography"/>
          </w:pPr>
        </w:pPrChange>
      </w:pPr>
      <w:del w:id="1291" w:author="Liu, Cong" w:date="2025-01-24T17:13:00Z" w16du:dateUtc="2025-01-25T01:13:00Z">
        <w:r w:rsidRPr="00E94C40" w:rsidDel="00E94C40">
          <w:delText>15.</w:delText>
        </w:r>
        <w:r w:rsidRPr="00E94C40" w:rsidDel="00E94C40">
          <w:tab/>
          <w:delText xml:space="preserve">Yu, B. </w:delText>
        </w:r>
        <w:r w:rsidRPr="00E94C40" w:rsidDel="00E94C40">
          <w:rPr>
            <w:i/>
            <w:iCs/>
          </w:rPr>
          <w:delText>et al.</w:delText>
        </w:r>
        <w:r w:rsidRPr="00E94C40" w:rsidDel="00E94C40">
          <w:delText xml:space="preserve"> Epigenetic landscapes reveal transcription factors that regulate CD8 T cell differentiation. </w:delText>
        </w:r>
        <w:r w:rsidRPr="00E94C40" w:rsidDel="00E94C40">
          <w:rPr>
            <w:i/>
            <w:iCs/>
          </w:rPr>
          <w:delText>Nature Immunology</w:delText>
        </w:r>
        <w:r w:rsidRPr="00E94C40" w:rsidDel="00E94C40">
          <w:delText xml:space="preserve"> </w:delText>
        </w:r>
        <w:r w:rsidRPr="00E94C40" w:rsidDel="00E94C40">
          <w:rPr>
            <w:b/>
            <w:bCs/>
          </w:rPr>
          <w:delText>18</w:delText>
        </w:r>
        <w:r w:rsidRPr="00E94C40" w:rsidDel="00E94C40">
          <w:delText>, 573–582 (2017).</w:delText>
        </w:r>
      </w:del>
    </w:p>
    <w:p w14:paraId="41AF3A3D" w14:textId="2DD97119" w:rsidR="003B593D" w:rsidRPr="00E94C40" w:rsidDel="00E94C40" w:rsidRDefault="003B593D" w:rsidP="00E94C40">
      <w:pPr>
        <w:pStyle w:val="Bibliography"/>
        <w:rPr>
          <w:del w:id="1292" w:author="Liu, Cong" w:date="2025-01-24T17:13:00Z" w16du:dateUtc="2025-01-25T01:13:00Z"/>
        </w:rPr>
        <w:pPrChange w:id="1293" w:author="Liu, Cong" w:date="2025-01-24T17:13:00Z" w16du:dateUtc="2025-01-25T01:13:00Z">
          <w:pPr>
            <w:pStyle w:val="Bibliography"/>
          </w:pPr>
        </w:pPrChange>
      </w:pPr>
      <w:del w:id="1294" w:author="Liu, Cong" w:date="2025-01-24T17:13:00Z" w16du:dateUtc="2025-01-25T01:13:00Z">
        <w:r w:rsidRPr="00E94C40" w:rsidDel="00E94C40">
          <w:delText>16.</w:delText>
        </w:r>
        <w:r w:rsidRPr="00E94C40" w:rsidDel="00E94C40">
          <w:tab/>
          <w:delText xml:space="preserve">Feinberg, M. W. </w:delText>
        </w:r>
        <w:r w:rsidRPr="00E94C40" w:rsidDel="00E94C40">
          <w:rPr>
            <w:i/>
            <w:iCs/>
          </w:rPr>
          <w:delText>et al.</w:delText>
        </w:r>
        <w:r w:rsidRPr="00E94C40" w:rsidDel="00E94C40">
          <w:delText xml:space="preserve"> The Kruppel-like factor KLF4 is a critical regulator of monocyte differentiation. </w:delText>
        </w:r>
        <w:r w:rsidRPr="00E94C40" w:rsidDel="00E94C40">
          <w:rPr>
            <w:i/>
            <w:iCs/>
          </w:rPr>
          <w:delText>EMBO J.</w:delText>
        </w:r>
        <w:r w:rsidRPr="00E94C40" w:rsidDel="00E94C40">
          <w:delText xml:space="preserve"> </w:delText>
        </w:r>
        <w:r w:rsidRPr="00E94C40" w:rsidDel="00E94C40">
          <w:rPr>
            <w:b/>
            <w:bCs/>
          </w:rPr>
          <w:delText>26</w:delText>
        </w:r>
        <w:r w:rsidRPr="00E94C40" w:rsidDel="00E94C40">
          <w:delText>, 4138–4148 (2007).</w:delText>
        </w:r>
      </w:del>
    </w:p>
    <w:p w14:paraId="7A5A158A" w14:textId="7FF4C5B6" w:rsidR="003B593D" w:rsidRPr="00E94C40" w:rsidDel="00E94C40" w:rsidRDefault="003B593D" w:rsidP="00E94C40">
      <w:pPr>
        <w:pStyle w:val="Bibliography"/>
        <w:rPr>
          <w:del w:id="1295" w:author="Liu, Cong" w:date="2025-01-24T17:13:00Z" w16du:dateUtc="2025-01-25T01:13:00Z"/>
        </w:rPr>
        <w:pPrChange w:id="1296" w:author="Liu, Cong" w:date="2025-01-24T17:13:00Z" w16du:dateUtc="2025-01-25T01:13:00Z">
          <w:pPr>
            <w:pStyle w:val="Bibliography"/>
          </w:pPr>
        </w:pPrChange>
      </w:pPr>
      <w:del w:id="1297" w:author="Liu, Cong" w:date="2025-01-24T17:13:00Z" w16du:dateUtc="2025-01-25T01:13:00Z">
        <w:r w:rsidRPr="00E94C40" w:rsidDel="00E94C40">
          <w:delText>17.</w:delText>
        </w:r>
        <w:r w:rsidRPr="00E94C40" w:rsidDel="00E94C40">
          <w:tab/>
          <w:delText xml:space="preserve">Intlekofer, A. M. </w:delText>
        </w:r>
        <w:r w:rsidRPr="00E94C40" w:rsidDel="00E94C40">
          <w:rPr>
            <w:i/>
            <w:iCs/>
          </w:rPr>
          <w:delText>et al.</w:delText>
        </w:r>
        <w:r w:rsidRPr="00E94C40" w:rsidDel="00E94C40">
          <w:delText xml:space="preserve"> Effector and memory CD8+ T cell fate coupled by T-bet and eomesodermin. </w:delText>
        </w:r>
        <w:r w:rsidRPr="00E94C40" w:rsidDel="00E94C40">
          <w:rPr>
            <w:i/>
            <w:iCs/>
          </w:rPr>
          <w:delText>Nat. Immunol.</w:delText>
        </w:r>
        <w:r w:rsidRPr="00E94C40" w:rsidDel="00E94C40">
          <w:delText xml:space="preserve"> </w:delText>
        </w:r>
        <w:r w:rsidRPr="00E94C40" w:rsidDel="00E94C40">
          <w:rPr>
            <w:b/>
            <w:bCs/>
          </w:rPr>
          <w:delText>6</w:delText>
        </w:r>
        <w:r w:rsidRPr="00E94C40" w:rsidDel="00E94C40">
          <w:delText>, 1236–1244 (2005).</w:delText>
        </w:r>
      </w:del>
    </w:p>
    <w:p w14:paraId="6CF95819" w14:textId="1BB83EB8" w:rsidR="003B593D" w:rsidRPr="00E94C40" w:rsidDel="00E94C40" w:rsidRDefault="003B593D" w:rsidP="00E94C40">
      <w:pPr>
        <w:pStyle w:val="Bibliography"/>
        <w:rPr>
          <w:del w:id="1298" w:author="Liu, Cong" w:date="2025-01-24T17:13:00Z" w16du:dateUtc="2025-01-25T01:13:00Z"/>
        </w:rPr>
        <w:pPrChange w:id="1299" w:author="Liu, Cong" w:date="2025-01-24T17:13:00Z" w16du:dateUtc="2025-01-25T01:13:00Z">
          <w:pPr>
            <w:pStyle w:val="Bibliography"/>
          </w:pPr>
        </w:pPrChange>
      </w:pPr>
      <w:del w:id="1300" w:author="Liu, Cong" w:date="2025-01-24T17:13:00Z" w16du:dateUtc="2025-01-25T01:13:00Z">
        <w:r w:rsidRPr="00E94C40" w:rsidDel="00E94C40">
          <w:delText>18.</w:delText>
        </w:r>
        <w:r w:rsidRPr="00E94C40" w:rsidDel="00E94C40">
          <w:tab/>
          <w:delText xml:space="preserve">Dehnavi, S. </w:delText>
        </w:r>
        <w:r w:rsidRPr="00E94C40" w:rsidDel="00E94C40">
          <w:rPr>
            <w:i/>
            <w:iCs/>
          </w:rPr>
          <w:delText>et al.</w:delText>
        </w:r>
        <w:r w:rsidRPr="00E94C40" w:rsidDel="00E94C40">
          <w:delText xml:space="preserve"> The role of protein SUMOylation in rheumatoid arthritis. </w:delText>
        </w:r>
        <w:r w:rsidRPr="00E94C40" w:rsidDel="00E94C40">
          <w:rPr>
            <w:i/>
            <w:iCs/>
          </w:rPr>
          <w:delText>J. Autoimmun.</w:delText>
        </w:r>
        <w:r w:rsidRPr="00E94C40" w:rsidDel="00E94C40">
          <w:delText xml:space="preserve"> </w:delText>
        </w:r>
        <w:r w:rsidRPr="00E94C40" w:rsidDel="00E94C40">
          <w:rPr>
            <w:b/>
            <w:bCs/>
          </w:rPr>
          <w:delText>102</w:delText>
        </w:r>
        <w:r w:rsidRPr="00E94C40" w:rsidDel="00E94C40">
          <w:delText>, 1–7 (2019).</w:delText>
        </w:r>
      </w:del>
    </w:p>
    <w:p w14:paraId="34B5B8C9" w14:textId="66525CF0" w:rsidR="003B593D" w:rsidRPr="00E94C40" w:rsidDel="00E94C40" w:rsidRDefault="003B593D" w:rsidP="00E94C40">
      <w:pPr>
        <w:pStyle w:val="Bibliography"/>
        <w:rPr>
          <w:del w:id="1301" w:author="Liu, Cong" w:date="2025-01-24T17:13:00Z" w16du:dateUtc="2025-01-25T01:13:00Z"/>
        </w:rPr>
        <w:pPrChange w:id="1302" w:author="Liu, Cong" w:date="2025-01-24T17:13:00Z" w16du:dateUtc="2025-01-25T01:13:00Z">
          <w:pPr>
            <w:pStyle w:val="Bibliography"/>
          </w:pPr>
        </w:pPrChange>
      </w:pPr>
      <w:del w:id="1303" w:author="Liu, Cong" w:date="2025-01-24T17:13:00Z" w16du:dateUtc="2025-01-25T01:13:00Z">
        <w:r w:rsidRPr="00E94C40" w:rsidDel="00E94C40">
          <w:delText>19.</w:delText>
        </w:r>
        <w:r w:rsidRPr="00E94C40" w:rsidDel="00E94C40">
          <w:tab/>
          <w:delText xml:space="preserve">Di Chen, Dongyeon J Kim, Jie Shen, Zhen Zou, Regis J O’Keefe. Runx2 plays a central role in Osteoarthritis development. </w:delText>
        </w:r>
        <w:r w:rsidRPr="00E94C40" w:rsidDel="00E94C40">
          <w:rPr>
            <w:i/>
            <w:iCs/>
          </w:rPr>
          <w:delText>Journal of Orthopaedic Translation</w:delText>
        </w:r>
        <w:r w:rsidRPr="00E94C40" w:rsidDel="00E94C40">
          <w:delText xml:space="preserve"> </w:delText>
        </w:r>
        <w:r w:rsidRPr="00E94C40" w:rsidDel="00E94C40">
          <w:rPr>
            <w:b/>
            <w:bCs/>
          </w:rPr>
          <w:delText>23</w:delText>
        </w:r>
        <w:r w:rsidRPr="00E94C40" w:rsidDel="00E94C40">
          <w:delText>, 132–139 (2020).</w:delText>
        </w:r>
      </w:del>
    </w:p>
    <w:p w14:paraId="3A7EBAAE" w14:textId="08FA9934" w:rsidR="003B593D" w:rsidRPr="00E94C40" w:rsidDel="00E94C40" w:rsidRDefault="003B593D" w:rsidP="00E94C40">
      <w:pPr>
        <w:pStyle w:val="Bibliography"/>
        <w:rPr>
          <w:del w:id="1304" w:author="Liu, Cong" w:date="2025-01-24T17:13:00Z" w16du:dateUtc="2025-01-25T01:13:00Z"/>
        </w:rPr>
        <w:pPrChange w:id="1305" w:author="Liu, Cong" w:date="2025-01-24T17:13:00Z" w16du:dateUtc="2025-01-25T01:13:00Z">
          <w:pPr>
            <w:pStyle w:val="Bibliography"/>
          </w:pPr>
        </w:pPrChange>
      </w:pPr>
      <w:del w:id="1306" w:author="Liu, Cong" w:date="2025-01-24T17:13:00Z" w16du:dateUtc="2025-01-25T01:13:00Z">
        <w:r w:rsidRPr="00E94C40" w:rsidDel="00E94C40">
          <w:delText>20.</w:delText>
        </w:r>
        <w:r w:rsidRPr="00E94C40" w:rsidDel="00E94C40">
          <w:tab/>
          <w:delText xml:space="preserve">Caire, R. </w:delText>
        </w:r>
        <w:r w:rsidRPr="00E94C40" w:rsidDel="00E94C40">
          <w:rPr>
            <w:i/>
            <w:iCs/>
          </w:rPr>
          <w:delText>et al.</w:delText>
        </w:r>
        <w:r w:rsidRPr="00E94C40" w:rsidDel="00E94C40">
          <w:delText xml:space="preserve"> YAP/TAZ: Key Players for Rheumatoid Arthritis Severity by Driving Fibroblast Like Synoviocytes Phenotype and Fibro-Inflammatory Response. </w:delText>
        </w:r>
        <w:r w:rsidRPr="00E94C40" w:rsidDel="00E94C40">
          <w:rPr>
            <w:i/>
            <w:iCs/>
          </w:rPr>
          <w:delText>Front. Immunol.</w:delText>
        </w:r>
        <w:r w:rsidRPr="00E94C40" w:rsidDel="00E94C40">
          <w:delText xml:space="preserve"> </w:delText>
        </w:r>
        <w:r w:rsidRPr="00E94C40" w:rsidDel="00E94C40">
          <w:rPr>
            <w:b/>
            <w:bCs/>
          </w:rPr>
          <w:delText>12</w:delText>
        </w:r>
        <w:r w:rsidRPr="00E94C40" w:rsidDel="00E94C40">
          <w:delText>, 791907 (2021).</w:delText>
        </w:r>
      </w:del>
    </w:p>
    <w:p w14:paraId="2ACC7FE0" w14:textId="7F9E9136" w:rsidR="003B593D" w:rsidRPr="00E94C40" w:rsidDel="00E94C40" w:rsidRDefault="003B593D" w:rsidP="00E94C40">
      <w:pPr>
        <w:pStyle w:val="Bibliography"/>
        <w:rPr>
          <w:del w:id="1307" w:author="Liu, Cong" w:date="2025-01-24T17:13:00Z" w16du:dateUtc="2025-01-25T01:13:00Z"/>
        </w:rPr>
        <w:pPrChange w:id="1308" w:author="Liu, Cong" w:date="2025-01-24T17:13:00Z" w16du:dateUtc="2025-01-25T01:13:00Z">
          <w:pPr>
            <w:pStyle w:val="Bibliography"/>
          </w:pPr>
        </w:pPrChange>
      </w:pPr>
      <w:del w:id="1309" w:author="Liu, Cong" w:date="2025-01-24T17:13:00Z" w16du:dateUtc="2025-01-25T01:13:00Z">
        <w:r w:rsidRPr="00E94C40" w:rsidDel="00E94C40">
          <w:delText>21.</w:delText>
        </w:r>
        <w:r w:rsidRPr="00E94C40" w:rsidDel="00E94C40">
          <w:tab/>
          <w:delText xml:space="preserve">Zhuang, Y. </w:delText>
        </w:r>
        <w:r w:rsidRPr="00E94C40" w:rsidDel="00E94C40">
          <w:rPr>
            <w:i/>
            <w:iCs/>
          </w:rPr>
          <w:delText>et al.</w:delText>
        </w:r>
        <w:r w:rsidRPr="00E94C40" w:rsidDel="00E94C40">
          <w:delText xml:space="preserve"> A narrative review of the role of the Notch signaling pathway in rheumatoid arthritis. </w:delText>
        </w:r>
        <w:r w:rsidRPr="00E94C40" w:rsidDel="00E94C40">
          <w:rPr>
            <w:i/>
            <w:iCs/>
          </w:rPr>
          <w:delText>Annals of Translational Medicine</w:delText>
        </w:r>
        <w:r w:rsidRPr="00E94C40" w:rsidDel="00E94C40">
          <w:delText xml:space="preserve"> </w:delText>
        </w:r>
        <w:r w:rsidRPr="00E94C40" w:rsidDel="00E94C40">
          <w:rPr>
            <w:b/>
            <w:bCs/>
          </w:rPr>
          <w:delText>10</w:delText>
        </w:r>
        <w:r w:rsidRPr="00E94C40" w:rsidDel="00E94C40">
          <w:delText>, 371–371 (2022).</w:delText>
        </w:r>
      </w:del>
    </w:p>
    <w:p w14:paraId="025285FA" w14:textId="7B62C8AB" w:rsidR="003B593D" w:rsidRPr="00E94C40" w:rsidDel="00E94C40" w:rsidRDefault="003B593D" w:rsidP="00E94C40">
      <w:pPr>
        <w:pStyle w:val="Bibliography"/>
        <w:rPr>
          <w:del w:id="1310" w:author="Liu, Cong" w:date="2025-01-24T17:13:00Z" w16du:dateUtc="2025-01-25T01:13:00Z"/>
        </w:rPr>
        <w:pPrChange w:id="1311" w:author="Liu, Cong" w:date="2025-01-24T17:13:00Z" w16du:dateUtc="2025-01-25T01:13:00Z">
          <w:pPr>
            <w:pStyle w:val="Bibliography"/>
          </w:pPr>
        </w:pPrChange>
      </w:pPr>
      <w:del w:id="1312" w:author="Liu, Cong" w:date="2025-01-24T17:13:00Z" w16du:dateUtc="2025-01-25T01:13:00Z">
        <w:r w:rsidRPr="00E94C40" w:rsidDel="00E94C40">
          <w:delText>22.</w:delText>
        </w:r>
        <w:r w:rsidRPr="00E94C40" w:rsidDel="00E94C40">
          <w:tab/>
          <w:delText xml:space="preserve">Chen, S. </w:delText>
        </w:r>
        <w:r w:rsidRPr="00E94C40" w:rsidDel="00E94C40">
          <w:rPr>
            <w:i/>
            <w:iCs/>
          </w:rPr>
          <w:delText>et al.</w:delText>
        </w:r>
        <w:r w:rsidRPr="00E94C40" w:rsidDel="00E94C40">
          <w:delText xml:space="preserve"> Wnt/β-catenin signaling pathway promotes abnormal activation of fibroblast-like synoviocytes and angiogenesis in rheumatoid arthritis and the intervention of Er Miao San. </w:delText>
        </w:r>
        <w:r w:rsidRPr="00E94C40" w:rsidDel="00E94C40">
          <w:rPr>
            <w:i/>
            <w:iCs/>
          </w:rPr>
          <w:delText>Phytomedicine</w:delText>
        </w:r>
        <w:r w:rsidRPr="00E94C40" w:rsidDel="00E94C40">
          <w:delText xml:space="preserve"> </w:delText>
        </w:r>
        <w:r w:rsidRPr="00E94C40" w:rsidDel="00E94C40">
          <w:rPr>
            <w:b/>
            <w:bCs/>
          </w:rPr>
          <w:delText>120</w:delText>
        </w:r>
        <w:r w:rsidRPr="00E94C40" w:rsidDel="00E94C40">
          <w:delText>, 155064 (2023).</w:delText>
        </w:r>
      </w:del>
    </w:p>
    <w:p w14:paraId="32EA73E1" w14:textId="7C9C60FF" w:rsidR="003B593D" w:rsidRPr="00E94C40" w:rsidDel="00E94C40" w:rsidRDefault="003B593D" w:rsidP="00E94C40">
      <w:pPr>
        <w:pStyle w:val="Bibliography"/>
        <w:rPr>
          <w:del w:id="1313" w:author="Liu, Cong" w:date="2025-01-24T17:13:00Z" w16du:dateUtc="2025-01-25T01:13:00Z"/>
        </w:rPr>
        <w:pPrChange w:id="1314" w:author="Liu, Cong" w:date="2025-01-24T17:13:00Z" w16du:dateUtc="2025-01-25T01:13:00Z">
          <w:pPr>
            <w:pStyle w:val="Bibliography"/>
          </w:pPr>
        </w:pPrChange>
      </w:pPr>
      <w:del w:id="1315" w:author="Liu, Cong" w:date="2025-01-24T17:13:00Z" w16du:dateUtc="2025-01-25T01:13:00Z">
        <w:r w:rsidRPr="00E94C40" w:rsidDel="00E94C40">
          <w:delText>23.</w:delText>
        </w:r>
        <w:r w:rsidRPr="00E94C40" w:rsidDel="00E94C40">
          <w:tab/>
          <w:delText xml:space="preserve">Vecellio, M., Cohen, C. J., Roberts, A. R., Wordsworth, P. B. &amp; Kenna, T. J. RUNX3 and T-Bet in Immunopathogenesis of Ankylosing Spondylitis—Novel Targets for Therapy? </w:delText>
        </w:r>
        <w:r w:rsidRPr="00E94C40" w:rsidDel="00E94C40">
          <w:rPr>
            <w:i/>
            <w:iCs/>
          </w:rPr>
          <w:delText>Front. Immunol.</w:delText>
        </w:r>
        <w:r w:rsidRPr="00E94C40" w:rsidDel="00E94C40">
          <w:delText xml:space="preserve"> </w:delText>
        </w:r>
        <w:r w:rsidRPr="00E94C40" w:rsidDel="00E94C40">
          <w:rPr>
            <w:b/>
            <w:bCs/>
          </w:rPr>
          <w:delText>9</w:delText>
        </w:r>
        <w:r w:rsidRPr="00E94C40" w:rsidDel="00E94C40">
          <w:delText>, 424898 (2018).</w:delText>
        </w:r>
      </w:del>
    </w:p>
    <w:p w14:paraId="676C5116" w14:textId="70D426B3" w:rsidR="003B593D" w:rsidRPr="00E94C40" w:rsidDel="00E94C40" w:rsidRDefault="003B593D" w:rsidP="00E94C40">
      <w:pPr>
        <w:pStyle w:val="Bibliography"/>
        <w:rPr>
          <w:del w:id="1316" w:author="Liu, Cong" w:date="2025-01-24T17:13:00Z" w16du:dateUtc="2025-01-25T01:13:00Z"/>
        </w:rPr>
        <w:pPrChange w:id="1317" w:author="Liu, Cong" w:date="2025-01-24T17:13:00Z" w16du:dateUtc="2025-01-25T01:13:00Z">
          <w:pPr>
            <w:pStyle w:val="Bibliography"/>
          </w:pPr>
        </w:pPrChange>
      </w:pPr>
      <w:del w:id="1318" w:author="Liu, Cong" w:date="2025-01-24T17:13:00Z" w16du:dateUtc="2025-01-25T01:13:00Z">
        <w:r w:rsidRPr="00E94C40" w:rsidDel="00E94C40">
          <w:delText>24.</w:delText>
        </w:r>
        <w:r w:rsidRPr="00E94C40" w:rsidDel="00E94C40">
          <w:tab/>
          <w:delText xml:space="preserve">Jin, S. </w:delText>
        </w:r>
        <w:r w:rsidRPr="00E94C40" w:rsidDel="00E94C40">
          <w:rPr>
            <w:i/>
            <w:iCs/>
          </w:rPr>
          <w:delText>et al.</w:delText>
        </w:r>
        <w:r w:rsidRPr="00E94C40" w:rsidDel="00E94C40">
          <w:delText xml:space="preserve"> Inference and analysis of cell-cell communication using CellChat. </w:delText>
        </w:r>
        <w:r w:rsidRPr="00E94C40" w:rsidDel="00E94C40">
          <w:rPr>
            <w:i/>
            <w:iCs/>
          </w:rPr>
          <w:delText>Nat. Commun.</w:delText>
        </w:r>
        <w:r w:rsidRPr="00E94C40" w:rsidDel="00E94C40">
          <w:delText xml:space="preserve"> </w:delText>
        </w:r>
        <w:r w:rsidRPr="00E94C40" w:rsidDel="00E94C40">
          <w:rPr>
            <w:b/>
            <w:bCs/>
          </w:rPr>
          <w:delText>12</w:delText>
        </w:r>
        <w:r w:rsidRPr="00E94C40" w:rsidDel="00E94C40">
          <w:delText>, 1–20 (2021).</w:delText>
        </w:r>
      </w:del>
    </w:p>
    <w:p w14:paraId="416F9B60" w14:textId="6CBD8AE8" w:rsidR="003B593D" w:rsidRPr="00E94C40" w:rsidDel="00E94C40" w:rsidRDefault="003B593D" w:rsidP="00E94C40">
      <w:pPr>
        <w:pStyle w:val="Bibliography"/>
        <w:rPr>
          <w:del w:id="1319" w:author="Liu, Cong" w:date="2025-01-24T17:13:00Z" w16du:dateUtc="2025-01-25T01:13:00Z"/>
        </w:rPr>
        <w:pPrChange w:id="1320" w:author="Liu, Cong" w:date="2025-01-24T17:13:00Z" w16du:dateUtc="2025-01-25T01:13:00Z">
          <w:pPr>
            <w:pStyle w:val="Bibliography"/>
          </w:pPr>
        </w:pPrChange>
      </w:pPr>
      <w:del w:id="1321" w:author="Liu, Cong" w:date="2025-01-24T17:13:00Z" w16du:dateUtc="2025-01-25T01:13:00Z">
        <w:r w:rsidRPr="00E94C40" w:rsidDel="00E94C40">
          <w:delText>25.</w:delText>
        </w:r>
        <w:r w:rsidRPr="00E94C40" w:rsidDel="00E94C40">
          <w:tab/>
          <w:delText xml:space="preserve">Serum proteomic analysis identifies interleukin 16 as a biomarker for clinical response during early treatment of rheumatoid arthritis. </w:delText>
        </w:r>
        <w:r w:rsidRPr="00E94C40" w:rsidDel="00E94C40">
          <w:rPr>
            <w:i/>
            <w:iCs/>
          </w:rPr>
          <w:delText>Cytokine</w:delText>
        </w:r>
        <w:r w:rsidRPr="00E94C40" w:rsidDel="00E94C40">
          <w:delText xml:space="preserve"> </w:delText>
        </w:r>
        <w:r w:rsidRPr="00E94C40" w:rsidDel="00E94C40">
          <w:rPr>
            <w:b/>
            <w:bCs/>
          </w:rPr>
          <w:delText>78</w:delText>
        </w:r>
        <w:r w:rsidRPr="00E94C40" w:rsidDel="00E94C40">
          <w:delText>, 87–93 (2016).</w:delText>
        </w:r>
      </w:del>
    </w:p>
    <w:p w14:paraId="71A8784E" w14:textId="515F05E5" w:rsidR="003B593D" w:rsidRPr="00E94C40" w:rsidDel="00E94C40" w:rsidRDefault="003B593D" w:rsidP="00E94C40">
      <w:pPr>
        <w:pStyle w:val="Bibliography"/>
        <w:rPr>
          <w:del w:id="1322" w:author="Liu, Cong" w:date="2025-01-24T17:13:00Z" w16du:dateUtc="2025-01-25T01:13:00Z"/>
        </w:rPr>
        <w:pPrChange w:id="1323" w:author="Liu, Cong" w:date="2025-01-24T17:13:00Z" w16du:dateUtc="2025-01-25T01:13:00Z">
          <w:pPr>
            <w:pStyle w:val="Bibliography"/>
          </w:pPr>
        </w:pPrChange>
      </w:pPr>
      <w:del w:id="1324" w:author="Liu, Cong" w:date="2025-01-24T17:13:00Z" w16du:dateUtc="2025-01-25T01:13:00Z">
        <w:r w:rsidRPr="00E94C40" w:rsidDel="00E94C40">
          <w:delText>26.</w:delText>
        </w:r>
        <w:r w:rsidRPr="00E94C40" w:rsidDel="00E94C40">
          <w:tab/>
          <w:delText xml:space="preserve">Galea, C. A., Nguyen, H. M., George Chandy, K., Smith, B. J. &amp; Norton, R. S. Domain structure and function of matrix metalloprotease 23 (MMP23): role in potassium channel trafficking. </w:delText>
        </w:r>
        <w:r w:rsidRPr="00E94C40" w:rsidDel="00E94C40">
          <w:rPr>
            <w:i/>
            <w:iCs/>
          </w:rPr>
          <w:delText>Cell. Mol. Life Sci.</w:delText>
        </w:r>
        <w:r w:rsidRPr="00E94C40" w:rsidDel="00E94C40">
          <w:delText xml:space="preserve"> </w:delText>
        </w:r>
        <w:r w:rsidRPr="00E94C40" w:rsidDel="00E94C40">
          <w:rPr>
            <w:b/>
            <w:bCs/>
          </w:rPr>
          <w:delText>71</w:delText>
        </w:r>
        <w:r w:rsidRPr="00E94C40" w:rsidDel="00E94C40">
          <w:delText>, 1191–1210 (2013).</w:delText>
        </w:r>
      </w:del>
    </w:p>
    <w:p w14:paraId="671C3EA5" w14:textId="4D51A9A9" w:rsidR="003B593D" w:rsidRPr="00E94C40" w:rsidDel="00E94C40" w:rsidRDefault="003B593D" w:rsidP="00E94C40">
      <w:pPr>
        <w:pStyle w:val="Bibliography"/>
        <w:rPr>
          <w:del w:id="1325" w:author="Liu, Cong" w:date="2025-01-24T17:13:00Z" w16du:dateUtc="2025-01-25T01:13:00Z"/>
        </w:rPr>
        <w:pPrChange w:id="1326" w:author="Liu, Cong" w:date="2025-01-24T17:13:00Z" w16du:dateUtc="2025-01-25T01:13:00Z">
          <w:pPr>
            <w:pStyle w:val="Bibliography"/>
          </w:pPr>
        </w:pPrChange>
      </w:pPr>
      <w:del w:id="1327" w:author="Liu, Cong" w:date="2025-01-24T17:13:00Z" w16du:dateUtc="2025-01-25T01:13:00Z">
        <w:r w:rsidRPr="00E94C40" w:rsidDel="00E94C40">
          <w:delText>27.</w:delText>
        </w:r>
        <w:r w:rsidRPr="00E94C40" w:rsidDel="00E94C40">
          <w:tab/>
          <w:delText xml:space="preserve">Cohen, S. B. </w:delText>
        </w:r>
        <w:r w:rsidRPr="00E94C40" w:rsidDel="00E94C40">
          <w:rPr>
            <w:i/>
            <w:iCs/>
          </w:rPr>
          <w:delText>et al.</w:delText>
        </w:r>
        <w:r w:rsidRPr="00E94C40" w:rsidDel="00E94C40">
          <w:delText xml:space="preserve"> Rituximab for rheumatoid arthritis refractory to anti-tumor necrosis factor therapy: Results of a multicenter, randomized, double-blind, placebo-controlled, phase III trial evaluating primary efficacy and safety at twenty-four weeks. </w:delText>
        </w:r>
        <w:r w:rsidRPr="00E94C40" w:rsidDel="00E94C40">
          <w:rPr>
            <w:i/>
            <w:iCs/>
          </w:rPr>
          <w:delText>Arthritis Rheum.</w:delText>
        </w:r>
        <w:r w:rsidRPr="00E94C40" w:rsidDel="00E94C40">
          <w:delText xml:space="preserve"> </w:delText>
        </w:r>
        <w:r w:rsidRPr="00E94C40" w:rsidDel="00E94C40">
          <w:rPr>
            <w:b/>
            <w:bCs/>
          </w:rPr>
          <w:delText>54</w:delText>
        </w:r>
        <w:r w:rsidRPr="00E94C40" w:rsidDel="00E94C40">
          <w:delText>, 2793–2806 (2006).</w:delText>
        </w:r>
      </w:del>
    </w:p>
    <w:p w14:paraId="419C38F3" w14:textId="4B23575D" w:rsidR="003B593D" w:rsidRPr="00E94C40" w:rsidDel="00E94C40" w:rsidRDefault="003B593D" w:rsidP="00E94C40">
      <w:pPr>
        <w:pStyle w:val="Bibliography"/>
        <w:rPr>
          <w:del w:id="1328" w:author="Liu, Cong" w:date="2025-01-24T17:13:00Z" w16du:dateUtc="2025-01-25T01:13:00Z"/>
        </w:rPr>
        <w:pPrChange w:id="1329" w:author="Liu, Cong" w:date="2025-01-24T17:13:00Z" w16du:dateUtc="2025-01-25T01:13:00Z">
          <w:pPr>
            <w:pStyle w:val="Bibliography"/>
          </w:pPr>
        </w:pPrChange>
      </w:pPr>
      <w:del w:id="1330" w:author="Liu, Cong" w:date="2025-01-24T17:13:00Z" w16du:dateUtc="2025-01-25T01:13:00Z">
        <w:r w:rsidRPr="00E94C40" w:rsidDel="00E94C40">
          <w:delText>28.</w:delText>
        </w:r>
        <w:r w:rsidRPr="00E94C40" w:rsidDel="00E94C40">
          <w:tab/>
          <w:delText xml:space="preserve">Genovese, M. C. </w:delText>
        </w:r>
        <w:r w:rsidRPr="00E94C40" w:rsidDel="00E94C40">
          <w:rPr>
            <w:i/>
            <w:iCs/>
          </w:rPr>
          <w:delText>et al.</w:delText>
        </w:r>
        <w:r w:rsidRPr="00E94C40" w:rsidDel="00E94C40">
          <w:delText xml:space="preserve"> Abatacept for Rheumatoid Arthritis Refractory to Tumor Necrosis Factor α Inhibition. </w:delText>
        </w:r>
        <w:r w:rsidRPr="00E94C40" w:rsidDel="00E94C40">
          <w:rPr>
            <w:i/>
            <w:iCs/>
          </w:rPr>
          <w:delText>New England Journal of Medicine</w:delText>
        </w:r>
        <w:r w:rsidRPr="00E94C40" w:rsidDel="00E94C40">
          <w:delText xml:space="preserve"> </w:delText>
        </w:r>
        <w:r w:rsidRPr="00E94C40" w:rsidDel="00E94C40">
          <w:rPr>
            <w:b/>
            <w:bCs/>
          </w:rPr>
          <w:delText>353</w:delText>
        </w:r>
        <w:r w:rsidRPr="00E94C40" w:rsidDel="00E94C40">
          <w:delText>, 1114–1123 (2005).</w:delText>
        </w:r>
      </w:del>
    </w:p>
    <w:p w14:paraId="2141A988" w14:textId="7B6E8641" w:rsidR="003B593D" w:rsidRPr="00E94C40" w:rsidDel="00E94C40" w:rsidRDefault="003B593D" w:rsidP="00E94C40">
      <w:pPr>
        <w:pStyle w:val="Bibliography"/>
        <w:rPr>
          <w:del w:id="1331" w:author="Liu, Cong" w:date="2025-01-24T17:13:00Z" w16du:dateUtc="2025-01-25T01:13:00Z"/>
        </w:rPr>
        <w:pPrChange w:id="1332" w:author="Liu, Cong" w:date="2025-01-24T17:13:00Z" w16du:dateUtc="2025-01-25T01:13:00Z">
          <w:pPr>
            <w:pStyle w:val="Bibliography"/>
          </w:pPr>
        </w:pPrChange>
      </w:pPr>
      <w:del w:id="1333" w:author="Liu, Cong" w:date="2025-01-24T17:13:00Z" w16du:dateUtc="2025-01-25T01:13:00Z">
        <w:r w:rsidRPr="00E94C40" w:rsidDel="00E94C40">
          <w:delText>29.</w:delText>
        </w:r>
        <w:r w:rsidRPr="00E94C40" w:rsidDel="00E94C40">
          <w:tab/>
          <w:delText xml:space="preserve">Stefana Alivernini, Gary S Firestein, Iain B Mclnnes. The pathogenesis of rheumatoid arthritis. </w:delText>
        </w:r>
        <w:r w:rsidRPr="00E94C40" w:rsidDel="00E94C40">
          <w:rPr>
            <w:i/>
            <w:iCs/>
          </w:rPr>
          <w:delText>Immunity</w:delText>
        </w:r>
        <w:r w:rsidRPr="00E94C40" w:rsidDel="00E94C40">
          <w:delText xml:space="preserve"> </w:delText>
        </w:r>
        <w:r w:rsidRPr="00E94C40" w:rsidDel="00E94C40">
          <w:rPr>
            <w:b/>
            <w:bCs/>
          </w:rPr>
          <w:delText>55</w:delText>
        </w:r>
        <w:r w:rsidRPr="00E94C40" w:rsidDel="00E94C40">
          <w:delText>, 2255–2270 (2022).</w:delText>
        </w:r>
      </w:del>
    </w:p>
    <w:p w14:paraId="6F11856B" w14:textId="3F59AB3E" w:rsidR="003B593D" w:rsidRPr="00E94C40" w:rsidDel="00E94C40" w:rsidRDefault="003B593D" w:rsidP="00E94C40">
      <w:pPr>
        <w:pStyle w:val="Bibliography"/>
        <w:rPr>
          <w:del w:id="1334" w:author="Liu, Cong" w:date="2025-01-24T17:13:00Z" w16du:dateUtc="2025-01-25T01:13:00Z"/>
        </w:rPr>
        <w:pPrChange w:id="1335" w:author="Liu, Cong" w:date="2025-01-24T17:13:00Z" w16du:dateUtc="2025-01-25T01:13:00Z">
          <w:pPr>
            <w:pStyle w:val="Bibliography"/>
          </w:pPr>
        </w:pPrChange>
      </w:pPr>
      <w:del w:id="1336" w:author="Liu, Cong" w:date="2025-01-24T17:13:00Z" w16du:dateUtc="2025-01-25T01:13:00Z">
        <w:r w:rsidRPr="00E94C40" w:rsidDel="00E94C40">
          <w:delText>30.</w:delText>
        </w:r>
        <w:r w:rsidRPr="00E94C40" w:rsidDel="00E94C40">
          <w:tab/>
          <w:delText xml:space="preserve">Choi, E. </w:delText>
        </w:r>
        <w:r w:rsidRPr="00E94C40" w:rsidDel="00E94C40">
          <w:rPr>
            <w:i/>
            <w:iCs/>
          </w:rPr>
          <w:delText>et al.</w:delText>
        </w:r>
        <w:r w:rsidRPr="00E94C40" w:rsidDel="00E94C40">
          <w:delText xml:space="preserve"> Joint-specific rheumatoid arthritis fibroblast-like synoviocyte regulation identified by integration of chromatin access and transcriptional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e179392 (2024).</w:delText>
        </w:r>
      </w:del>
    </w:p>
    <w:p w14:paraId="0E3850DC" w14:textId="35A3DFB7" w:rsidR="003B593D" w:rsidRPr="00E94C40" w:rsidDel="00E94C40" w:rsidRDefault="003B593D" w:rsidP="00E94C40">
      <w:pPr>
        <w:pStyle w:val="Bibliography"/>
        <w:rPr>
          <w:del w:id="1337" w:author="Liu, Cong" w:date="2025-01-24T17:13:00Z" w16du:dateUtc="2025-01-25T01:13:00Z"/>
        </w:rPr>
        <w:pPrChange w:id="1338" w:author="Liu, Cong" w:date="2025-01-24T17:13:00Z" w16du:dateUtc="2025-01-25T01:13:00Z">
          <w:pPr>
            <w:pStyle w:val="Bibliography"/>
          </w:pPr>
        </w:pPrChange>
      </w:pPr>
      <w:del w:id="1339" w:author="Liu, Cong" w:date="2025-01-24T17:13:00Z" w16du:dateUtc="2025-01-25T01:13:00Z">
        <w:r w:rsidRPr="00E94C40" w:rsidDel="00E94C40">
          <w:delText>31.</w:delText>
        </w:r>
        <w:r w:rsidRPr="00E94C40" w:rsidDel="00E94C40">
          <w:tab/>
          <w:delText xml:space="preserve">Binvignat, M. </w:delText>
        </w:r>
        <w:r w:rsidRPr="00E94C40" w:rsidDel="00E94C40">
          <w:rPr>
            <w:i/>
            <w:iCs/>
          </w:rPr>
          <w:delText>et al.</w:delText>
        </w:r>
        <w:r w:rsidRPr="00E94C40" w:rsidDel="00E94C40">
          <w:delText xml:space="preserve"> Single-cell RNA-Seq analysis reveals cell subsets and gene signatures associated with rheumatoid arthritis disease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e178499 (2024).</w:delText>
        </w:r>
      </w:del>
    </w:p>
    <w:p w14:paraId="2182CC7C" w14:textId="6F63CB71" w:rsidR="003B593D" w:rsidRPr="00E94C40" w:rsidDel="00E94C40" w:rsidRDefault="003B593D" w:rsidP="00E94C40">
      <w:pPr>
        <w:pStyle w:val="Bibliography"/>
        <w:rPr>
          <w:del w:id="1340" w:author="Liu, Cong" w:date="2025-01-24T17:13:00Z" w16du:dateUtc="2025-01-25T01:13:00Z"/>
        </w:rPr>
        <w:pPrChange w:id="1341" w:author="Liu, Cong" w:date="2025-01-24T17:13:00Z" w16du:dateUtc="2025-01-25T01:13:00Z">
          <w:pPr>
            <w:pStyle w:val="Bibliography"/>
          </w:pPr>
        </w:pPrChange>
      </w:pPr>
      <w:del w:id="1342" w:author="Liu, Cong" w:date="2025-01-24T17:13:00Z" w16du:dateUtc="2025-01-25T01:13:00Z">
        <w:r w:rsidRPr="00E94C40" w:rsidDel="00E94C40">
          <w:delText>32.</w:delText>
        </w:r>
        <w:r w:rsidRPr="00E94C40" w:rsidDel="00E94C40">
          <w:tab/>
          <w:delText xml:space="preserve">Inamo, J. </w:delText>
        </w:r>
        <w:r w:rsidRPr="00E94C40" w:rsidDel="00E94C40">
          <w:rPr>
            <w:i/>
            <w:iCs/>
          </w:rPr>
          <w:delText>et al.</w:delText>
        </w:r>
        <w:r w:rsidRPr="00E94C40" w:rsidDel="00E94C40">
          <w:delText xml:space="preserve"> Deep immunophenotyping reveals circulating activated lymphocytes in individuals at risk for rheumatoid arthritis. </w:delText>
        </w:r>
        <w:r w:rsidRPr="00E94C40" w:rsidDel="00E94C40">
          <w:rPr>
            <w:i/>
            <w:iCs/>
          </w:rPr>
          <w:delText>bioRxiv</w:delText>
        </w:r>
        <w:r w:rsidRPr="00E94C40" w:rsidDel="00E94C40">
          <w:delText xml:space="preserve"> 2023.07.03.547507 (2023) doi:10.1101/2023.07.03.547507.</w:delText>
        </w:r>
      </w:del>
    </w:p>
    <w:p w14:paraId="31EB6C3E" w14:textId="0EF5F2AF" w:rsidR="003B593D" w:rsidRPr="00E94C40" w:rsidDel="00E94C40" w:rsidRDefault="003B593D" w:rsidP="00E94C40">
      <w:pPr>
        <w:pStyle w:val="Bibliography"/>
        <w:rPr>
          <w:del w:id="1343" w:author="Liu, Cong" w:date="2025-01-24T17:13:00Z" w16du:dateUtc="2025-01-25T01:13:00Z"/>
        </w:rPr>
        <w:pPrChange w:id="1344" w:author="Liu, Cong" w:date="2025-01-24T17:13:00Z" w16du:dateUtc="2025-01-25T01:13:00Z">
          <w:pPr>
            <w:pStyle w:val="Bibliography"/>
          </w:pPr>
        </w:pPrChange>
      </w:pPr>
      <w:del w:id="1345" w:author="Liu, Cong" w:date="2025-01-24T17:13:00Z" w16du:dateUtc="2025-01-25T01:13:00Z">
        <w:r w:rsidRPr="00E94C40" w:rsidDel="00E94C40">
          <w:delText>33.</w:delText>
        </w:r>
        <w:r w:rsidRPr="00E94C40" w:rsidDel="00E94C40">
          <w:tab/>
          <w:delText xml:space="preserve">He, Z. </w:delText>
        </w:r>
        <w:r w:rsidRPr="00E94C40" w:rsidDel="00E94C40">
          <w:rPr>
            <w:i/>
            <w:iCs/>
          </w:rPr>
          <w:delText>et al.</w:delText>
        </w:r>
        <w:r w:rsidRPr="00E94C40" w:rsidDel="00E94C40">
          <w:delText xml:space="preserve"> Systemic inflammation and lymphocyte activation precede rheumatoid arthritis. Preprint at https://doi.org/10.1101/2024.10.25.620344 (2024).</w:delText>
        </w:r>
      </w:del>
    </w:p>
    <w:p w14:paraId="2FA44D08" w14:textId="6F11698E" w:rsidR="003B593D" w:rsidRPr="00E94C40" w:rsidDel="00E94C40" w:rsidRDefault="003B593D" w:rsidP="00E94C40">
      <w:pPr>
        <w:pStyle w:val="Bibliography"/>
        <w:rPr>
          <w:del w:id="1346" w:author="Liu, Cong" w:date="2025-01-24T17:13:00Z" w16du:dateUtc="2025-01-25T01:13:00Z"/>
        </w:rPr>
        <w:pPrChange w:id="1347" w:author="Liu, Cong" w:date="2025-01-24T17:13:00Z" w16du:dateUtc="2025-01-25T01:13:00Z">
          <w:pPr>
            <w:pStyle w:val="Bibliography"/>
          </w:pPr>
        </w:pPrChange>
      </w:pPr>
      <w:del w:id="1348" w:author="Liu, Cong" w:date="2025-01-24T17:13:00Z" w16du:dateUtc="2025-01-25T01:13:00Z">
        <w:r w:rsidRPr="00E94C40" w:rsidDel="00E94C40">
          <w:delText>34.</w:delText>
        </w:r>
        <w:r w:rsidRPr="00E94C40" w:rsidDel="00E94C40">
          <w:tab/>
          <w:delText xml:space="preserve">Moreland, L. W. </w:delText>
        </w:r>
        <w:r w:rsidRPr="00E94C40" w:rsidDel="00E94C40">
          <w:rPr>
            <w:i/>
            <w:iCs/>
          </w:rPr>
          <w:delText>et al.</w:delText>
        </w:r>
        <w:r w:rsidRPr="00E94C40" w:rsidDel="00E94C40">
          <w:delText xml:space="preserve"> Double-blind, placebo-controlled multicenter trial using chimeric monoclonal anti-CD4 antibody, cM-T412, in rheumatoid arthritis patients receiving concomitant methotrexate. </w:delText>
        </w:r>
        <w:r w:rsidRPr="00E94C40" w:rsidDel="00E94C40">
          <w:rPr>
            <w:i/>
            <w:iCs/>
          </w:rPr>
          <w:delText>Arthritis Rheum</w:delText>
        </w:r>
        <w:r w:rsidRPr="00E94C40" w:rsidDel="00E94C40">
          <w:delText xml:space="preserve"> </w:delText>
        </w:r>
        <w:r w:rsidRPr="00E94C40" w:rsidDel="00E94C40">
          <w:rPr>
            <w:b/>
            <w:bCs/>
          </w:rPr>
          <w:delText>38</w:delText>
        </w:r>
        <w:r w:rsidRPr="00E94C40" w:rsidDel="00E94C40">
          <w:delText>, 1581–1588 (1995).</w:delText>
        </w:r>
      </w:del>
    </w:p>
    <w:p w14:paraId="4D2C02D3" w14:textId="030E7C70" w:rsidR="003B593D" w:rsidRPr="00E94C40" w:rsidDel="00E94C40" w:rsidRDefault="003B593D" w:rsidP="00E94C40">
      <w:pPr>
        <w:pStyle w:val="Bibliography"/>
        <w:rPr>
          <w:del w:id="1349" w:author="Liu, Cong" w:date="2025-01-24T17:13:00Z" w16du:dateUtc="2025-01-25T01:13:00Z"/>
        </w:rPr>
        <w:pPrChange w:id="1350" w:author="Liu, Cong" w:date="2025-01-24T17:13:00Z" w16du:dateUtc="2025-01-25T01:13:00Z">
          <w:pPr>
            <w:pStyle w:val="Bibliography"/>
          </w:pPr>
        </w:pPrChange>
      </w:pPr>
      <w:del w:id="1351" w:author="Liu, Cong" w:date="2025-01-24T17:13:00Z" w16du:dateUtc="2025-01-25T01:13:00Z">
        <w:r w:rsidRPr="00E94C40" w:rsidDel="00E94C40">
          <w:delText>35.</w:delText>
        </w:r>
        <w:r w:rsidRPr="00E94C40" w:rsidDel="00E94C40">
          <w:tab/>
          <w:delText xml:space="preserve">Joehanes, R. </w:delText>
        </w:r>
        <w:r w:rsidRPr="00E94C40" w:rsidDel="00E94C40">
          <w:rPr>
            <w:i/>
            <w:iCs/>
          </w:rPr>
          <w:delText>et al.</w:delText>
        </w:r>
        <w:r w:rsidRPr="00E94C40" w:rsidDel="00E94C40">
          <w:delText xml:space="preserve"> Epigenetic Signatures of Cigarette Smoking. </w:delText>
        </w:r>
        <w:r w:rsidRPr="00E94C40" w:rsidDel="00E94C40">
          <w:rPr>
            <w:i/>
            <w:iCs/>
          </w:rPr>
          <w:delText>Circ. Cardiovasc. Genet.</w:delText>
        </w:r>
        <w:r w:rsidRPr="00E94C40" w:rsidDel="00E94C40">
          <w:delText xml:space="preserve"> </w:delText>
        </w:r>
        <w:r w:rsidRPr="00E94C40" w:rsidDel="00E94C40">
          <w:rPr>
            <w:b/>
            <w:bCs/>
          </w:rPr>
          <w:delText>9</w:delText>
        </w:r>
        <w:r w:rsidRPr="00E94C40" w:rsidDel="00E94C40">
          <w:delText>, 436–447 (2016).</w:delText>
        </w:r>
      </w:del>
    </w:p>
    <w:p w14:paraId="2C75271B" w14:textId="1BD9DD86" w:rsidR="003B593D" w:rsidRPr="00E94C40" w:rsidDel="00E94C40" w:rsidRDefault="003B593D" w:rsidP="00E94C40">
      <w:pPr>
        <w:pStyle w:val="Bibliography"/>
        <w:rPr>
          <w:del w:id="1352" w:author="Liu, Cong" w:date="2025-01-24T17:13:00Z" w16du:dateUtc="2025-01-25T01:13:00Z"/>
        </w:rPr>
        <w:pPrChange w:id="1353" w:author="Liu, Cong" w:date="2025-01-24T17:13:00Z" w16du:dateUtc="2025-01-25T01:13:00Z">
          <w:pPr>
            <w:pStyle w:val="Bibliography"/>
          </w:pPr>
        </w:pPrChange>
      </w:pPr>
      <w:del w:id="1354" w:author="Liu, Cong" w:date="2025-01-24T17:13:00Z" w16du:dateUtc="2025-01-25T01:13:00Z">
        <w:r w:rsidRPr="00E94C40" w:rsidDel="00E94C40">
          <w:delText>36.</w:delText>
        </w:r>
        <w:r w:rsidRPr="00E94C40" w:rsidDel="00E94C40">
          <w:tab/>
          <w:delText xml:space="preserve">James, E. A. </w:delText>
        </w:r>
        <w:r w:rsidRPr="00E94C40" w:rsidDel="00E94C40">
          <w:rPr>
            <w:i/>
            <w:iCs/>
          </w:rPr>
          <w:delText>et al.</w:delText>
        </w:r>
        <w:r w:rsidRPr="00E94C40" w:rsidDel="00E94C40">
          <w:delText xml:space="preserve"> Multifaceted immune dysregulation characterizes individuals at-risk for rheumatoid arthritis. </w:delText>
        </w:r>
        <w:r w:rsidRPr="00E94C40" w:rsidDel="00E94C40">
          <w:rPr>
            <w:i/>
            <w:iCs/>
          </w:rPr>
          <w:delText>Nat. Commun.</w:delText>
        </w:r>
        <w:r w:rsidRPr="00E94C40" w:rsidDel="00E94C40">
          <w:delText xml:space="preserve"> </w:delText>
        </w:r>
        <w:r w:rsidRPr="00E94C40" w:rsidDel="00E94C40">
          <w:rPr>
            <w:b/>
            <w:bCs/>
          </w:rPr>
          <w:delText>14</w:delText>
        </w:r>
        <w:r w:rsidRPr="00E94C40" w:rsidDel="00E94C40">
          <w:delText>, 7637 (2023).</w:delText>
        </w:r>
      </w:del>
    </w:p>
    <w:p w14:paraId="2569F11B" w14:textId="00E8203C" w:rsidR="003B593D" w:rsidRPr="00E94C40" w:rsidDel="00E94C40" w:rsidRDefault="003B593D" w:rsidP="00E94C40">
      <w:pPr>
        <w:pStyle w:val="Bibliography"/>
        <w:rPr>
          <w:del w:id="1355" w:author="Liu, Cong" w:date="2025-01-24T17:13:00Z" w16du:dateUtc="2025-01-25T01:13:00Z"/>
        </w:rPr>
        <w:pPrChange w:id="1356" w:author="Liu, Cong" w:date="2025-01-24T17:13:00Z" w16du:dateUtc="2025-01-25T01:13:00Z">
          <w:pPr>
            <w:pStyle w:val="Bibliography"/>
          </w:pPr>
        </w:pPrChange>
      </w:pPr>
      <w:del w:id="1357" w:author="Liu, Cong" w:date="2025-01-24T17:13:00Z" w16du:dateUtc="2025-01-25T01:13:00Z">
        <w:r w:rsidRPr="00E94C40" w:rsidDel="00E94C40">
          <w:delText>37.</w:delText>
        </w:r>
        <w:r w:rsidRPr="00E94C40" w:rsidDel="00E94C40">
          <w:tab/>
          <w:delText xml:space="preserve">Aletaha, D. </w:delText>
        </w:r>
        <w:r w:rsidRPr="00E94C40" w:rsidDel="00E94C40">
          <w:rPr>
            <w:i/>
            <w:iCs/>
          </w:rPr>
          <w:delText>et al.</w:delText>
        </w:r>
        <w:r w:rsidRPr="00E94C40" w:rsidDel="00E94C40">
          <w:delText xml:space="preserve"> 2010 Rheumatoid arthritis classification criteria: an American College of Rheumatology/European League Against Rheumatism collaborative initiative. </w:delText>
        </w:r>
        <w:r w:rsidRPr="00E94C40" w:rsidDel="00E94C40">
          <w:rPr>
            <w:i/>
            <w:iCs/>
          </w:rPr>
          <w:delText>Arthritis Rheum.</w:delText>
        </w:r>
        <w:r w:rsidRPr="00E94C40" w:rsidDel="00E94C40">
          <w:delText xml:space="preserve"> </w:delText>
        </w:r>
        <w:r w:rsidRPr="00E94C40" w:rsidDel="00E94C40">
          <w:rPr>
            <w:b/>
            <w:bCs/>
          </w:rPr>
          <w:delText>62</w:delText>
        </w:r>
        <w:r w:rsidRPr="00E94C40" w:rsidDel="00E94C40">
          <w:delText>, 2569–2581 (2010).</w:delText>
        </w:r>
      </w:del>
    </w:p>
    <w:p w14:paraId="6C53586C" w14:textId="697F881F" w:rsidR="003B593D" w:rsidRPr="00E94C40" w:rsidDel="00E94C40" w:rsidRDefault="003B593D" w:rsidP="00E94C40">
      <w:pPr>
        <w:pStyle w:val="Bibliography"/>
        <w:rPr>
          <w:del w:id="1358" w:author="Liu, Cong" w:date="2025-01-24T17:13:00Z" w16du:dateUtc="2025-01-25T01:13:00Z"/>
        </w:rPr>
        <w:pPrChange w:id="1359" w:author="Liu, Cong" w:date="2025-01-24T17:13:00Z" w16du:dateUtc="2025-01-25T01:13:00Z">
          <w:pPr>
            <w:pStyle w:val="Bibliography"/>
          </w:pPr>
        </w:pPrChange>
      </w:pPr>
      <w:del w:id="1360" w:author="Liu, Cong" w:date="2025-01-24T17:13:00Z" w16du:dateUtc="2025-01-25T01:13:00Z">
        <w:r w:rsidRPr="00E94C40" w:rsidDel="00E94C40">
          <w:delText>38.</w:delText>
        </w:r>
        <w:r w:rsidRPr="00E94C40" w:rsidDel="00E94C40">
          <w:tab/>
          <w:delText xml:space="preserve">Swanson, E. </w:delText>
        </w:r>
        <w:r w:rsidRPr="00E94C40" w:rsidDel="00E94C40">
          <w:rPr>
            <w:i/>
            <w:iCs/>
          </w:rPr>
          <w:delText>et al.</w:delText>
        </w:r>
        <w:r w:rsidRPr="00E94C40" w:rsidDel="00E94C40">
          <w:delText xml:space="preserve"> Simultaneous trimodal single-cell measurement of transcripts, epitopes, and chromatin accessibility using TEA-seq. </w:delText>
        </w:r>
        <w:r w:rsidRPr="00E94C40" w:rsidDel="00E94C40">
          <w:rPr>
            <w:i/>
            <w:iCs/>
          </w:rPr>
          <w:delText>Elife</w:delText>
        </w:r>
        <w:r w:rsidRPr="00E94C40" w:rsidDel="00E94C40">
          <w:delText xml:space="preserve"> </w:delText>
        </w:r>
        <w:r w:rsidRPr="00E94C40" w:rsidDel="00E94C40">
          <w:rPr>
            <w:b/>
            <w:bCs/>
          </w:rPr>
          <w:delText>10</w:delText>
        </w:r>
        <w:r w:rsidRPr="00E94C40" w:rsidDel="00E94C40">
          <w:delText>, e63632 (2021).</w:delText>
        </w:r>
      </w:del>
    </w:p>
    <w:p w14:paraId="5474093D" w14:textId="60E570FA" w:rsidR="003B593D" w:rsidRPr="00E94C40" w:rsidDel="00E94C40" w:rsidRDefault="003B593D" w:rsidP="00E94C40">
      <w:pPr>
        <w:pStyle w:val="Bibliography"/>
        <w:rPr>
          <w:del w:id="1361" w:author="Liu, Cong" w:date="2025-01-24T17:13:00Z" w16du:dateUtc="2025-01-25T01:13:00Z"/>
        </w:rPr>
        <w:pPrChange w:id="1362" w:author="Liu, Cong" w:date="2025-01-24T17:13:00Z" w16du:dateUtc="2025-01-25T01:13:00Z">
          <w:pPr>
            <w:pStyle w:val="Bibliography"/>
          </w:pPr>
        </w:pPrChange>
      </w:pPr>
      <w:del w:id="1363" w:author="Liu, Cong" w:date="2025-01-24T17:13:00Z" w16du:dateUtc="2025-01-25T01:13:00Z">
        <w:r w:rsidRPr="00E94C40" w:rsidDel="00E94C40">
          <w:delText>39.</w:delText>
        </w:r>
        <w:r w:rsidRPr="00E94C40" w:rsidDel="00E94C40">
          <w:tab/>
          <w:delText xml:space="preserve">Swanson, E., Reading, J., Graybuck, L. T. &amp; Skene, P. J. BarWare: efficient software tools for barcoded single-cell genomics. </w:delText>
        </w:r>
        <w:r w:rsidRPr="00E94C40" w:rsidDel="00E94C40">
          <w:rPr>
            <w:i/>
            <w:iCs/>
          </w:rPr>
          <w:delText>BMC Bioinformatics</w:delText>
        </w:r>
        <w:r w:rsidRPr="00E94C40" w:rsidDel="00E94C40">
          <w:delText xml:space="preserve"> </w:delText>
        </w:r>
        <w:r w:rsidRPr="00E94C40" w:rsidDel="00E94C40">
          <w:rPr>
            <w:b/>
            <w:bCs/>
          </w:rPr>
          <w:delText>23</w:delText>
        </w:r>
        <w:r w:rsidRPr="00E94C40" w:rsidDel="00E94C40">
          <w:delText>, 106 (2022).</w:delText>
        </w:r>
      </w:del>
    </w:p>
    <w:p w14:paraId="0293597B" w14:textId="07063A27" w:rsidR="003B593D" w:rsidRPr="00E94C40" w:rsidDel="00E94C40" w:rsidRDefault="003B593D" w:rsidP="00E94C40">
      <w:pPr>
        <w:pStyle w:val="Bibliography"/>
        <w:rPr>
          <w:del w:id="1364" w:author="Liu, Cong" w:date="2025-01-24T17:13:00Z" w16du:dateUtc="2025-01-25T01:13:00Z"/>
        </w:rPr>
        <w:pPrChange w:id="1365" w:author="Liu, Cong" w:date="2025-01-24T17:13:00Z" w16du:dateUtc="2025-01-25T01:13:00Z">
          <w:pPr>
            <w:pStyle w:val="Bibliography"/>
          </w:pPr>
        </w:pPrChange>
      </w:pPr>
      <w:del w:id="1366" w:author="Liu, Cong" w:date="2025-01-24T17:13:00Z" w16du:dateUtc="2025-01-25T01:13:00Z">
        <w:r w:rsidRPr="00E94C40" w:rsidDel="00E94C40">
          <w:delText>40.</w:delText>
        </w:r>
        <w:r w:rsidRPr="00E94C40" w:rsidDel="00E94C40">
          <w:tab/>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RPr="00E94C40" w:rsidDel="00E94C40">
          <w:rPr>
            <w:i/>
            <w:iCs/>
          </w:rPr>
          <w:delText>Cell</w:delText>
        </w:r>
        <w:r w:rsidRPr="00E94C40" w:rsidDel="00E94C40">
          <w:delText xml:space="preserve"> </w:delText>
        </w:r>
        <w:r w:rsidRPr="00E94C40" w:rsidDel="00E94C40">
          <w:rPr>
            <w:b/>
            <w:bCs/>
          </w:rPr>
          <w:delText>184</w:delText>
        </w:r>
        <w:r w:rsidRPr="00E94C40" w:rsidDel="00E94C40">
          <w:delText>, 3573–3587 (2021).</w:delText>
        </w:r>
      </w:del>
    </w:p>
    <w:p w14:paraId="69DC81DF" w14:textId="438FA8CB" w:rsidR="003B593D" w:rsidRPr="00E94C40" w:rsidDel="00E94C40" w:rsidRDefault="003B593D" w:rsidP="00E94C40">
      <w:pPr>
        <w:pStyle w:val="Bibliography"/>
        <w:rPr>
          <w:del w:id="1367" w:author="Liu, Cong" w:date="2025-01-24T17:13:00Z" w16du:dateUtc="2025-01-25T01:13:00Z"/>
        </w:rPr>
        <w:pPrChange w:id="1368" w:author="Liu, Cong" w:date="2025-01-24T17:13:00Z" w16du:dateUtc="2025-01-25T01:13:00Z">
          <w:pPr>
            <w:pStyle w:val="Bibliography"/>
          </w:pPr>
        </w:pPrChange>
      </w:pPr>
      <w:del w:id="1369" w:author="Liu, Cong" w:date="2025-01-24T17:13:00Z" w16du:dateUtc="2025-01-25T01:13:00Z">
        <w:r w:rsidRPr="00E94C40" w:rsidDel="00E94C40">
          <w:delText>41.</w:delText>
        </w:r>
        <w:r w:rsidRPr="00E94C40" w:rsidDel="00E94C40">
          <w:tab/>
          <w:delText xml:space="preserve">Weirauch, M. T. </w:delText>
        </w:r>
        <w:r w:rsidRPr="00E94C40" w:rsidDel="00E94C40">
          <w:rPr>
            <w:i/>
            <w:iCs/>
          </w:rPr>
          <w:delText>et al.</w:delText>
        </w:r>
        <w:r w:rsidRPr="00E94C40" w:rsidDel="00E94C40">
          <w:delText xml:space="preserve"> Determination and inference of eukaryotic transcription factor sequence specificity. </w:delText>
        </w:r>
        <w:r w:rsidRPr="00E94C40" w:rsidDel="00E94C40">
          <w:rPr>
            <w:i/>
            <w:iCs/>
          </w:rPr>
          <w:delText>Cell</w:delText>
        </w:r>
        <w:r w:rsidRPr="00E94C40" w:rsidDel="00E94C40">
          <w:delText xml:space="preserve"> </w:delText>
        </w:r>
        <w:r w:rsidRPr="00E94C40" w:rsidDel="00E94C40">
          <w:rPr>
            <w:b/>
            <w:bCs/>
          </w:rPr>
          <w:delText>158</w:delText>
        </w:r>
        <w:r w:rsidRPr="00E94C40" w:rsidDel="00E94C40">
          <w:delText>, (2014).</w:delText>
        </w:r>
      </w:del>
    </w:p>
    <w:p w14:paraId="4B6F3F13" w14:textId="6E579457" w:rsidR="003B593D" w:rsidRPr="00E94C40" w:rsidDel="00E94C40" w:rsidRDefault="003B593D" w:rsidP="00E94C40">
      <w:pPr>
        <w:pStyle w:val="Bibliography"/>
        <w:rPr>
          <w:del w:id="1370" w:author="Liu, Cong" w:date="2025-01-24T17:13:00Z" w16du:dateUtc="2025-01-25T01:13:00Z"/>
        </w:rPr>
        <w:pPrChange w:id="1371" w:author="Liu, Cong" w:date="2025-01-24T17:13:00Z" w16du:dateUtc="2025-01-25T01:13:00Z">
          <w:pPr>
            <w:pStyle w:val="Bibliography"/>
          </w:pPr>
        </w:pPrChange>
      </w:pPr>
      <w:del w:id="1372" w:author="Liu, Cong" w:date="2025-01-24T17:13:00Z" w16du:dateUtc="2025-01-25T01:13:00Z">
        <w:r w:rsidRPr="00E94C40" w:rsidDel="00E94C40">
          <w:delText>42.</w:delText>
        </w:r>
        <w:r w:rsidRPr="00E94C40" w:rsidDel="00E94C40">
          <w:tab/>
          <w:delText xml:space="preserve">Zhu, Y. </w:delText>
        </w:r>
        <w:r w:rsidRPr="00E94C40" w:rsidDel="00E94C40">
          <w:rPr>
            <w:i/>
            <w:iCs/>
          </w:rPr>
          <w:delText>et al.</w:delText>
        </w:r>
        <w:r w:rsidRPr="00E94C40" w:rsidDel="00E94C40">
          <w:delText xml:space="preserve"> Constructing 3D interaction maps from 1D epigenomes. </w:delText>
        </w:r>
        <w:r w:rsidRPr="00E94C40" w:rsidDel="00E94C40">
          <w:rPr>
            <w:i/>
            <w:iCs/>
          </w:rPr>
          <w:delText>Nat. Commun.</w:delText>
        </w:r>
        <w:r w:rsidRPr="00E94C40" w:rsidDel="00E94C40">
          <w:delText xml:space="preserve"> </w:delText>
        </w:r>
        <w:r w:rsidRPr="00E94C40" w:rsidDel="00E94C40">
          <w:rPr>
            <w:b/>
            <w:bCs/>
          </w:rPr>
          <w:delText>7</w:delText>
        </w:r>
        <w:r w:rsidRPr="00E94C40" w:rsidDel="00E94C40">
          <w:delText>, 10812 (2016).</w:delText>
        </w:r>
      </w:del>
    </w:p>
    <w:p w14:paraId="05D39E70" w14:textId="4D7C91BA" w:rsidR="003B593D" w:rsidRPr="00E94C40" w:rsidDel="00E94C40" w:rsidRDefault="003B593D" w:rsidP="00E94C40">
      <w:pPr>
        <w:pStyle w:val="Bibliography"/>
        <w:rPr>
          <w:del w:id="1373" w:author="Liu, Cong" w:date="2025-01-24T17:13:00Z" w16du:dateUtc="2025-01-25T01:13:00Z"/>
        </w:rPr>
        <w:pPrChange w:id="1374" w:author="Liu, Cong" w:date="2025-01-24T17:13:00Z" w16du:dateUtc="2025-01-25T01:13:00Z">
          <w:pPr>
            <w:pStyle w:val="Bibliography"/>
          </w:pPr>
        </w:pPrChange>
      </w:pPr>
      <w:del w:id="1375" w:author="Liu, Cong" w:date="2025-01-24T17:13:00Z" w16du:dateUtc="2025-01-25T01:13:00Z">
        <w:r w:rsidRPr="00E94C40" w:rsidDel="00E94C40">
          <w:delText>43.</w:delText>
        </w:r>
        <w:r w:rsidRPr="00E94C40" w:rsidDel="00E94C40">
          <w:tab/>
          <w:delText xml:space="preserve">Kuhn, M. Building Predictive Models in R Using the caret Package. </w:delText>
        </w:r>
        <w:r w:rsidRPr="00E94C40" w:rsidDel="00E94C40">
          <w:rPr>
            <w:i/>
            <w:iCs/>
          </w:rPr>
          <w:delText>J. Stat. Softw.</w:delText>
        </w:r>
        <w:r w:rsidRPr="00E94C40" w:rsidDel="00E94C40">
          <w:delText xml:space="preserve"> </w:delText>
        </w:r>
        <w:r w:rsidRPr="00E94C40" w:rsidDel="00E94C40">
          <w:rPr>
            <w:b/>
            <w:bCs/>
          </w:rPr>
          <w:delText>28</w:delText>
        </w:r>
        <w:r w:rsidRPr="00E94C40" w:rsidDel="00E94C40">
          <w:delText>, 1–26 (2008).</w:delText>
        </w:r>
      </w:del>
    </w:p>
    <w:p w14:paraId="2271DCB2" w14:textId="1927D89C" w:rsidR="003B593D" w:rsidRPr="00E94C40" w:rsidDel="00E94C40" w:rsidRDefault="003B593D" w:rsidP="00E94C40">
      <w:pPr>
        <w:pStyle w:val="Bibliography"/>
        <w:rPr>
          <w:del w:id="1376" w:author="Liu, Cong" w:date="2025-01-24T17:13:00Z" w16du:dateUtc="2025-01-25T01:13:00Z"/>
        </w:rPr>
        <w:pPrChange w:id="1377" w:author="Liu, Cong" w:date="2025-01-24T17:13:00Z" w16du:dateUtc="2025-01-25T01:13:00Z">
          <w:pPr>
            <w:pStyle w:val="Bibliography"/>
          </w:pPr>
        </w:pPrChange>
      </w:pPr>
      <w:del w:id="1378" w:author="Liu, Cong" w:date="2025-01-24T17:13:00Z" w16du:dateUtc="2025-01-25T01:13:00Z">
        <w:r w:rsidRPr="00E94C40" w:rsidDel="00E94C40">
          <w:delText>44.</w:delText>
        </w:r>
        <w:r w:rsidRPr="00E94C40" w:rsidDel="00E94C40">
          <w:tab/>
          <w:delText xml:space="preserve">Ainsworth, R. I. </w:delText>
        </w:r>
        <w:r w:rsidRPr="00E94C40" w:rsidDel="00E94C40">
          <w:rPr>
            <w:i/>
            <w:iCs/>
          </w:rPr>
          <w:delText>et al.</w:delText>
        </w:r>
        <w:r w:rsidRPr="00E94C40" w:rsidDel="00E94C40">
          <w:delText xml:space="preserve"> Systems-biology analysis of rheumatoid arthritis fibroblast-like synoviocytes implicates cell line-specific transcription factor function.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1–11 (2022).</w:delText>
        </w:r>
      </w:del>
    </w:p>
    <w:p w14:paraId="052C6060" w14:textId="501244C7" w:rsidR="003B593D" w:rsidRPr="00E94C40" w:rsidDel="00E94C40" w:rsidRDefault="003B593D" w:rsidP="00E94C40">
      <w:pPr>
        <w:pStyle w:val="Bibliography"/>
        <w:rPr>
          <w:del w:id="1379" w:author="Liu, Cong" w:date="2025-01-24T17:13:00Z" w16du:dateUtc="2025-01-25T01:13:00Z"/>
        </w:rPr>
        <w:pPrChange w:id="1380" w:author="Liu, Cong" w:date="2025-01-24T17:13:00Z" w16du:dateUtc="2025-01-25T01:13:00Z">
          <w:pPr>
            <w:pStyle w:val="Bibliography"/>
          </w:pPr>
        </w:pPrChange>
      </w:pPr>
      <w:del w:id="1381" w:author="Liu, Cong" w:date="2025-01-24T17:13:00Z" w16du:dateUtc="2025-01-25T01:13:00Z">
        <w:r w:rsidRPr="00E94C40" w:rsidDel="00E94C40">
          <w:delText>45.</w:delText>
        </w:r>
        <w:r w:rsidRPr="00E94C40" w:rsidDel="00E94C40">
          <w:tab/>
          <w:delText xml:space="preserve">Hilton, M. J. </w:delText>
        </w:r>
        <w:r w:rsidRPr="00E94C40" w:rsidDel="00E94C40">
          <w:rPr>
            <w:i/>
            <w:iCs/>
          </w:rPr>
          <w:delText>et al.</w:delText>
        </w:r>
        <w:r w:rsidRPr="00E94C40" w:rsidDel="00E94C40">
          <w:delText xml:space="preserve"> Notch signaling maintains bone marrow mesenchymal progenitors by suppressing osteoblast differentiation. </w:delText>
        </w:r>
        <w:r w:rsidRPr="00E94C40" w:rsidDel="00E94C40">
          <w:rPr>
            <w:i/>
            <w:iCs/>
          </w:rPr>
          <w:delText>Nat. Med.</w:delText>
        </w:r>
        <w:r w:rsidRPr="00E94C40" w:rsidDel="00E94C40">
          <w:delText xml:space="preserve"> </w:delText>
        </w:r>
        <w:r w:rsidRPr="00E94C40" w:rsidDel="00E94C40">
          <w:rPr>
            <w:b/>
            <w:bCs/>
          </w:rPr>
          <w:delText>14</w:delText>
        </w:r>
        <w:r w:rsidRPr="00E94C40" w:rsidDel="00E94C40">
          <w:delText>, 306–314 (2008).</w:delText>
        </w:r>
      </w:del>
    </w:p>
    <w:p w14:paraId="1279EFD6" w14:textId="12D3B8FB" w:rsidR="003B593D" w:rsidRPr="00E94C40" w:rsidDel="00E94C40" w:rsidRDefault="003B593D" w:rsidP="00E94C40">
      <w:pPr>
        <w:pStyle w:val="Bibliography"/>
        <w:rPr>
          <w:del w:id="1382" w:author="Liu, Cong" w:date="2025-01-24T17:13:00Z" w16du:dateUtc="2025-01-25T01:13:00Z"/>
        </w:rPr>
        <w:pPrChange w:id="1383" w:author="Liu, Cong" w:date="2025-01-24T17:13:00Z" w16du:dateUtc="2025-01-25T01:13:00Z">
          <w:pPr>
            <w:pStyle w:val="Bibliography"/>
          </w:pPr>
        </w:pPrChange>
      </w:pPr>
      <w:del w:id="1384" w:author="Liu, Cong" w:date="2025-01-24T17:13:00Z" w16du:dateUtc="2025-01-25T01:13:00Z">
        <w:r w:rsidRPr="00E94C40" w:rsidDel="00E94C40">
          <w:delText>46.</w:delText>
        </w:r>
        <w:r w:rsidRPr="00E94C40" w:rsidDel="00E94C40">
          <w:tab/>
          <w:delText xml:space="preserve">Wei, K. </w:delText>
        </w:r>
        <w:r w:rsidRPr="00E94C40" w:rsidDel="00E94C40">
          <w:rPr>
            <w:i/>
            <w:iCs/>
          </w:rPr>
          <w:delText>et al.</w:delText>
        </w:r>
        <w:r w:rsidRPr="00E94C40" w:rsidDel="00E94C40">
          <w:delText xml:space="preserve"> Notch signaling drives synovial fibroblast identity and arthritis pathology. </w:delText>
        </w:r>
        <w:r w:rsidRPr="00E94C40" w:rsidDel="00E94C40">
          <w:rPr>
            <w:i/>
            <w:iCs/>
          </w:rPr>
          <w:delText>Nature</w:delText>
        </w:r>
        <w:r w:rsidRPr="00E94C40" w:rsidDel="00E94C40">
          <w:delText xml:space="preserve"> </w:delText>
        </w:r>
        <w:r w:rsidRPr="00E94C40" w:rsidDel="00E94C40">
          <w:rPr>
            <w:b/>
            <w:bCs/>
          </w:rPr>
          <w:delText>582</w:delText>
        </w:r>
        <w:r w:rsidRPr="00E94C40" w:rsidDel="00E94C40">
          <w:delText>, 259–264 (2020).</w:delText>
        </w:r>
      </w:del>
    </w:p>
    <w:p w14:paraId="6AF2979E" w14:textId="73E68A6A" w:rsidR="003B593D" w:rsidRPr="00E94C40" w:rsidDel="00E94C40" w:rsidRDefault="003B593D" w:rsidP="00E94C40">
      <w:pPr>
        <w:pStyle w:val="Bibliography"/>
        <w:rPr>
          <w:del w:id="1385" w:author="Liu, Cong" w:date="2025-01-24T17:13:00Z" w16du:dateUtc="2025-01-25T01:13:00Z"/>
        </w:rPr>
        <w:pPrChange w:id="1386" w:author="Liu, Cong" w:date="2025-01-24T17:13:00Z" w16du:dateUtc="2025-01-25T01:13:00Z">
          <w:pPr>
            <w:pStyle w:val="Bibliography"/>
          </w:pPr>
        </w:pPrChange>
      </w:pPr>
      <w:del w:id="1387" w:author="Liu, Cong" w:date="2025-01-24T17:13:00Z" w16du:dateUtc="2025-01-25T01:13:00Z">
        <w:r w:rsidRPr="00E94C40" w:rsidDel="00E94C40">
          <w:delText>47.</w:delText>
        </w:r>
        <w:r w:rsidRPr="00E94C40" w:rsidDel="00E94C40">
          <w:tab/>
          <w:delText xml:space="preserve">Bottini, A. </w:delText>
        </w:r>
        <w:r w:rsidRPr="00E94C40" w:rsidDel="00E94C40">
          <w:rPr>
            <w:i/>
            <w:iCs/>
          </w:rPr>
          <w:delText>et al.</w:delText>
        </w:r>
        <w:r w:rsidRPr="00E94C40" w:rsidDel="00E94C40">
          <w:delText xml:space="preserve"> PTPN14 phosphatase and YAP promote TGFβ signalling in rheumatoid synoviocytes.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600–609 (2019).</w:delText>
        </w:r>
      </w:del>
    </w:p>
    <w:p w14:paraId="77AF6F0C" w14:textId="3C2F22DD" w:rsidR="003B593D" w:rsidRPr="00E94C40" w:rsidDel="00E94C40" w:rsidRDefault="003B593D" w:rsidP="00E94C40">
      <w:pPr>
        <w:pStyle w:val="Bibliography"/>
        <w:rPr>
          <w:del w:id="1388" w:author="Liu, Cong" w:date="2025-01-24T17:13:00Z" w16du:dateUtc="2025-01-25T01:13:00Z"/>
        </w:rPr>
        <w:pPrChange w:id="1389" w:author="Liu, Cong" w:date="2025-01-24T17:13:00Z" w16du:dateUtc="2025-01-25T01:13:00Z">
          <w:pPr>
            <w:pStyle w:val="Bibliography"/>
          </w:pPr>
        </w:pPrChange>
      </w:pPr>
      <w:del w:id="1390" w:author="Liu, Cong" w:date="2025-01-24T17:13:00Z" w16du:dateUtc="2025-01-25T01:13:00Z">
        <w:r w:rsidRPr="00E94C40" w:rsidDel="00E94C40">
          <w:delText>48.</w:delText>
        </w:r>
        <w:r w:rsidRPr="00E94C40" w:rsidDel="00E94C40">
          <w:tab/>
          <w:delText xml:space="preserve">Ma, B. &amp; Hottiger, M. O. Crosstalk between Wnt/β-Catenin and NF-κB Signaling Pathway during Inflammation. </w:delText>
        </w:r>
        <w:r w:rsidRPr="00E94C40" w:rsidDel="00E94C40">
          <w:rPr>
            <w:i/>
            <w:iCs/>
          </w:rPr>
          <w:delText>Front. Immunol.</w:delText>
        </w:r>
        <w:r w:rsidRPr="00E94C40" w:rsidDel="00E94C40">
          <w:delText xml:space="preserve"> </w:delText>
        </w:r>
        <w:r w:rsidRPr="00E94C40" w:rsidDel="00E94C40">
          <w:rPr>
            <w:b/>
            <w:bCs/>
          </w:rPr>
          <w:delText>7</w:delText>
        </w:r>
        <w:r w:rsidRPr="00E94C40" w:rsidDel="00E94C40">
          <w:delText>, 221254 (2016).</w:delText>
        </w:r>
      </w:del>
    </w:p>
    <w:p w14:paraId="204419B8" w14:textId="1BB1887A" w:rsidR="003B593D" w:rsidRPr="00E94C40" w:rsidDel="00E94C40" w:rsidRDefault="003B593D" w:rsidP="00E94C40">
      <w:pPr>
        <w:pStyle w:val="Bibliography"/>
        <w:rPr>
          <w:del w:id="1391" w:author="Liu, Cong" w:date="2025-01-24T17:13:00Z" w16du:dateUtc="2025-01-25T01:13:00Z"/>
        </w:rPr>
        <w:pPrChange w:id="1392" w:author="Liu, Cong" w:date="2025-01-24T17:13:00Z" w16du:dateUtc="2025-01-25T01:13:00Z">
          <w:pPr>
            <w:pStyle w:val="Bibliography"/>
          </w:pPr>
        </w:pPrChange>
      </w:pPr>
      <w:del w:id="1393" w:author="Liu, Cong" w:date="2025-01-24T17:13:00Z" w16du:dateUtc="2025-01-25T01:13:00Z">
        <w:r w:rsidRPr="00E94C40" w:rsidDel="00E94C40">
          <w:delText>49.</w:delText>
        </w:r>
        <w:r w:rsidRPr="00E94C40" w:rsidDel="00E94C40">
          <w:tab/>
          <w:delText xml:space="preserve">Nagata, K. </w:delText>
        </w:r>
        <w:r w:rsidRPr="00E94C40" w:rsidDel="00E94C40">
          <w:rPr>
            <w:i/>
            <w:iCs/>
          </w:rPr>
          <w:delText>et al.</w:delText>
        </w:r>
        <w:r w:rsidRPr="00E94C40" w:rsidDel="00E94C40">
          <w:delText xml:space="preserve"> Runx2 and Runx3 differentially regulate articular chondrocytes during surgically induced osteoarthritis development.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6187 (2022).</w:delText>
        </w:r>
      </w:del>
    </w:p>
    <w:p w14:paraId="04D01F7E" w14:textId="6F9B7325" w:rsidR="006F371C" w:rsidRPr="005415A3" w:rsidDel="005415A3" w:rsidRDefault="005415A3" w:rsidP="00E94C40">
      <w:pPr>
        <w:pStyle w:val="Bibliography"/>
        <w:rPr>
          <w:del w:id="1394" w:author="Liu, Cong" w:date="2025-01-09T11:17:00Z" w16du:dateUtc="2025-01-09T19:17:00Z"/>
          <w:rPrChange w:id="1395" w:author="Liu, Cong" w:date="2025-01-09T11:18:00Z" w16du:dateUtc="2025-01-09T19:18:00Z">
            <w:rPr>
              <w:del w:id="1396" w:author="Liu, Cong" w:date="2025-01-09T11:17:00Z" w16du:dateUtc="2025-01-09T19:17:00Z"/>
              <w:color w:val="000000"/>
            </w:rPr>
          </w:rPrChange>
        </w:rPr>
        <w:pPrChange w:id="1397" w:author="Liu, Cong" w:date="2025-01-24T17:13:00Z" w16du:dateUtc="2025-01-25T01:13:00Z">
          <w:pPr>
            <w:widowControl w:val="0"/>
            <w:pBdr>
              <w:top w:val="nil"/>
              <w:left w:val="nil"/>
              <w:bottom w:val="nil"/>
              <w:right w:val="nil"/>
              <w:between w:val="nil"/>
            </w:pBdr>
            <w:spacing w:before="220" w:line="480" w:lineRule="auto"/>
            <w:ind w:left="440" w:hanging="440"/>
          </w:pPr>
        </w:pPrChange>
      </w:pPr>
      <w:ins w:id="1398" w:author="Liu, Cong" w:date="2025-01-09T11:18:00Z" w16du:dateUtc="2025-01-09T19:18:00Z">
        <w:r>
          <w:fldChar w:fldCharType="end"/>
        </w:r>
      </w:ins>
      <w:del w:id="1399" w:author="Liu, Cong" w:date="2025-01-09T11:17:00Z" w16du:dateUtc="2025-01-09T19:17:00Z">
        <w:r w:rsidR="003C3B5E" w:rsidDel="005415A3">
          <w:rPr>
            <w:color w:val="000000"/>
          </w:rPr>
          <w:delText>1.</w:delText>
        </w:r>
        <w:r w:rsidR="003C3B5E" w:rsidDel="005415A3">
          <w:rPr>
            <w:color w:val="000000"/>
          </w:rPr>
          <w:tab/>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Gravallese, E. M. &amp; Firestein, G. S. Rheumatoid Arthritis - Common Origins, Divergent Mechanisms.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i/>
            <w:color w:val="000000"/>
          </w:rPr>
          <w:delText>N. Engl. J. Med.</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b/>
            <w:color w:val="000000"/>
          </w:rPr>
          <w:delText>388</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(2023).</w:delText>
        </w:r>
        <w:r w:rsidR="003C3B5E" w:rsidDel="005415A3">
          <w:fldChar w:fldCharType="end"/>
        </w:r>
      </w:del>
    </w:p>
    <w:p w14:paraId="3F54DAA6" w14:textId="23E6D41C" w:rsidR="006F371C" w:rsidDel="005415A3" w:rsidRDefault="003C3B5E" w:rsidP="00E94C40">
      <w:pPr>
        <w:pStyle w:val="Bibliography"/>
        <w:rPr>
          <w:del w:id="1400" w:author="Liu, Cong" w:date="2025-01-09T11:17:00Z" w16du:dateUtc="2025-01-09T19:17:00Z"/>
          <w:color w:val="000000"/>
        </w:rPr>
        <w:pPrChange w:id="1401" w:author="Liu, Cong" w:date="2025-01-24T17:13:00Z" w16du:dateUtc="2025-01-25T01:13:00Z">
          <w:pPr>
            <w:widowControl w:val="0"/>
            <w:pBdr>
              <w:top w:val="nil"/>
              <w:left w:val="nil"/>
              <w:bottom w:val="nil"/>
              <w:right w:val="nil"/>
              <w:between w:val="nil"/>
            </w:pBdr>
            <w:spacing w:line="480" w:lineRule="auto"/>
            <w:ind w:left="440" w:hanging="440"/>
          </w:pPr>
        </w:pPrChange>
      </w:pPr>
      <w:del w:id="1402" w:author="Liu, Cong" w:date="2025-01-09T11:17:00Z" w16du:dateUtc="2025-01-09T19:17:00Z">
        <w:r w:rsidDel="005415A3">
          <w:rPr>
            <w:color w:val="000000"/>
          </w:rPr>
          <w:delText>2.</w:delText>
        </w:r>
        <w:r w:rsidDel="005415A3">
          <w:rPr>
            <w:color w:val="000000"/>
          </w:rPr>
          <w:tab/>
        </w:r>
        <w:r w:rsidDel="005415A3">
          <w:fldChar w:fldCharType="begin"/>
        </w:r>
        <w:r w:rsidDel="005415A3">
          <w:delInstrText>HYPERLINK "http://paperpile.com/b/ccxovd/oeFbx"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Mechanism-driven strategies for prevention of rheumatoid arthritis.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Rheumatology &amp; autoimmunity</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109–119 (2022).</w:delText>
        </w:r>
        <w:r w:rsidDel="005415A3">
          <w:fldChar w:fldCharType="end"/>
        </w:r>
      </w:del>
    </w:p>
    <w:p w14:paraId="3554DCC9" w14:textId="48EEB83C" w:rsidR="006F371C" w:rsidDel="005415A3" w:rsidRDefault="003C3B5E" w:rsidP="00E94C40">
      <w:pPr>
        <w:pStyle w:val="Bibliography"/>
        <w:rPr>
          <w:del w:id="1403" w:author="Liu, Cong" w:date="2025-01-09T11:17:00Z" w16du:dateUtc="2025-01-09T19:17:00Z"/>
          <w:color w:val="000000"/>
        </w:rPr>
        <w:pPrChange w:id="1404" w:author="Liu, Cong" w:date="2025-01-24T17:13:00Z" w16du:dateUtc="2025-01-25T01:13:00Z">
          <w:pPr>
            <w:widowControl w:val="0"/>
            <w:pBdr>
              <w:top w:val="nil"/>
              <w:left w:val="nil"/>
              <w:bottom w:val="nil"/>
              <w:right w:val="nil"/>
              <w:between w:val="nil"/>
            </w:pBdr>
            <w:spacing w:line="480" w:lineRule="auto"/>
            <w:ind w:left="440" w:hanging="440"/>
          </w:pPr>
        </w:pPrChange>
      </w:pPr>
      <w:del w:id="1405" w:author="Liu, Cong" w:date="2025-01-09T11:17:00Z" w16du:dateUtc="2025-01-09T19:17:00Z">
        <w:r w:rsidDel="005415A3">
          <w:rPr>
            <w:color w:val="000000"/>
          </w:rPr>
          <w:delText>3.</w:delText>
        </w:r>
        <w:r w:rsidDel="005415A3">
          <w:rPr>
            <w:color w:val="000000"/>
          </w:rPr>
          <w:tab/>
        </w:r>
        <w:r w:rsidDel="005415A3">
          <w:fldChar w:fldCharType="begin"/>
        </w:r>
        <w:r w:rsidDel="005415A3">
          <w:delInstrText>HYPERLINK "http://paperpile.com/b/ccxovd/R6jHv"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Rheumatoid arthritis and the mucosal origins hypothesis: protection turns to destruction.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Nat. Rev. Rheumatol.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542–557 (2018).</w:delText>
        </w:r>
        <w:r w:rsidDel="005415A3">
          <w:fldChar w:fldCharType="end"/>
        </w:r>
      </w:del>
    </w:p>
    <w:p w14:paraId="13A6D3A1" w14:textId="5E9CF6E9" w:rsidR="006F371C" w:rsidDel="005415A3" w:rsidRDefault="003C3B5E" w:rsidP="00E94C40">
      <w:pPr>
        <w:pStyle w:val="Bibliography"/>
        <w:rPr>
          <w:del w:id="1406" w:author="Liu, Cong" w:date="2025-01-09T11:17:00Z" w16du:dateUtc="2025-01-09T19:17:00Z"/>
          <w:color w:val="000000"/>
        </w:rPr>
        <w:pPrChange w:id="1407" w:author="Liu, Cong" w:date="2025-01-24T17:13:00Z" w16du:dateUtc="2025-01-25T01:13:00Z">
          <w:pPr>
            <w:widowControl w:val="0"/>
            <w:pBdr>
              <w:top w:val="nil"/>
              <w:left w:val="nil"/>
              <w:bottom w:val="nil"/>
              <w:right w:val="nil"/>
              <w:between w:val="nil"/>
            </w:pBdr>
            <w:spacing w:line="480" w:lineRule="auto"/>
            <w:ind w:left="440" w:hanging="440"/>
          </w:pPr>
        </w:pPrChange>
      </w:pPr>
      <w:del w:id="1408" w:author="Liu, Cong" w:date="2025-01-09T11:17:00Z" w16du:dateUtc="2025-01-09T19:17:00Z">
        <w:r w:rsidDel="005415A3">
          <w:rPr>
            <w:color w:val="000000"/>
          </w:rPr>
          <w:delText>4.</w:delText>
        </w:r>
        <w:r w:rsidDel="005415A3">
          <w:rPr>
            <w:color w:val="000000"/>
          </w:rPr>
          <w:tab/>
        </w:r>
        <w:r w:rsidDel="005415A3">
          <w:fldChar w:fldCharType="begin"/>
        </w:r>
        <w:r w:rsidDel="005415A3">
          <w:delInstrText>HYPERLINK "http://paperpile.com/b/ccxovd/YkTUW" \h</w:delInstrText>
        </w:r>
        <w:r w:rsidDel="005415A3">
          <w:fldChar w:fldCharType="separate"/>
        </w:r>
        <w:r w:rsidDel="005415A3">
          <w:rPr>
            <w:color w:val="000000"/>
          </w:rPr>
          <w:delText xml:space="preserve">van Boheemen, 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Atorvastatin is unlikely to prevent rheumatoid arthritis in high risk individuals: results from the prematurely stopped STAtins to Prevent Rheumatoid Arthritis (STAPRA) trial.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RMD open</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e001591 (2021).</w:delText>
        </w:r>
        <w:r w:rsidDel="005415A3">
          <w:fldChar w:fldCharType="end"/>
        </w:r>
      </w:del>
    </w:p>
    <w:p w14:paraId="02117B58" w14:textId="76E96386" w:rsidR="006F371C" w:rsidDel="005415A3" w:rsidRDefault="003C3B5E" w:rsidP="00E94C40">
      <w:pPr>
        <w:pStyle w:val="Bibliography"/>
        <w:rPr>
          <w:del w:id="1409" w:author="Liu, Cong" w:date="2025-01-09T11:17:00Z" w16du:dateUtc="2025-01-09T19:17:00Z"/>
          <w:color w:val="000000"/>
        </w:rPr>
        <w:pPrChange w:id="1410" w:author="Liu, Cong" w:date="2025-01-24T17:13:00Z" w16du:dateUtc="2025-01-25T01:13:00Z">
          <w:pPr>
            <w:widowControl w:val="0"/>
            <w:pBdr>
              <w:top w:val="nil"/>
              <w:left w:val="nil"/>
              <w:bottom w:val="nil"/>
              <w:right w:val="nil"/>
              <w:between w:val="nil"/>
            </w:pBdr>
            <w:spacing w:line="480" w:lineRule="auto"/>
            <w:ind w:left="440" w:hanging="440"/>
          </w:pPr>
        </w:pPrChange>
      </w:pPr>
      <w:del w:id="1411" w:author="Liu, Cong" w:date="2025-01-09T11:17:00Z" w16du:dateUtc="2025-01-09T19:17:00Z">
        <w:r w:rsidDel="005415A3">
          <w:rPr>
            <w:color w:val="000000"/>
          </w:rPr>
          <w:delText>5.</w:delText>
        </w:r>
        <w:r w:rsidDel="005415A3">
          <w:rPr>
            <w:color w:val="000000"/>
          </w:rPr>
          <w:tab/>
        </w:r>
        <w:r w:rsidDel="005415A3">
          <w:fldChar w:fldCharType="begin"/>
        </w:r>
        <w:r w:rsidDel="005415A3">
          <w:delInstrText>HYPERLINK "http://paperpile.com/b/ccxovd/qjkfC" \h</w:delInstrText>
        </w:r>
        <w:r w:rsidDel="005415A3">
          <w:fldChar w:fldCharType="separate"/>
        </w:r>
        <w:r w:rsidDel="005415A3">
          <w:rPr>
            <w:color w:val="000000"/>
          </w:rPr>
          <w:delText xml:space="preserve">Gerlag, D. M.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Effects of B-cell directed therapy on the preclinical stage of rheumatoid arthritis: the PRAIRI study.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179–185 (2019).</w:delText>
        </w:r>
        <w:r w:rsidDel="005415A3">
          <w:fldChar w:fldCharType="end"/>
        </w:r>
      </w:del>
    </w:p>
    <w:p w14:paraId="73B586C1" w14:textId="4C1F0B3D" w:rsidR="006F371C" w:rsidDel="005415A3" w:rsidRDefault="003C3B5E" w:rsidP="00E94C40">
      <w:pPr>
        <w:pStyle w:val="Bibliography"/>
        <w:rPr>
          <w:del w:id="1412" w:author="Liu, Cong" w:date="2025-01-09T11:17:00Z" w16du:dateUtc="2025-01-09T19:17:00Z"/>
          <w:color w:val="000000"/>
        </w:rPr>
        <w:pPrChange w:id="1413" w:author="Liu, Cong" w:date="2025-01-24T17:13:00Z" w16du:dateUtc="2025-01-25T01:13:00Z">
          <w:pPr>
            <w:widowControl w:val="0"/>
            <w:pBdr>
              <w:top w:val="nil"/>
              <w:left w:val="nil"/>
              <w:bottom w:val="nil"/>
              <w:right w:val="nil"/>
              <w:between w:val="nil"/>
            </w:pBdr>
            <w:spacing w:line="480" w:lineRule="auto"/>
            <w:ind w:left="440" w:hanging="440"/>
          </w:pPr>
        </w:pPrChange>
      </w:pPr>
      <w:del w:id="1414" w:author="Liu, Cong" w:date="2025-01-09T11:17:00Z" w16du:dateUtc="2025-01-09T19:17:00Z">
        <w:r w:rsidDel="005415A3">
          <w:rPr>
            <w:color w:val="000000"/>
          </w:rPr>
          <w:delText>6.</w:delText>
        </w:r>
        <w:r w:rsidDel="005415A3">
          <w:rPr>
            <w:color w:val="000000"/>
          </w:rPr>
          <w:tab/>
        </w:r>
        <w:r w:rsidDel="005415A3">
          <w:fldChar w:fldCharType="begin"/>
        </w:r>
        <w:r w:rsidDel="005415A3">
          <w:delInstrText>HYPERLINK "http://paperpile.com/b/ccxovd/h0BPM" \h</w:delInstrText>
        </w:r>
        <w:r w:rsidDel="005415A3">
          <w:fldChar w:fldCharType="separate"/>
        </w:r>
        <w:r w:rsidDel="005415A3">
          <w:rPr>
            <w:color w:val="000000"/>
          </w:rPr>
          <w:delText xml:space="preserve">Krijbolder, D. I.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b/>
            <w:color w:val="000000"/>
          </w:rPr>
          <w:delText>400</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283–294 (2022).</w:delText>
        </w:r>
        <w:r w:rsidDel="005415A3">
          <w:fldChar w:fldCharType="end"/>
        </w:r>
      </w:del>
    </w:p>
    <w:p w14:paraId="15FF8544" w14:textId="18B8408A" w:rsidR="006F371C" w:rsidDel="005415A3" w:rsidRDefault="003C3B5E" w:rsidP="00E94C40">
      <w:pPr>
        <w:pStyle w:val="Bibliography"/>
        <w:rPr>
          <w:del w:id="1415" w:author="Liu, Cong" w:date="2025-01-09T11:17:00Z" w16du:dateUtc="2025-01-09T19:17:00Z"/>
          <w:color w:val="000000"/>
        </w:rPr>
        <w:pPrChange w:id="1416" w:author="Liu, Cong" w:date="2025-01-24T17:13:00Z" w16du:dateUtc="2025-01-25T01:13:00Z">
          <w:pPr>
            <w:widowControl w:val="0"/>
            <w:pBdr>
              <w:top w:val="nil"/>
              <w:left w:val="nil"/>
              <w:bottom w:val="nil"/>
              <w:right w:val="nil"/>
              <w:between w:val="nil"/>
            </w:pBdr>
            <w:spacing w:line="480" w:lineRule="auto"/>
            <w:ind w:left="440" w:hanging="440"/>
          </w:pPr>
        </w:pPrChange>
      </w:pPr>
      <w:del w:id="1417" w:author="Liu, Cong" w:date="2025-01-09T11:17:00Z" w16du:dateUtc="2025-01-09T19:17:00Z">
        <w:r w:rsidDel="005415A3">
          <w:rPr>
            <w:color w:val="000000"/>
          </w:rPr>
          <w:delText>7.</w:delText>
        </w:r>
        <w:r w:rsidDel="005415A3">
          <w:rPr>
            <w:color w:val="000000"/>
          </w:rPr>
          <w:tab/>
        </w:r>
        <w:r w:rsidDel="005415A3">
          <w:fldChar w:fldCharType="begin"/>
        </w:r>
        <w:r w:rsidDel="005415A3">
          <w:delInstrText>HYPERLINK "http://paperpile.com/b/ccxovd/jAHP1" \h</w:delInstrText>
        </w:r>
        <w:r w:rsidDel="005415A3">
          <w:fldChar w:fldCharType="separate"/>
        </w:r>
        <w:r w:rsidDel="005415A3">
          <w:rPr>
            <w:color w:val="000000"/>
          </w:rPr>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i/>
            <w:color w:val="000000"/>
          </w:rPr>
          <w:delText>ARTHRITIS &amp; RHEUMATOLOGY.</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b/>
            <w:color w:val="000000"/>
          </w:rPr>
          <w:delText>74</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3180–3182 (2022).</w:delText>
        </w:r>
        <w:r w:rsidDel="005415A3">
          <w:fldChar w:fldCharType="end"/>
        </w:r>
      </w:del>
    </w:p>
    <w:p w14:paraId="06A84285" w14:textId="3A1F71B8" w:rsidR="006F371C" w:rsidDel="005415A3" w:rsidRDefault="003C3B5E" w:rsidP="00E94C40">
      <w:pPr>
        <w:pStyle w:val="Bibliography"/>
        <w:rPr>
          <w:del w:id="1418" w:author="Liu, Cong" w:date="2025-01-09T11:17:00Z" w16du:dateUtc="2025-01-09T19:17:00Z"/>
          <w:color w:val="000000"/>
        </w:rPr>
        <w:pPrChange w:id="1419" w:author="Liu, Cong" w:date="2025-01-24T17:13:00Z" w16du:dateUtc="2025-01-25T01:13:00Z">
          <w:pPr>
            <w:widowControl w:val="0"/>
            <w:pBdr>
              <w:top w:val="nil"/>
              <w:left w:val="nil"/>
              <w:bottom w:val="nil"/>
              <w:right w:val="nil"/>
              <w:between w:val="nil"/>
            </w:pBdr>
            <w:spacing w:line="480" w:lineRule="auto"/>
            <w:ind w:left="440" w:hanging="440"/>
          </w:pPr>
        </w:pPrChange>
      </w:pPr>
      <w:del w:id="1420" w:author="Liu, Cong" w:date="2025-01-09T11:17:00Z" w16du:dateUtc="2025-01-09T19:17:00Z">
        <w:r w:rsidDel="005415A3">
          <w:rPr>
            <w:color w:val="000000"/>
          </w:rPr>
          <w:delText>8.</w:delText>
        </w:r>
        <w:r w:rsidDel="005415A3">
          <w:rPr>
            <w:color w:val="000000"/>
          </w:rPr>
          <w:tab/>
        </w:r>
        <w:r w:rsidDel="005415A3">
          <w:fldChar w:fldCharType="begin"/>
        </w:r>
        <w:r w:rsidDel="005415A3">
          <w:delInstrText>HYPERLINK "http://paperpile.com/b/ccxovd/ELAzv" \h</w:delInstrText>
        </w:r>
        <w:r w:rsidDel="005415A3">
          <w:fldChar w:fldCharType="separate"/>
        </w:r>
        <w:r w:rsidDel="005415A3">
          <w:rPr>
            <w:color w:val="000000"/>
          </w:rPr>
          <w:delText xml:space="preserve">Rech, J.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Abatacept inhibits inflammation and onset of rheumatoid arthritis in individuals at high risk (ARIAA): a randomised, international, multicentre, double-blind, placebo-controlled trial.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b/>
            <w:color w:val="000000"/>
          </w:rPr>
          <w:delText>403</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850–859 (2024).</w:delText>
        </w:r>
        <w:r w:rsidDel="005415A3">
          <w:fldChar w:fldCharType="end"/>
        </w:r>
      </w:del>
    </w:p>
    <w:p w14:paraId="000CA05E" w14:textId="1386031B" w:rsidR="006F371C" w:rsidDel="005415A3" w:rsidRDefault="003C3B5E" w:rsidP="00E94C40">
      <w:pPr>
        <w:pStyle w:val="Bibliography"/>
        <w:rPr>
          <w:del w:id="1421" w:author="Liu, Cong" w:date="2025-01-09T11:17:00Z" w16du:dateUtc="2025-01-09T19:17:00Z"/>
          <w:color w:val="000000"/>
        </w:rPr>
        <w:pPrChange w:id="1422" w:author="Liu, Cong" w:date="2025-01-24T17:13:00Z" w16du:dateUtc="2025-01-25T01:13:00Z">
          <w:pPr>
            <w:widowControl w:val="0"/>
            <w:pBdr>
              <w:top w:val="nil"/>
              <w:left w:val="nil"/>
              <w:bottom w:val="nil"/>
              <w:right w:val="nil"/>
              <w:between w:val="nil"/>
            </w:pBdr>
            <w:spacing w:line="480" w:lineRule="auto"/>
            <w:ind w:left="440" w:hanging="440"/>
          </w:pPr>
        </w:pPrChange>
      </w:pPr>
      <w:del w:id="1423" w:author="Liu, Cong" w:date="2025-01-09T11:17:00Z" w16du:dateUtc="2025-01-09T19:17:00Z">
        <w:r w:rsidDel="005415A3">
          <w:rPr>
            <w:color w:val="000000"/>
          </w:rPr>
          <w:delText>9.</w:delText>
        </w:r>
        <w:r w:rsidDel="005415A3">
          <w:rPr>
            <w:color w:val="000000"/>
          </w:rPr>
          <w:tab/>
        </w:r>
        <w:r w:rsidDel="005415A3">
          <w:fldChar w:fldCharType="begin"/>
        </w:r>
        <w:r w:rsidDel="005415A3">
          <w:delInstrText>HYPERLINK "http://paperpile.com/b/ccxovd/FuHOz" \h</w:delInstrText>
        </w:r>
        <w:r w:rsidDel="005415A3">
          <w:fldChar w:fldCharType="separate"/>
        </w:r>
        <w:r w:rsidDel="005415A3">
          <w:rPr>
            <w:color w:val="000000"/>
          </w:rPr>
          <w:delText xml:space="preserve">Zhang, K., Wang, M., Zhao, Y. &amp; Wang, W. Taiji: System-level identification of key transcription factors reveals transcriptional waves in mouse embryonic development.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i/>
            <w:color w:val="000000"/>
          </w:rPr>
          <w:delText>Sci Adv</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b/>
            <w:color w:val="000000"/>
          </w:rPr>
          <w:delText>5</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eaav3262 (2019).</w:delText>
        </w:r>
        <w:r w:rsidDel="005415A3">
          <w:fldChar w:fldCharType="end"/>
        </w:r>
      </w:del>
    </w:p>
    <w:p w14:paraId="7F70E487" w14:textId="705E921E" w:rsidR="006F371C" w:rsidDel="005415A3" w:rsidRDefault="003C3B5E" w:rsidP="00E94C40">
      <w:pPr>
        <w:pStyle w:val="Bibliography"/>
        <w:rPr>
          <w:del w:id="1424" w:author="Liu, Cong" w:date="2025-01-09T11:17:00Z" w16du:dateUtc="2025-01-09T19:17:00Z"/>
          <w:color w:val="000000"/>
        </w:rPr>
        <w:pPrChange w:id="1425" w:author="Liu, Cong" w:date="2025-01-24T17:13:00Z" w16du:dateUtc="2025-01-25T01:13:00Z">
          <w:pPr>
            <w:widowControl w:val="0"/>
            <w:pBdr>
              <w:top w:val="nil"/>
              <w:left w:val="nil"/>
              <w:bottom w:val="nil"/>
              <w:right w:val="nil"/>
              <w:between w:val="nil"/>
            </w:pBdr>
            <w:spacing w:line="480" w:lineRule="auto"/>
            <w:ind w:left="440" w:hanging="440"/>
          </w:pPr>
        </w:pPrChange>
      </w:pPr>
      <w:del w:id="1426" w:author="Liu, Cong" w:date="2025-01-09T11:17:00Z" w16du:dateUtc="2025-01-09T19:17:00Z">
        <w:r w:rsidDel="005415A3">
          <w:rPr>
            <w:color w:val="000000"/>
          </w:rPr>
          <w:delText>10.</w:delText>
        </w:r>
        <w:r w:rsidDel="005415A3">
          <w:rPr>
            <w:color w:val="000000"/>
          </w:rPr>
          <w:tab/>
        </w:r>
        <w:r w:rsidDel="005415A3">
          <w:fldChar w:fldCharType="begin"/>
        </w:r>
        <w:r w:rsidDel="005415A3">
          <w:delInstrText>HYPERLINK "http://paperpile.com/b/ccxovd/9hnFj" \h</w:delInstrText>
        </w:r>
        <w:r w:rsidDel="005415A3">
          <w:fldChar w:fldCharType="separate"/>
        </w:r>
        <w:r w:rsidDel="005415A3">
          <w:rPr>
            <w:color w:val="000000"/>
          </w:rPr>
          <w:delText xml:space="preserve">Feinberg, M. W.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The Kruppel-like factor KLF4 is a critical regulator of monocyte differentiation.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EMBO J.</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b/>
            <w:color w:val="000000"/>
          </w:rPr>
          <w:delText>26</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4138–4148 (2007).</w:delText>
        </w:r>
        <w:r w:rsidDel="005415A3">
          <w:fldChar w:fldCharType="end"/>
        </w:r>
      </w:del>
    </w:p>
    <w:p w14:paraId="28FBF998" w14:textId="265B8108" w:rsidR="006F371C" w:rsidDel="005415A3" w:rsidRDefault="003C3B5E" w:rsidP="00E94C40">
      <w:pPr>
        <w:pStyle w:val="Bibliography"/>
        <w:rPr>
          <w:del w:id="1427" w:author="Liu, Cong" w:date="2025-01-09T11:17:00Z" w16du:dateUtc="2025-01-09T19:17:00Z"/>
          <w:color w:val="000000"/>
        </w:rPr>
        <w:pPrChange w:id="1428" w:author="Liu, Cong" w:date="2025-01-24T17:13:00Z" w16du:dateUtc="2025-01-25T01:13:00Z">
          <w:pPr>
            <w:widowControl w:val="0"/>
            <w:pBdr>
              <w:top w:val="nil"/>
              <w:left w:val="nil"/>
              <w:bottom w:val="nil"/>
              <w:right w:val="nil"/>
              <w:between w:val="nil"/>
            </w:pBdr>
            <w:spacing w:line="480" w:lineRule="auto"/>
            <w:ind w:left="440" w:hanging="440"/>
          </w:pPr>
        </w:pPrChange>
      </w:pPr>
      <w:del w:id="1429" w:author="Liu, Cong" w:date="2025-01-09T11:17:00Z" w16du:dateUtc="2025-01-09T19:17:00Z">
        <w:r w:rsidDel="005415A3">
          <w:rPr>
            <w:color w:val="000000"/>
          </w:rPr>
          <w:delText>11.</w:delText>
        </w:r>
        <w:r w:rsidDel="005415A3">
          <w:rPr>
            <w:color w:val="000000"/>
          </w:rPr>
          <w:tab/>
        </w:r>
        <w:r w:rsidDel="005415A3">
          <w:fldChar w:fldCharType="begin"/>
        </w:r>
        <w:r w:rsidDel="005415A3">
          <w:delInstrText>HYPERLINK "http://paperpile.com/b/ccxovd/bQf44" \h</w:delInstrText>
        </w:r>
        <w:r w:rsidDel="005415A3">
          <w:fldChar w:fldCharType="separate"/>
        </w:r>
        <w:r w:rsidDel="005415A3">
          <w:rPr>
            <w:color w:val="000000"/>
          </w:rPr>
          <w:delText xml:space="preserve">Intlekofer, A. M.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Effector and memory CD8+ T cell fate coupled by T-bet and eomesodermin.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Nat. Immunol.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b/>
            <w:color w:val="000000"/>
          </w:rPr>
          <w:delText>6</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1236–1244 (2005).</w:delText>
        </w:r>
        <w:r w:rsidDel="005415A3">
          <w:fldChar w:fldCharType="end"/>
        </w:r>
      </w:del>
    </w:p>
    <w:p w14:paraId="65A308B8" w14:textId="3DABD65F" w:rsidR="006F371C" w:rsidDel="005415A3" w:rsidRDefault="003C3B5E" w:rsidP="00E94C40">
      <w:pPr>
        <w:pStyle w:val="Bibliography"/>
        <w:rPr>
          <w:del w:id="1430" w:author="Liu, Cong" w:date="2025-01-09T11:17:00Z" w16du:dateUtc="2025-01-09T19:17:00Z"/>
          <w:color w:val="000000"/>
        </w:rPr>
        <w:pPrChange w:id="1431" w:author="Liu, Cong" w:date="2025-01-24T17:13:00Z" w16du:dateUtc="2025-01-25T01:13:00Z">
          <w:pPr>
            <w:widowControl w:val="0"/>
            <w:pBdr>
              <w:top w:val="nil"/>
              <w:left w:val="nil"/>
              <w:bottom w:val="nil"/>
              <w:right w:val="nil"/>
              <w:between w:val="nil"/>
            </w:pBdr>
            <w:spacing w:line="480" w:lineRule="auto"/>
            <w:ind w:left="440" w:hanging="440"/>
          </w:pPr>
        </w:pPrChange>
      </w:pPr>
      <w:del w:id="1432" w:author="Liu, Cong" w:date="2025-01-09T11:17:00Z" w16du:dateUtc="2025-01-09T19:17:00Z">
        <w:r w:rsidDel="005415A3">
          <w:rPr>
            <w:color w:val="000000"/>
          </w:rPr>
          <w:delText>12.</w:delText>
        </w:r>
        <w:r w:rsidDel="005415A3">
          <w:rPr>
            <w:color w:val="000000"/>
          </w:rPr>
          <w:tab/>
        </w:r>
        <w:r w:rsidDel="005415A3">
          <w:fldChar w:fldCharType="begin"/>
        </w:r>
        <w:r w:rsidDel="005415A3">
          <w:delInstrText>HYPERLINK "http://paperpile.com/b/ccxovd/rCw0i" \h</w:delInstrText>
        </w:r>
        <w:r w:rsidDel="005415A3">
          <w:fldChar w:fldCharType="separate"/>
        </w:r>
        <w:r w:rsidDel="005415A3">
          <w:rPr>
            <w:color w:val="000000"/>
          </w:rPr>
          <w:delText xml:space="preserve">Dehnavi, 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The role of protein SUMOylation in rheumatoid arthritis.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J. Autoimmun.</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b/>
            <w:color w:val="000000"/>
          </w:rPr>
          <w:delText>102</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1–7 (2019).</w:delText>
        </w:r>
        <w:r w:rsidDel="005415A3">
          <w:fldChar w:fldCharType="end"/>
        </w:r>
      </w:del>
    </w:p>
    <w:p w14:paraId="3A926624" w14:textId="31D27333" w:rsidR="006F371C" w:rsidDel="005415A3" w:rsidRDefault="003C3B5E" w:rsidP="00E94C40">
      <w:pPr>
        <w:pStyle w:val="Bibliography"/>
        <w:rPr>
          <w:del w:id="1433" w:author="Liu, Cong" w:date="2025-01-09T11:17:00Z" w16du:dateUtc="2025-01-09T19:17:00Z"/>
          <w:color w:val="000000"/>
        </w:rPr>
        <w:pPrChange w:id="1434" w:author="Liu, Cong" w:date="2025-01-24T17:13:00Z" w16du:dateUtc="2025-01-25T01:13:00Z">
          <w:pPr>
            <w:widowControl w:val="0"/>
            <w:pBdr>
              <w:top w:val="nil"/>
              <w:left w:val="nil"/>
              <w:bottom w:val="nil"/>
              <w:right w:val="nil"/>
              <w:between w:val="nil"/>
            </w:pBdr>
            <w:spacing w:line="480" w:lineRule="auto"/>
            <w:ind w:left="440" w:hanging="440"/>
          </w:pPr>
        </w:pPrChange>
      </w:pPr>
      <w:del w:id="1435" w:author="Liu, Cong" w:date="2025-01-09T11:17:00Z" w16du:dateUtc="2025-01-09T19:17:00Z">
        <w:r w:rsidDel="005415A3">
          <w:rPr>
            <w:color w:val="000000"/>
          </w:rPr>
          <w:delText>13.</w:delText>
        </w:r>
        <w:r w:rsidDel="005415A3">
          <w:rPr>
            <w:color w:val="000000"/>
          </w:rPr>
          <w:tab/>
        </w:r>
        <w:r w:rsidDel="005415A3">
          <w:fldChar w:fldCharType="begin"/>
        </w:r>
        <w:r w:rsidDel="005415A3">
          <w:delInstrText>HYPERLINK "http://paperpile.com/b/ccxovd/Y6sPq" \h</w:delInstrText>
        </w:r>
        <w:r w:rsidDel="005415A3">
          <w:fldChar w:fldCharType="separate"/>
        </w:r>
        <w:r w:rsidDel="005415A3">
          <w:rPr>
            <w:color w:val="000000"/>
          </w:rPr>
          <w:delText xml:space="preserve">Di Chen, Dongyeon J Kim, Jie Shen, Zhen Zou, Regis J O’Keefe. Runx2 plays a central role in Osteoarthritis development.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i/>
            <w:color w:val="000000"/>
          </w:rPr>
          <w:delText>Journal of Orthopaedic Translation</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132–139 (2020).</w:delText>
        </w:r>
        <w:r w:rsidDel="005415A3">
          <w:fldChar w:fldCharType="end"/>
        </w:r>
      </w:del>
    </w:p>
    <w:p w14:paraId="1D65511E" w14:textId="5EB7F0CD" w:rsidR="006F371C" w:rsidDel="005415A3" w:rsidRDefault="003C3B5E" w:rsidP="00E94C40">
      <w:pPr>
        <w:pStyle w:val="Bibliography"/>
        <w:rPr>
          <w:del w:id="1436" w:author="Liu, Cong" w:date="2025-01-09T11:17:00Z" w16du:dateUtc="2025-01-09T19:17:00Z"/>
          <w:color w:val="000000"/>
        </w:rPr>
        <w:pPrChange w:id="1437" w:author="Liu, Cong" w:date="2025-01-24T17:13:00Z" w16du:dateUtc="2025-01-25T01:13:00Z">
          <w:pPr>
            <w:widowControl w:val="0"/>
            <w:pBdr>
              <w:top w:val="nil"/>
              <w:left w:val="nil"/>
              <w:bottom w:val="nil"/>
              <w:right w:val="nil"/>
              <w:between w:val="nil"/>
            </w:pBdr>
            <w:spacing w:line="480" w:lineRule="auto"/>
            <w:ind w:left="440" w:hanging="440"/>
          </w:pPr>
        </w:pPrChange>
      </w:pPr>
      <w:del w:id="1438" w:author="Liu, Cong" w:date="2025-01-09T11:17:00Z" w16du:dateUtc="2025-01-09T19:17:00Z">
        <w:r w:rsidDel="005415A3">
          <w:rPr>
            <w:color w:val="000000"/>
          </w:rPr>
          <w:delText>14.</w:delText>
        </w:r>
        <w:r w:rsidDel="005415A3">
          <w:rPr>
            <w:color w:val="000000"/>
          </w:rPr>
          <w:tab/>
        </w:r>
        <w:r w:rsidDel="005415A3">
          <w:fldChar w:fldCharType="begin"/>
        </w:r>
        <w:r w:rsidDel="005415A3">
          <w:delInstrText>HYPERLINK "http://paperpile.com/b/ccxovd/8HUl6" \h</w:delInstrText>
        </w:r>
        <w:r w:rsidDel="005415A3">
          <w:fldChar w:fldCharType="separate"/>
        </w:r>
        <w:r w:rsidDel="005415A3">
          <w:rPr>
            <w:color w:val="000000"/>
          </w:rPr>
          <w:delText xml:space="preserve">Caire, R.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YAP/TAZ: Key Players for Rheumatoid Arthritis Severity by Driving Fibroblast Like Synoviocytes Phenotype and Fibro-Inflammatory Response.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791907 (2021).</w:delText>
        </w:r>
        <w:r w:rsidDel="005415A3">
          <w:fldChar w:fldCharType="end"/>
        </w:r>
      </w:del>
    </w:p>
    <w:p w14:paraId="52E59DCD" w14:textId="4DF2D10C" w:rsidR="006F371C" w:rsidDel="005415A3" w:rsidRDefault="003C3B5E" w:rsidP="00E94C40">
      <w:pPr>
        <w:pStyle w:val="Bibliography"/>
        <w:rPr>
          <w:del w:id="1439" w:author="Liu, Cong" w:date="2025-01-09T11:17:00Z" w16du:dateUtc="2025-01-09T19:17:00Z"/>
          <w:color w:val="000000"/>
        </w:rPr>
        <w:pPrChange w:id="1440" w:author="Liu, Cong" w:date="2025-01-24T17:13:00Z" w16du:dateUtc="2025-01-25T01:13:00Z">
          <w:pPr>
            <w:widowControl w:val="0"/>
            <w:pBdr>
              <w:top w:val="nil"/>
              <w:left w:val="nil"/>
              <w:bottom w:val="nil"/>
              <w:right w:val="nil"/>
              <w:between w:val="nil"/>
            </w:pBdr>
            <w:spacing w:line="480" w:lineRule="auto"/>
            <w:ind w:left="440" w:hanging="440"/>
          </w:pPr>
        </w:pPrChange>
      </w:pPr>
      <w:del w:id="1441" w:author="Liu, Cong" w:date="2025-01-09T11:17:00Z" w16du:dateUtc="2025-01-09T19:17:00Z">
        <w:r w:rsidDel="005415A3">
          <w:rPr>
            <w:color w:val="000000"/>
          </w:rPr>
          <w:delText>15.</w:delText>
        </w:r>
        <w:r w:rsidDel="005415A3">
          <w:rPr>
            <w:color w:val="000000"/>
          </w:rPr>
          <w:tab/>
        </w:r>
        <w:r w:rsidDel="005415A3">
          <w:fldChar w:fldCharType="begin"/>
        </w:r>
        <w:r w:rsidDel="005415A3">
          <w:delInstrText>HYPERLINK "http://paperpile.com/b/ccxovd/hpOvD" \h</w:delInstrText>
        </w:r>
        <w:r w:rsidDel="005415A3">
          <w:fldChar w:fldCharType="separate"/>
        </w:r>
        <w:r w:rsidDel="005415A3">
          <w:rPr>
            <w:color w:val="000000"/>
          </w:rPr>
          <w:delText xml:space="preserve">Zhuang, Y.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A narrative review of the role of the Notch signaling pathway in rheumatoid arthritis.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Annals of Translational Medicine</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371–371 (2022).</w:delText>
        </w:r>
        <w:r w:rsidDel="005415A3">
          <w:fldChar w:fldCharType="end"/>
        </w:r>
      </w:del>
    </w:p>
    <w:p w14:paraId="4DE39A43" w14:textId="2756CFF7" w:rsidR="006F371C" w:rsidDel="005415A3" w:rsidRDefault="003C3B5E" w:rsidP="00E94C40">
      <w:pPr>
        <w:pStyle w:val="Bibliography"/>
        <w:rPr>
          <w:del w:id="1442" w:author="Liu, Cong" w:date="2025-01-09T11:17:00Z" w16du:dateUtc="2025-01-09T19:17:00Z"/>
          <w:color w:val="000000"/>
        </w:rPr>
        <w:pPrChange w:id="1443" w:author="Liu, Cong" w:date="2025-01-24T17:13:00Z" w16du:dateUtc="2025-01-25T01:13:00Z">
          <w:pPr>
            <w:widowControl w:val="0"/>
            <w:pBdr>
              <w:top w:val="nil"/>
              <w:left w:val="nil"/>
              <w:bottom w:val="nil"/>
              <w:right w:val="nil"/>
              <w:between w:val="nil"/>
            </w:pBdr>
            <w:spacing w:line="480" w:lineRule="auto"/>
            <w:ind w:left="440" w:hanging="440"/>
          </w:pPr>
        </w:pPrChange>
      </w:pPr>
      <w:del w:id="1444" w:author="Liu, Cong" w:date="2025-01-09T11:17:00Z" w16du:dateUtc="2025-01-09T19:17:00Z">
        <w:r w:rsidDel="005415A3">
          <w:rPr>
            <w:color w:val="000000"/>
          </w:rPr>
          <w:delText>16.</w:delText>
        </w:r>
        <w:r w:rsidDel="005415A3">
          <w:rPr>
            <w:color w:val="000000"/>
          </w:rPr>
          <w:tab/>
        </w:r>
        <w:r w:rsidDel="005415A3">
          <w:fldChar w:fldCharType="begin"/>
        </w:r>
        <w:r w:rsidDel="005415A3">
          <w:delInstrText>HYPERLINK "http://paperpile.com/b/ccxovd/zVyh2" \h</w:delInstrText>
        </w:r>
        <w:r w:rsidDel="005415A3">
          <w:fldChar w:fldCharType="separate"/>
        </w:r>
        <w:r w:rsidDel="005415A3">
          <w:rPr>
            <w:color w:val="000000"/>
          </w:rPr>
          <w:delText xml:space="preserve">Chen, S.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Wnt/β-catenin signaling pathway promotes abnormal activation of fibroblast-like synoviocytes and angiogenesis in rheumatoid arthritis and the intervention of Er Miao San.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Phytomedicine</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b/>
            <w:color w:val="000000"/>
          </w:rPr>
          <w:delText>120</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155064 (2023).</w:delText>
        </w:r>
        <w:r w:rsidDel="005415A3">
          <w:fldChar w:fldCharType="end"/>
        </w:r>
      </w:del>
    </w:p>
    <w:p w14:paraId="2FA1DF8C" w14:textId="7738AB73" w:rsidR="006F371C" w:rsidDel="005415A3" w:rsidRDefault="003C3B5E" w:rsidP="00E94C40">
      <w:pPr>
        <w:pStyle w:val="Bibliography"/>
        <w:rPr>
          <w:del w:id="1445" w:author="Liu, Cong" w:date="2025-01-09T11:17:00Z" w16du:dateUtc="2025-01-09T19:17:00Z"/>
          <w:color w:val="000000"/>
        </w:rPr>
        <w:pPrChange w:id="1446" w:author="Liu, Cong" w:date="2025-01-24T17:13:00Z" w16du:dateUtc="2025-01-25T01:13:00Z">
          <w:pPr>
            <w:widowControl w:val="0"/>
            <w:pBdr>
              <w:top w:val="nil"/>
              <w:left w:val="nil"/>
              <w:bottom w:val="nil"/>
              <w:right w:val="nil"/>
              <w:between w:val="nil"/>
            </w:pBdr>
            <w:spacing w:line="480" w:lineRule="auto"/>
            <w:ind w:left="440" w:hanging="440"/>
          </w:pPr>
        </w:pPrChange>
      </w:pPr>
      <w:del w:id="1447" w:author="Liu, Cong" w:date="2025-01-09T11:17:00Z" w16du:dateUtc="2025-01-09T19:17:00Z">
        <w:r w:rsidDel="005415A3">
          <w:rPr>
            <w:color w:val="000000"/>
          </w:rPr>
          <w:delText>17.</w:delText>
        </w:r>
        <w:r w:rsidDel="005415A3">
          <w:rPr>
            <w:color w:val="000000"/>
          </w:rPr>
          <w:tab/>
        </w:r>
        <w:r w:rsidDel="005415A3">
          <w:fldChar w:fldCharType="begin"/>
        </w:r>
        <w:r w:rsidDel="005415A3">
          <w:delInstrText>HYPERLINK "http://paperpile.com/b/ccxovd/Cih5i" \h</w:delInstrText>
        </w:r>
        <w:r w:rsidDel="005415A3">
          <w:fldChar w:fldCharType="separate"/>
        </w:r>
        <w:r w:rsidDel="005415A3">
          <w:rPr>
            <w:color w:val="000000"/>
          </w:rPr>
          <w:delText xml:space="preserve">Choi, B. Y.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Inhibition of Notch1 induces population and suppressive activity of regulatory T cell in inflammatory arthritis.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Theranostics</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b/>
            <w:color w:val="000000"/>
          </w:rPr>
          <w:delText>8</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4795–4804 (2018).</w:delText>
        </w:r>
        <w:r w:rsidDel="005415A3">
          <w:fldChar w:fldCharType="end"/>
        </w:r>
      </w:del>
    </w:p>
    <w:p w14:paraId="7009C437" w14:textId="5170BBBE" w:rsidR="006F371C" w:rsidDel="005415A3" w:rsidRDefault="003C3B5E" w:rsidP="00E94C40">
      <w:pPr>
        <w:pStyle w:val="Bibliography"/>
        <w:rPr>
          <w:del w:id="1448" w:author="Liu, Cong" w:date="2025-01-09T11:17:00Z" w16du:dateUtc="2025-01-09T19:17:00Z"/>
          <w:color w:val="000000"/>
        </w:rPr>
        <w:pPrChange w:id="1449" w:author="Liu, Cong" w:date="2025-01-24T17:13:00Z" w16du:dateUtc="2025-01-25T01:13:00Z">
          <w:pPr>
            <w:widowControl w:val="0"/>
            <w:pBdr>
              <w:top w:val="nil"/>
              <w:left w:val="nil"/>
              <w:bottom w:val="nil"/>
              <w:right w:val="nil"/>
              <w:between w:val="nil"/>
            </w:pBdr>
            <w:spacing w:line="480" w:lineRule="auto"/>
            <w:ind w:left="440" w:hanging="440"/>
          </w:pPr>
        </w:pPrChange>
      </w:pPr>
      <w:del w:id="1450" w:author="Liu, Cong" w:date="2025-01-09T11:17:00Z" w16du:dateUtc="2025-01-09T19:17:00Z">
        <w:r w:rsidDel="005415A3">
          <w:rPr>
            <w:color w:val="000000"/>
          </w:rPr>
          <w:delText>18.</w:delText>
        </w:r>
        <w:r w:rsidDel="005415A3">
          <w:rPr>
            <w:color w:val="000000"/>
          </w:rPr>
          <w:tab/>
        </w:r>
        <w:r w:rsidDel="005415A3">
          <w:fldChar w:fldCharType="begin"/>
        </w:r>
        <w:r w:rsidDel="005415A3">
          <w:delInstrText>HYPERLINK "http://paperpile.com/b/ccxovd/HxBJi" \h</w:delInstrText>
        </w:r>
        <w:r w:rsidDel="005415A3">
          <w:fldChar w:fldCharType="separate"/>
        </w:r>
        <w:r w:rsidDel="005415A3">
          <w:rPr>
            <w:color w:val="000000"/>
          </w:rPr>
          <w:delText xml:space="preserve">Vecellio, M., Cohen, C. J., Roberts, A. R., Wordsworth, P. B. &amp; Kenna, T. J. RUNX3 and T-Bet in Immunopathogenesis of Ankylosing Spondylitis—Novel Targets for Therapy?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424898 (2018).</w:delText>
        </w:r>
        <w:r w:rsidDel="005415A3">
          <w:fldChar w:fldCharType="end"/>
        </w:r>
      </w:del>
    </w:p>
    <w:p w14:paraId="41B96153" w14:textId="1C3B15D6" w:rsidR="006F371C" w:rsidDel="005415A3" w:rsidRDefault="003C3B5E" w:rsidP="00E94C40">
      <w:pPr>
        <w:pStyle w:val="Bibliography"/>
        <w:rPr>
          <w:del w:id="1451" w:author="Liu, Cong" w:date="2025-01-09T11:17:00Z" w16du:dateUtc="2025-01-09T19:17:00Z"/>
          <w:color w:val="000000"/>
        </w:rPr>
        <w:pPrChange w:id="1452" w:author="Liu, Cong" w:date="2025-01-24T17:13:00Z" w16du:dateUtc="2025-01-25T01:13:00Z">
          <w:pPr>
            <w:widowControl w:val="0"/>
            <w:pBdr>
              <w:top w:val="nil"/>
              <w:left w:val="nil"/>
              <w:bottom w:val="nil"/>
              <w:right w:val="nil"/>
              <w:between w:val="nil"/>
            </w:pBdr>
            <w:spacing w:line="480" w:lineRule="auto"/>
            <w:ind w:left="440" w:hanging="440"/>
          </w:pPr>
        </w:pPrChange>
      </w:pPr>
      <w:del w:id="1453" w:author="Liu, Cong" w:date="2025-01-09T11:17:00Z" w16du:dateUtc="2025-01-09T19:17:00Z">
        <w:r w:rsidDel="005415A3">
          <w:rPr>
            <w:color w:val="000000"/>
          </w:rPr>
          <w:delText>19.</w:delText>
        </w:r>
        <w:r w:rsidDel="005415A3">
          <w:rPr>
            <w:color w:val="000000"/>
          </w:rPr>
          <w:tab/>
        </w:r>
        <w:r w:rsidDel="005415A3">
          <w:fldChar w:fldCharType="begin"/>
        </w:r>
        <w:r w:rsidDel="005415A3">
          <w:delInstrText>HYPERLINK "http://paperpile.com/b/ccxovd/2z8KV" \h</w:delInstrText>
        </w:r>
        <w:r w:rsidDel="005415A3">
          <w:fldChar w:fldCharType="separate"/>
        </w:r>
        <w:r w:rsidDel="005415A3">
          <w:rPr>
            <w:color w:val="000000"/>
          </w:rPr>
          <w:delText xml:space="preserve">Jin, S.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Inference and analysis of cell-cell communication using CellChat.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1–20 (2021).</w:delText>
        </w:r>
        <w:r w:rsidDel="005415A3">
          <w:fldChar w:fldCharType="end"/>
        </w:r>
      </w:del>
    </w:p>
    <w:p w14:paraId="7FD783FE" w14:textId="3F7484B7" w:rsidR="006F371C" w:rsidDel="005415A3" w:rsidRDefault="003C3B5E" w:rsidP="00E94C40">
      <w:pPr>
        <w:pStyle w:val="Bibliography"/>
        <w:rPr>
          <w:del w:id="1454" w:author="Liu, Cong" w:date="2025-01-09T11:17:00Z" w16du:dateUtc="2025-01-09T19:17:00Z"/>
          <w:color w:val="000000"/>
        </w:rPr>
        <w:pPrChange w:id="1455" w:author="Liu, Cong" w:date="2025-01-24T17:13:00Z" w16du:dateUtc="2025-01-25T01:13:00Z">
          <w:pPr>
            <w:widowControl w:val="0"/>
            <w:pBdr>
              <w:top w:val="nil"/>
              <w:left w:val="nil"/>
              <w:bottom w:val="nil"/>
              <w:right w:val="nil"/>
              <w:between w:val="nil"/>
            </w:pBdr>
            <w:spacing w:line="480" w:lineRule="auto"/>
            <w:ind w:left="440" w:hanging="440"/>
          </w:pPr>
        </w:pPrChange>
      </w:pPr>
      <w:del w:id="1456" w:author="Liu, Cong" w:date="2025-01-09T11:17:00Z" w16du:dateUtc="2025-01-09T19:17:00Z">
        <w:r w:rsidDel="005415A3">
          <w:rPr>
            <w:color w:val="000000"/>
          </w:rPr>
          <w:delText>20.</w:delText>
        </w:r>
        <w:r w:rsidDel="005415A3">
          <w:rPr>
            <w:color w:val="000000"/>
          </w:rPr>
          <w:tab/>
        </w:r>
        <w:r w:rsidDel="005415A3">
          <w:fldChar w:fldCharType="begin"/>
        </w:r>
        <w:r w:rsidDel="005415A3">
          <w:delInstrText>HYPERLINK "http://paperpile.com/b/ccxovd/REHFi" \h</w:delInstrText>
        </w:r>
        <w:r w:rsidDel="005415A3">
          <w:fldChar w:fldCharType="separate"/>
        </w:r>
        <w:r w:rsidDel="005415A3">
          <w:rPr>
            <w:color w:val="000000"/>
          </w:rPr>
          <w:delText xml:space="preserve">Serum proteomic analysis identifies interleukin 16 as a biomarker for clinical response during early treatment of rheumatoid arthritis.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i/>
            <w:color w:val="000000"/>
          </w:rPr>
          <w:delText>Cytokine</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87–93 (2016).</w:delText>
        </w:r>
        <w:r w:rsidDel="005415A3">
          <w:fldChar w:fldCharType="end"/>
        </w:r>
      </w:del>
    </w:p>
    <w:p w14:paraId="09EF951F" w14:textId="09D095DB" w:rsidR="006F371C" w:rsidDel="005415A3" w:rsidRDefault="003C3B5E" w:rsidP="00E94C40">
      <w:pPr>
        <w:pStyle w:val="Bibliography"/>
        <w:rPr>
          <w:del w:id="1457" w:author="Liu, Cong" w:date="2025-01-09T11:17:00Z" w16du:dateUtc="2025-01-09T19:17:00Z"/>
          <w:color w:val="000000"/>
        </w:rPr>
        <w:pPrChange w:id="1458" w:author="Liu, Cong" w:date="2025-01-24T17:13:00Z" w16du:dateUtc="2025-01-25T01:13:00Z">
          <w:pPr>
            <w:widowControl w:val="0"/>
            <w:pBdr>
              <w:top w:val="nil"/>
              <w:left w:val="nil"/>
              <w:bottom w:val="nil"/>
              <w:right w:val="nil"/>
              <w:between w:val="nil"/>
            </w:pBdr>
            <w:spacing w:line="480" w:lineRule="auto"/>
            <w:ind w:left="440" w:hanging="440"/>
          </w:pPr>
        </w:pPrChange>
      </w:pPr>
      <w:del w:id="1459" w:author="Liu, Cong" w:date="2025-01-09T11:17:00Z" w16du:dateUtc="2025-01-09T19:17:00Z">
        <w:r w:rsidDel="005415A3">
          <w:rPr>
            <w:color w:val="000000"/>
          </w:rPr>
          <w:delText>21.</w:delText>
        </w:r>
        <w:r w:rsidDel="005415A3">
          <w:rPr>
            <w:color w:val="000000"/>
          </w:rPr>
          <w:tab/>
        </w:r>
        <w:r w:rsidDel="005415A3">
          <w:fldChar w:fldCharType="begin"/>
        </w:r>
        <w:r w:rsidDel="005415A3">
          <w:delInstrText>HYPERLINK "http://paperpile.com/b/ccxovd/2aJKv" \h</w:delInstrText>
        </w:r>
        <w:r w:rsidDel="005415A3">
          <w:fldChar w:fldCharType="separate"/>
        </w:r>
        <w:r w:rsidDel="005415A3">
          <w:rPr>
            <w:color w:val="000000"/>
          </w:rPr>
          <w:delText xml:space="preserve">Galea, C. A., Nguyen, H. M., George Chandy, K., Smith, B. J. &amp; Norton, R. S. Domain structure and function of matrix metalloprotease 23 (MMP23): role in potassium channel trafficking.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i/>
            <w:color w:val="000000"/>
          </w:rPr>
          <w:delText>Cell. Mol. Life Sci.</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b/>
            <w:color w:val="000000"/>
          </w:rPr>
          <w:delText>71</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1191–1210 (2013).</w:delText>
        </w:r>
        <w:r w:rsidDel="005415A3">
          <w:fldChar w:fldCharType="end"/>
        </w:r>
      </w:del>
    </w:p>
    <w:p w14:paraId="473884D4" w14:textId="5C8CD8C2" w:rsidR="006F371C" w:rsidDel="005415A3" w:rsidRDefault="003C3B5E" w:rsidP="00E94C40">
      <w:pPr>
        <w:pStyle w:val="Bibliography"/>
        <w:rPr>
          <w:del w:id="1460" w:author="Liu, Cong" w:date="2025-01-09T11:17:00Z" w16du:dateUtc="2025-01-09T19:17:00Z"/>
          <w:color w:val="000000"/>
        </w:rPr>
        <w:pPrChange w:id="1461" w:author="Liu, Cong" w:date="2025-01-24T17:13:00Z" w16du:dateUtc="2025-01-25T01:13:00Z">
          <w:pPr>
            <w:widowControl w:val="0"/>
            <w:pBdr>
              <w:top w:val="nil"/>
              <w:left w:val="nil"/>
              <w:bottom w:val="nil"/>
              <w:right w:val="nil"/>
              <w:between w:val="nil"/>
            </w:pBdr>
            <w:spacing w:line="480" w:lineRule="auto"/>
            <w:ind w:left="440" w:hanging="440"/>
          </w:pPr>
        </w:pPrChange>
      </w:pPr>
      <w:del w:id="1462" w:author="Liu, Cong" w:date="2025-01-09T11:17:00Z" w16du:dateUtc="2025-01-09T19:17:00Z">
        <w:r w:rsidDel="005415A3">
          <w:rPr>
            <w:color w:val="000000"/>
          </w:rPr>
          <w:delText>22.</w:delText>
        </w:r>
        <w:r w:rsidDel="005415A3">
          <w:rPr>
            <w:color w:val="000000"/>
          </w:rPr>
          <w:tab/>
        </w:r>
        <w:r w:rsidDel="005415A3">
          <w:fldChar w:fldCharType="begin"/>
        </w:r>
        <w:r w:rsidDel="005415A3">
          <w:delInstrText>HYPERLINK "http://paperpile.com/b/ccxovd/iLxYk" \h</w:delInstrText>
        </w:r>
        <w:r w:rsidDel="005415A3">
          <w:fldChar w:fldCharType="separate"/>
        </w:r>
        <w:r w:rsidDel="005415A3">
          <w:rPr>
            <w:color w:val="000000"/>
          </w:rPr>
          <w:delText xml:space="preserve">Cohen, S. B.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Rituximab for rheumatoid arthritis refractory to anti-tumor necrosis factor therapy: Results of a multicenter, randomized, double-blind, placebo-controlled, phase III trial evaluating primary efficacy and safety at twenty-four weeks.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b/>
            <w:color w:val="000000"/>
          </w:rPr>
          <w:delText>54</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2793–2806 (2006).</w:delText>
        </w:r>
        <w:r w:rsidDel="005415A3">
          <w:fldChar w:fldCharType="end"/>
        </w:r>
      </w:del>
    </w:p>
    <w:p w14:paraId="5E4C8631" w14:textId="75AFFDE4" w:rsidR="006F371C" w:rsidDel="005415A3" w:rsidRDefault="003C3B5E" w:rsidP="00E94C40">
      <w:pPr>
        <w:pStyle w:val="Bibliography"/>
        <w:rPr>
          <w:del w:id="1463" w:author="Liu, Cong" w:date="2025-01-09T11:17:00Z" w16du:dateUtc="2025-01-09T19:17:00Z"/>
          <w:color w:val="000000"/>
        </w:rPr>
        <w:pPrChange w:id="1464" w:author="Liu, Cong" w:date="2025-01-24T17:13:00Z" w16du:dateUtc="2025-01-25T01:13:00Z">
          <w:pPr>
            <w:widowControl w:val="0"/>
            <w:pBdr>
              <w:top w:val="nil"/>
              <w:left w:val="nil"/>
              <w:bottom w:val="nil"/>
              <w:right w:val="nil"/>
              <w:between w:val="nil"/>
            </w:pBdr>
            <w:spacing w:line="480" w:lineRule="auto"/>
            <w:ind w:left="440" w:hanging="440"/>
          </w:pPr>
        </w:pPrChange>
      </w:pPr>
      <w:del w:id="1465" w:author="Liu, Cong" w:date="2025-01-09T11:17:00Z" w16du:dateUtc="2025-01-09T19:17:00Z">
        <w:r w:rsidDel="005415A3">
          <w:rPr>
            <w:color w:val="000000"/>
          </w:rPr>
          <w:delText>23.</w:delText>
        </w:r>
        <w:r w:rsidDel="005415A3">
          <w:rPr>
            <w:color w:val="000000"/>
          </w:rPr>
          <w:tab/>
        </w:r>
        <w:r w:rsidDel="005415A3">
          <w:fldChar w:fldCharType="begin"/>
        </w:r>
        <w:r w:rsidDel="005415A3">
          <w:delInstrText>HYPERLINK "http://paperpile.com/b/ccxovd/t14Vl" \h</w:delInstrText>
        </w:r>
        <w:r w:rsidDel="005415A3">
          <w:fldChar w:fldCharType="separate"/>
        </w:r>
        <w:r w:rsidDel="005415A3">
          <w:rPr>
            <w:color w:val="000000"/>
          </w:rPr>
          <w:delText xml:space="preserve">Genovese, M. C.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Abatacept for Rheumatoid Arthritis Refractory to Tumor Necrosis Factor α Inhibition.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New England Journal of Medicine</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b/>
            <w:color w:val="000000"/>
          </w:rPr>
          <w:delText>353</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1114–1123 (2005).</w:delText>
        </w:r>
        <w:r w:rsidDel="005415A3">
          <w:fldChar w:fldCharType="end"/>
        </w:r>
      </w:del>
    </w:p>
    <w:p w14:paraId="38C4E316" w14:textId="749026DB" w:rsidR="006F371C" w:rsidDel="005415A3" w:rsidRDefault="003C3B5E" w:rsidP="00E94C40">
      <w:pPr>
        <w:pStyle w:val="Bibliography"/>
        <w:rPr>
          <w:del w:id="1466" w:author="Liu, Cong" w:date="2025-01-09T11:17:00Z" w16du:dateUtc="2025-01-09T19:17:00Z"/>
          <w:color w:val="000000"/>
        </w:rPr>
        <w:pPrChange w:id="1467" w:author="Liu, Cong" w:date="2025-01-24T17:13:00Z" w16du:dateUtc="2025-01-25T01:13:00Z">
          <w:pPr>
            <w:widowControl w:val="0"/>
            <w:pBdr>
              <w:top w:val="nil"/>
              <w:left w:val="nil"/>
              <w:bottom w:val="nil"/>
              <w:right w:val="nil"/>
              <w:between w:val="nil"/>
            </w:pBdr>
            <w:spacing w:line="480" w:lineRule="auto"/>
            <w:ind w:left="440" w:hanging="440"/>
          </w:pPr>
        </w:pPrChange>
      </w:pPr>
      <w:del w:id="1468" w:author="Liu, Cong" w:date="2025-01-09T11:17:00Z" w16du:dateUtc="2025-01-09T19:17:00Z">
        <w:r w:rsidDel="005415A3">
          <w:rPr>
            <w:color w:val="000000"/>
          </w:rPr>
          <w:delText>24.</w:delText>
        </w:r>
        <w:r w:rsidDel="005415A3">
          <w:rPr>
            <w:color w:val="000000"/>
          </w:rPr>
          <w:tab/>
        </w:r>
        <w:r w:rsidDel="005415A3">
          <w:fldChar w:fldCharType="begin"/>
        </w:r>
        <w:r w:rsidDel="005415A3">
          <w:delInstrText>HYPERLINK "http://paperpile.com/b/ccxovd/sKrPX" \h</w:delInstrText>
        </w:r>
        <w:r w:rsidDel="005415A3">
          <w:fldChar w:fldCharType="separate"/>
        </w:r>
        <w:r w:rsidDel="005415A3">
          <w:rPr>
            <w:color w:val="000000"/>
          </w:rPr>
          <w:delText xml:space="preserve">Stefana Alivernini, Gary S Firestein, Iain B Mclnnes. The pathogenesis of rheumatoid arthritis.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i/>
            <w:color w:val="000000"/>
          </w:rPr>
          <w:delText>Immunity</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b/>
            <w:color w:val="000000"/>
          </w:rPr>
          <w:delText>55</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2255–2270 (2022).</w:delText>
        </w:r>
        <w:r w:rsidDel="005415A3">
          <w:fldChar w:fldCharType="end"/>
        </w:r>
      </w:del>
    </w:p>
    <w:p w14:paraId="7448A24C" w14:textId="0CC9D3F3" w:rsidR="006F371C" w:rsidDel="005415A3" w:rsidRDefault="003C3B5E" w:rsidP="00E94C40">
      <w:pPr>
        <w:pStyle w:val="Bibliography"/>
        <w:rPr>
          <w:del w:id="1469" w:author="Liu, Cong" w:date="2025-01-09T11:17:00Z" w16du:dateUtc="2025-01-09T19:17:00Z"/>
          <w:color w:val="000000"/>
        </w:rPr>
        <w:pPrChange w:id="1470" w:author="Liu, Cong" w:date="2025-01-24T17:13:00Z" w16du:dateUtc="2025-01-25T01:13:00Z">
          <w:pPr>
            <w:widowControl w:val="0"/>
            <w:pBdr>
              <w:top w:val="nil"/>
              <w:left w:val="nil"/>
              <w:bottom w:val="nil"/>
              <w:right w:val="nil"/>
              <w:between w:val="nil"/>
            </w:pBdr>
            <w:spacing w:line="480" w:lineRule="auto"/>
            <w:ind w:left="440" w:hanging="440"/>
          </w:pPr>
        </w:pPrChange>
      </w:pPr>
      <w:del w:id="1471" w:author="Liu, Cong" w:date="2025-01-09T11:17:00Z" w16du:dateUtc="2025-01-09T19:17:00Z">
        <w:r w:rsidDel="005415A3">
          <w:rPr>
            <w:color w:val="000000"/>
          </w:rPr>
          <w:delText>25.</w:delText>
        </w:r>
        <w:r w:rsidDel="005415A3">
          <w:rPr>
            <w:color w:val="000000"/>
          </w:rPr>
          <w:tab/>
        </w:r>
        <w:r w:rsidDel="005415A3">
          <w:fldChar w:fldCharType="begin"/>
        </w:r>
        <w:r w:rsidDel="005415A3">
          <w:delInstrText>HYPERLINK "http://paperpile.com/b/ccxovd/nmWp" \h</w:delInstrText>
        </w:r>
        <w:r w:rsidDel="005415A3">
          <w:fldChar w:fldCharType="separate"/>
        </w:r>
        <w:r w:rsidDel="005415A3">
          <w:rPr>
            <w:color w:val="000000"/>
          </w:rPr>
          <w:delText xml:space="preserve">Choi, 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Joint-specific rheumatoid arthritis fibroblast-like synoviocyte regulation identified by integration of chromatin access and transcriptional activity.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JCI Insight</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(2024).</w:delText>
        </w:r>
        <w:r w:rsidDel="005415A3">
          <w:fldChar w:fldCharType="end"/>
        </w:r>
      </w:del>
    </w:p>
    <w:p w14:paraId="21873F9D" w14:textId="0291B17C" w:rsidR="006F371C" w:rsidDel="005415A3" w:rsidRDefault="003C3B5E" w:rsidP="00E94C40">
      <w:pPr>
        <w:pStyle w:val="Bibliography"/>
        <w:rPr>
          <w:del w:id="1472" w:author="Liu, Cong" w:date="2025-01-09T11:17:00Z" w16du:dateUtc="2025-01-09T19:17:00Z"/>
          <w:color w:val="000000"/>
        </w:rPr>
        <w:pPrChange w:id="1473" w:author="Liu, Cong" w:date="2025-01-24T17:13:00Z" w16du:dateUtc="2025-01-25T01:13:00Z">
          <w:pPr>
            <w:widowControl w:val="0"/>
            <w:pBdr>
              <w:top w:val="nil"/>
              <w:left w:val="nil"/>
              <w:bottom w:val="nil"/>
              <w:right w:val="nil"/>
              <w:between w:val="nil"/>
            </w:pBdr>
            <w:spacing w:line="480" w:lineRule="auto"/>
            <w:ind w:left="440" w:hanging="440"/>
          </w:pPr>
        </w:pPrChange>
      </w:pPr>
      <w:del w:id="1474" w:author="Liu, Cong" w:date="2025-01-09T11:17:00Z" w16du:dateUtc="2025-01-09T19:17:00Z">
        <w:r w:rsidDel="005415A3">
          <w:rPr>
            <w:color w:val="000000"/>
          </w:rPr>
          <w:delText>26.</w:delText>
        </w:r>
        <w:r w:rsidDel="005415A3">
          <w:rPr>
            <w:color w:val="000000"/>
          </w:rPr>
          <w:tab/>
        </w:r>
        <w:r w:rsidDel="005415A3">
          <w:fldChar w:fldCharType="begin"/>
        </w:r>
        <w:r w:rsidDel="005415A3">
          <w:delInstrText>HYPERLINK "http://paperpile.com/b/ccxovd/KiNp4" \h</w:delInstrText>
        </w:r>
        <w:r w:rsidDel="005415A3">
          <w:fldChar w:fldCharType="separate"/>
        </w:r>
        <w:r w:rsidDel="005415A3">
          <w:rPr>
            <w:color w:val="000000"/>
          </w:rPr>
          <w:delText xml:space="preserve">Joehanes, R.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Epigenetic Signatures of Cigarette Smoking.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Circ. Cardiovasc. Genet.</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436–447 (2016).</w:delText>
        </w:r>
        <w:r w:rsidDel="005415A3">
          <w:fldChar w:fldCharType="end"/>
        </w:r>
      </w:del>
    </w:p>
    <w:p w14:paraId="5CA02334" w14:textId="5326E5FF" w:rsidR="006F371C" w:rsidDel="005415A3" w:rsidRDefault="003C3B5E" w:rsidP="00E94C40">
      <w:pPr>
        <w:pStyle w:val="Bibliography"/>
        <w:rPr>
          <w:del w:id="1475" w:author="Liu, Cong" w:date="2025-01-09T11:17:00Z" w16du:dateUtc="2025-01-09T19:17:00Z"/>
          <w:color w:val="000000"/>
        </w:rPr>
        <w:pPrChange w:id="1476" w:author="Liu, Cong" w:date="2025-01-24T17:13:00Z" w16du:dateUtc="2025-01-25T01:13:00Z">
          <w:pPr>
            <w:widowControl w:val="0"/>
            <w:pBdr>
              <w:top w:val="nil"/>
              <w:left w:val="nil"/>
              <w:bottom w:val="nil"/>
              <w:right w:val="nil"/>
              <w:between w:val="nil"/>
            </w:pBdr>
            <w:spacing w:line="480" w:lineRule="auto"/>
            <w:ind w:left="440" w:hanging="440"/>
          </w:pPr>
        </w:pPrChange>
      </w:pPr>
      <w:del w:id="1477" w:author="Liu, Cong" w:date="2025-01-09T11:17:00Z" w16du:dateUtc="2025-01-09T19:17:00Z">
        <w:r w:rsidDel="005415A3">
          <w:rPr>
            <w:color w:val="000000"/>
          </w:rPr>
          <w:delText>27.</w:delText>
        </w:r>
        <w:r w:rsidDel="005415A3">
          <w:rPr>
            <w:color w:val="000000"/>
          </w:rPr>
          <w:tab/>
        </w:r>
        <w:r w:rsidDel="005415A3">
          <w:fldChar w:fldCharType="begin"/>
        </w:r>
        <w:r w:rsidDel="005415A3">
          <w:delInstrText>HYPERLINK "http://paperpile.com/b/ccxovd/mFY6Z" \h</w:delInstrText>
        </w:r>
        <w:r w:rsidDel="005415A3">
          <w:fldChar w:fldCharType="separate"/>
        </w:r>
        <w:r w:rsidDel="005415A3">
          <w:rPr>
            <w:color w:val="000000"/>
          </w:rPr>
          <w:delText xml:space="preserve">James, E. A.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Multifaceted immune dysregulation characterizes individuals at-risk for rheumatoid arthritis.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7637 (2023).</w:delText>
        </w:r>
        <w:r w:rsidDel="005415A3">
          <w:fldChar w:fldCharType="end"/>
        </w:r>
      </w:del>
    </w:p>
    <w:p w14:paraId="06737270" w14:textId="543E6014" w:rsidR="006F371C" w:rsidDel="005415A3" w:rsidRDefault="003C3B5E" w:rsidP="00E94C40">
      <w:pPr>
        <w:pStyle w:val="Bibliography"/>
        <w:rPr>
          <w:del w:id="1478" w:author="Liu, Cong" w:date="2025-01-09T11:17:00Z" w16du:dateUtc="2025-01-09T19:17:00Z"/>
          <w:color w:val="000000"/>
        </w:rPr>
        <w:pPrChange w:id="1479" w:author="Liu, Cong" w:date="2025-01-24T17:13:00Z" w16du:dateUtc="2025-01-25T01:13:00Z">
          <w:pPr>
            <w:widowControl w:val="0"/>
            <w:pBdr>
              <w:top w:val="nil"/>
              <w:left w:val="nil"/>
              <w:bottom w:val="nil"/>
              <w:right w:val="nil"/>
              <w:between w:val="nil"/>
            </w:pBdr>
            <w:spacing w:line="480" w:lineRule="auto"/>
            <w:ind w:left="440" w:hanging="440"/>
          </w:pPr>
        </w:pPrChange>
      </w:pPr>
      <w:del w:id="1480" w:author="Liu, Cong" w:date="2025-01-09T11:17:00Z" w16du:dateUtc="2025-01-09T19:17:00Z">
        <w:r w:rsidDel="005415A3">
          <w:rPr>
            <w:color w:val="000000"/>
          </w:rPr>
          <w:delText>28.</w:delText>
        </w:r>
        <w:r w:rsidDel="005415A3">
          <w:rPr>
            <w:color w:val="000000"/>
          </w:rPr>
          <w:tab/>
        </w:r>
        <w:r w:rsidDel="005415A3">
          <w:fldChar w:fldCharType="begin"/>
        </w:r>
        <w:r w:rsidDel="005415A3">
          <w:delInstrText>HYPERLINK "http://paperpile.com/b/ccxovd/psA6v" \h</w:delInstrText>
        </w:r>
        <w:r w:rsidDel="005415A3">
          <w:fldChar w:fldCharType="separate"/>
        </w:r>
        <w:r w:rsidDel="005415A3">
          <w:rPr>
            <w:color w:val="000000"/>
          </w:rPr>
          <w:delText xml:space="preserve">Aletaha, D.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2010 Rheumatoid arthritis classification criteria: an American College of Rheumatology/European League Against Rheumatism collaborative initiative.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b/>
            <w:color w:val="000000"/>
          </w:rPr>
          <w:delText>62</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2569–2581 (2010).</w:delText>
        </w:r>
        <w:r w:rsidDel="005415A3">
          <w:fldChar w:fldCharType="end"/>
        </w:r>
      </w:del>
    </w:p>
    <w:p w14:paraId="15F9DF6C" w14:textId="63B1AE3A" w:rsidR="006F371C" w:rsidDel="005415A3" w:rsidRDefault="003C3B5E" w:rsidP="00E94C40">
      <w:pPr>
        <w:pStyle w:val="Bibliography"/>
        <w:rPr>
          <w:del w:id="1481" w:author="Liu, Cong" w:date="2025-01-09T11:17:00Z" w16du:dateUtc="2025-01-09T19:17:00Z"/>
          <w:color w:val="000000"/>
        </w:rPr>
        <w:pPrChange w:id="1482" w:author="Liu, Cong" w:date="2025-01-24T17:13:00Z" w16du:dateUtc="2025-01-25T01:13:00Z">
          <w:pPr>
            <w:widowControl w:val="0"/>
            <w:pBdr>
              <w:top w:val="nil"/>
              <w:left w:val="nil"/>
              <w:bottom w:val="nil"/>
              <w:right w:val="nil"/>
              <w:between w:val="nil"/>
            </w:pBdr>
            <w:spacing w:line="480" w:lineRule="auto"/>
            <w:ind w:left="440" w:hanging="440"/>
          </w:pPr>
        </w:pPrChange>
      </w:pPr>
      <w:del w:id="1483" w:author="Liu, Cong" w:date="2025-01-09T11:17:00Z" w16du:dateUtc="2025-01-09T19:17:00Z">
        <w:r w:rsidDel="005415A3">
          <w:rPr>
            <w:color w:val="000000"/>
          </w:rPr>
          <w:delText>29.</w:delText>
        </w:r>
        <w:r w:rsidDel="005415A3">
          <w:rPr>
            <w:color w:val="000000"/>
          </w:rPr>
          <w:tab/>
        </w:r>
        <w:r w:rsidDel="005415A3">
          <w:fldChar w:fldCharType="begin"/>
        </w:r>
        <w:r w:rsidDel="005415A3">
          <w:delInstrText>HYPERLINK "http://paperpile.com/b/ccxovd/xW77t" \h</w:delInstrText>
        </w:r>
        <w:r w:rsidDel="005415A3">
          <w:fldChar w:fldCharType="separate"/>
        </w:r>
        <w:r w:rsidDel="005415A3">
          <w:rPr>
            <w:color w:val="000000"/>
          </w:rPr>
          <w:delText xml:space="preserve">Swanson, 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Simultaneous trimodal single-cell measurement of transcripts, epitopes, and chromatin accessibility using TEA-seq.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Elife</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e63632 (2021).</w:delText>
        </w:r>
        <w:r w:rsidDel="005415A3">
          <w:fldChar w:fldCharType="end"/>
        </w:r>
      </w:del>
    </w:p>
    <w:p w14:paraId="2DFCF692" w14:textId="430379ED" w:rsidR="006F371C" w:rsidDel="005415A3" w:rsidRDefault="003C3B5E" w:rsidP="00E94C40">
      <w:pPr>
        <w:pStyle w:val="Bibliography"/>
        <w:rPr>
          <w:del w:id="1484" w:author="Liu, Cong" w:date="2025-01-09T11:17:00Z" w16du:dateUtc="2025-01-09T19:17:00Z"/>
          <w:color w:val="000000"/>
        </w:rPr>
        <w:pPrChange w:id="1485" w:author="Liu, Cong" w:date="2025-01-24T17:13:00Z" w16du:dateUtc="2025-01-25T01:13:00Z">
          <w:pPr>
            <w:widowControl w:val="0"/>
            <w:pBdr>
              <w:top w:val="nil"/>
              <w:left w:val="nil"/>
              <w:bottom w:val="nil"/>
              <w:right w:val="nil"/>
              <w:between w:val="nil"/>
            </w:pBdr>
            <w:spacing w:line="480" w:lineRule="auto"/>
            <w:ind w:left="440" w:hanging="440"/>
          </w:pPr>
        </w:pPrChange>
      </w:pPr>
      <w:del w:id="1486" w:author="Liu, Cong" w:date="2025-01-09T11:17:00Z" w16du:dateUtc="2025-01-09T19:17:00Z">
        <w:r w:rsidDel="005415A3">
          <w:rPr>
            <w:color w:val="000000"/>
          </w:rPr>
          <w:delText>30.</w:delText>
        </w:r>
        <w:r w:rsidDel="005415A3">
          <w:rPr>
            <w:color w:val="000000"/>
          </w:rPr>
          <w:tab/>
        </w:r>
        <w:r w:rsidDel="005415A3">
          <w:fldChar w:fldCharType="begin"/>
        </w:r>
        <w:r w:rsidDel="005415A3">
          <w:delInstrText>HYPERLINK "http://paperpile.com/b/ccxovd/QBECs" \h</w:delInstrText>
        </w:r>
        <w:r w:rsidDel="005415A3">
          <w:fldChar w:fldCharType="separate"/>
        </w:r>
        <w:r w:rsidDel="005415A3">
          <w:rPr>
            <w:color w:val="000000"/>
          </w:rPr>
          <w:delText xml:space="preserve">Swanson, E., Reading, J., Graybuck, L. T. &amp; Skene, P. J. BarWare: efficient software tools for barcoded single-cell genomics.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i/>
            <w:color w:val="000000"/>
          </w:rPr>
          <w:delText>BMC Bioinformatics</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106 (2022).</w:delText>
        </w:r>
        <w:r w:rsidDel="005415A3">
          <w:fldChar w:fldCharType="end"/>
        </w:r>
      </w:del>
    </w:p>
    <w:p w14:paraId="5C8C0BB0" w14:textId="18472F84" w:rsidR="006F371C" w:rsidDel="005415A3" w:rsidRDefault="003C3B5E" w:rsidP="00E94C40">
      <w:pPr>
        <w:pStyle w:val="Bibliography"/>
        <w:rPr>
          <w:del w:id="1487" w:author="Liu, Cong" w:date="2025-01-09T11:17:00Z" w16du:dateUtc="2025-01-09T19:17:00Z"/>
          <w:color w:val="000000"/>
        </w:rPr>
        <w:pPrChange w:id="1488" w:author="Liu, Cong" w:date="2025-01-24T17:13:00Z" w16du:dateUtc="2025-01-25T01:13:00Z">
          <w:pPr>
            <w:widowControl w:val="0"/>
            <w:pBdr>
              <w:top w:val="nil"/>
              <w:left w:val="nil"/>
              <w:bottom w:val="nil"/>
              <w:right w:val="nil"/>
              <w:between w:val="nil"/>
            </w:pBdr>
            <w:spacing w:line="480" w:lineRule="auto"/>
            <w:ind w:left="440" w:hanging="440"/>
          </w:pPr>
        </w:pPrChange>
      </w:pPr>
      <w:del w:id="1489" w:author="Liu, Cong" w:date="2025-01-09T11:17:00Z" w16du:dateUtc="2025-01-09T19:17:00Z">
        <w:r w:rsidDel="005415A3">
          <w:rPr>
            <w:color w:val="000000"/>
          </w:rPr>
          <w:delText>31.</w:delText>
        </w:r>
        <w:r w:rsidDel="005415A3">
          <w:rPr>
            <w:color w:val="000000"/>
          </w:rPr>
          <w:tab/>
        </w:r>
        <w:r w:rsidDel="005415A3">
          <w:fldChar w:fldCharType="begin"/>
        </w:r>
        <w:r w:rsidDel="005415A3">
          <w:delInstrText>HYPERLINK "http://paperpile.com/b/ccxovd/PvHnQ" \h</w:delInstrText>
        </w:r>
        <w:r w:rsidDel="005415A3">
          <w:fldChar w:fldCharType="separate"/>
        </w:r>
        <w:r w:rsidDel="005415A3">
          <w:rPr>
            <w:color w:val="000000"/>
          </w:rPr>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b/>
            <w:color w:val="000000"/>
          </w:rPr>
          <w:delText>184</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3573–3587 (2021).</w:delText>
        </w:r>
        <w:r w:rsidDel="005415A3">
          <w:fldChar w:fldCharType="end"/>
        </w:r>
      </w:del>
    </w:p>
    <w:p w14:paraId="03A9582D" w14:textId="3FDB60B3" w:rsidR="006F371C" w:rsidDel="005415A3" w:rsidRDefault="003C3B5E" w:rsidP="00E94C40">
      <w:pPr>
        <w:pStyle w:val="Bibliography"/>
        <w:rPr>
          <w:del w:id="1490" w:author="Liu, Cong" w:date="2025-01-09T11:17:00Z" w16du:dateUtc="2025-01-09T19:17:00Z"/>
          <w:color w:val="000000"/>
        </w:rPr>
        <w:pPrChange w:id="1491" w:author="Liu, Cong" w:date="2025-01-24T17:13:00Z" w16du:dateUtc="2025-01-25T01:13:00Z">
          <w:pPr>
            <w:widowControl w:val="0"/>
            <w:pBdr>
              <w:top w:val="nil"/>
              <w:left w:val="nil"/>
              <w:bottom w:val="nil"/>
              <w:right w:val="nil"/>
              <w:between w:val="nil"/>
            </w:pBdr>
            <w:spacing w:line="480" w:lineRule="auto"/>
            <w:ind w:left="440" w:hanging="440"/>
          </w:pPr>
        </w:pPrChange>
      </w:pPr>
      <w:del w:id="1492" w:author="Liu, Cong" w:date="2025-01-09T11:17:00Z" w16du:dateUtc="2025-01-09T19:17:00Z">
        <w:r w:rsidDel="005415A3">
          <w:rPr>
            <w:color w:val="000000"/>
          </w:rPr>
          <w:delText>32.</w:delText>
        </w:r>
        <w:r w:rsidDel="005415A3">
          <w:rPr>
            <w:color w:val="000000"/>
          </w:rPr>
          <w:tab/>
        </w:r>
        <w:r w:rsidDel="005415A3">
          <w:fldChar w:fldCharType="begin"/>
        </w:r>
        <w:r w:rsidDel="005415A3">
          <w:delInstrText>HYPERLINK "http://paperpile.com/b/ccxovd/Cht7j" \h</w:delInstrText>
        </w:r>
        <w:r w:rsidDel="005415A3">
          <w:fldChar w:fldCharType="separate"/>
        </w:r>
        <w:r w:rsidDel="005415A3">
          <w:rPr>
            <w:color w:val="000000"/>
          </w:rPr>
          <w:delText xml:space="preserve">Yu, B.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Epigenetic landscapes reveal transcription factors that regulate CD8 T cell differentiation.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Nature Immunology</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573–582 (2017).</w:delText>
        </w:r>
        <w:r w:rsidDel="005415A3">
          <w:fldChar w:fldCharType="end"/>
        </w:r>
      </w:del>
    </w:p>
    <w:p w14:paraId="12A865C8" w14:textId="062618C2" w:rsidR="006F371C" w:rsidDel="005415A3" w:rsidRDefault="003C3B5E" w:rsidP="00E94C40">
      <w:pPr>
        <w:pStyle w:val="Bibliography"/>
        <w:rPr>
          <w:del w:id="1493" w:author="Liu, Cong" w:date="2025-01-09T11:17:00Z" w16du:dateUtc="2025-01-09T19:17:00Z"/>
          <w:color w:val="000000"/>
        </w:rPr>
        <w:pPrChange w:id="1494" w:author="Liu, Cong" w:date="2025-01-24T17:13:00Z" w16du:dateUtc="2025-01-25T01:13:00Z">
          <w:pPr>
            <w:widowControl w:val="0"/>
            <w:pBdr>
              <w:top w:val="nil"/>
              <w:left w:val="nil"/>
              <w:bottom w:val="nil"/>
              <w:right w:val="nil"/>
              <w:between w:val="nil"/>
            </w:pBdr>
            <w:spacing w:line="480" w:lineRule="auto"/>
            <w:ind w:left="440" w:hanging="440"/>
          </w:pPr>
        </w:pPrChange>
      </w:pPr>
      <w:del w:id="1495" w:author="Liu, Cong" w:date="2025-01-09T11:17:00Z" w16du:dateUtc="2025-01-09T19:17:00Z">
        <w:r w:rsidDel="005415A3">
          <w:rPr>
            <w:color w:val="000000"/>
          </w:rPr>
          <w:delText>33.</w:delText>
        </w:r>
        <w:r w:rsidDel="005415A3">
          <w:rPr>
            <w:color w:val="000000"/>
          </w:rPr>
          <w:tab/>
        </w:r>
        <w:r w:rsidDel="005415A3">
          <w:fldChar w:fldCharType="begin"/>
        </w:r>
        <w:r w:rsidDel="005415A3">
          <w:delInstrText>HYPERLINK "http://paperpile.com/b/ccxovd/wcgpU" \h</w:delInstrText>
        </w:r>
        <w:r w:rsidDel="005415A3">
          <w:fldChar w:fldCharType="separate"/>
        </w:r>
        <w:r w:rsidDel="005415A3">
          <w:rPr>
            <w:color w:val="000000"/>
          </w:rPr>
          <w:delText xml:space="preserve">Weirauch, M. T.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Determination and inference of eukaryotic transcription factor sequence specificity.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b/>
            <w:color w:val="000000"/>
          </w:rPr>
          <w:delText>158</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(2014).</w:delText>
        </w:r>
        <w:r w:rsidDel="005415A3">
          <w:fldChar w:fldCharType="end"/>
        </w:r>
      </w:del>
    </w:p>
    <w:p w14:paraId="61555C4E" w14:textId="5B14CC31" w:rsidR="006F371C" w:rsidDel="005415A3" w:rsidRDefault="003C3B5E" w:rsidP="00E94C40">
      <w:pPr>
        <w:pStyle w:val="Bibliography"/>
        <w:rPr>
          <w:del w:id="1496" w:author="Liu, Cong" w:date="2025-01-09T11:17:00Z" w16du:dateUtc="2025-01-09T19:17:00Z"/>
          <w:color w:val="000000"/>
        </w:rPr>
        <w:pPrChange w:id="1497" w:author="Liu, Cong" w:date="2025-01-24T17:13:00Z" w16du:dateUtc="2025-01-25T01:13:00Z">
          <w:pPr>
            <w:widowControl w:val="0"/>
            <w:pBdr>
              <w:top w:val="nil"/>
              <w:left w:val="nil"/>
              <w:bottom w:val="nil"/>
              <w:right w:val="nil"/>
              <w:between w:val="nil"/>
            </w:pBdr>
            <w:spacing w:line="480" w:lineRule="auto"/>
            <w:ind w:left="440" w:hanging="440"/>
          </w:pPr>
        </w:pPrChange>
      </w:pPr>
      <w:del w:id="1498" w:author="Liu, Cong" w:date="2025-01-09T11:17:00Z" w16du:dateUtc="2025-01-09T19:17:00Z">
        <w:r w:rsidDel="005415A3">
          <w:rPr>
            <w:color w:val="000000"/>
          </w:rPr>
          <w:delText>34.</w:delText>
        </w:r>
        <w:r w:rsidDel="005415A3">
          <w:rPr>
            <w:color w:val="000000"/>
          </w:rPr>
          <w:tab/>
        </w:r>
        <w:r w:rsidDel="005415A3">
          <w:fldChar w:fldCharType="begin"/>
        </w:r>
        <w:r w:rsidDel="005415A3">
          <w:delInstrText>HYPERLINK "http://paperpile.com/b/ccxovd/usAvZ" \h</w:delInstrText>
        </w:r>
        <w:r w:rsidDel="005415A3">
          <w:fldChar w:fldCharType="separate"/>
        </w:r>
        <w:r w:rsidDel="005415A3">
          <w:rPr>
            <w:color w:val="000000"/>
          </w:rPr>
          <w:delText xml:space="preserve">Zhu, Y.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Constructing 3D interaction maps from 1D epigenomes.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10812 (2016).</w:delText>
        </w:r>
        <w:r w:rsidDel="005415A3">
          <w:fldChar w:fldCharType="end"/>
        </w:r>
      </w:del>
    </w:p>
    <w:p w14:paraId="22C31473" w14:textId="6EE16D1B" w:rsidR="006F371C" w:rsidDel="005415A3" w:rsidRDefault="003C3B5E" w:rsidP="00E94C40">
      <w:pPr>
        <w:pStyle w:val="Bibliography"/>
        <w:rPr>
          <w:del w:id="1499" w:author="Liu, Cong" w:date="2025-01-09T11:17:00Z" w16du:dateUtc="2025-01-09T19:17:00Z"/>
          <w:color w:val="000000"/>
        </w:rPr>
        <w:pPrChange w:id="1500" w:author="Liu, Cong" w:date="2025-01-24T17:13:00Z" w16du:dateUtc="2025-01-25T01:13:00Z">
          <w:pPr>
            <w:widowControl w:val="0"/>
            <w:pBdr>
              <w:top w:val="nil"/>
              <w:left w:val="nil"/>
              <w:bottom w:val="nil"/>
              <w:right w:val="nil"/>
              <w:between w:val="nil"/>
            </w:pBdr>
            <w:spacing w:line="480" w:lineRule="auto"/>
            <w:ind w:left="440" w:hanging="440"/>
          </w:pPr>
        </w:pPrChange>
      </w:pPr>
      <w:del w:id="1501" w:author="Liu, Cong" w:date="2025-01-09T11:17:00Z" w16du:dateUtc="2025-01-09T19:17:00Z">
        <w:r w:rsidDel="005415A3">
          <w:rPr>
            <w:color w:val="000000"/>
          </w:rPr>
          <w:delText>35.</w:delText>
        </w:r>
        <w:r w:rsidDel="005415A3">
          <w:rPr>
            <w:color w:val="000000"/>
          </w:rPr>
          <w:tab/>
        </w:r>
        <w:r w:rsidDel="005415A3">
          <w:fldChar w:fldCharType="begin"/>
        </w:r>
        <w:r w:rsidDel="005415A3">
          <w:delInstrText>HYPERLINK "http://paperpile.com/b/ccxovd/MiWUt" \h</w:delInstrText>
        </w:r>
        <w:r w:rsidDel="005415A3">
          <w:fldChar w:fldCharType="separate"/>
        </w:r>
        <w:r w:rsidDel="005415A3">
          <w:rPr>
            <w:color w:val="000000"/>
          </w:rPr>
          <w:delText xml:space="preserve">Liu, C.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Systems-level identification of key transcription factors in immune cell specification.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PLoS Comput. Biol.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e1010116 (2022).</w:delText>
        </w:r>
        <w:r w:rsidDel="005415A3">
          <w:fldChar w:fldCharType="end"/>
        </w:r>
      </w:del>
    </w:p>
    <w:p w14:paraId="30F439C6" w14:textId="396C677F" w:rsidR="006F371C" w:rsidDel="005415A3" w:rsidRDefault="003C3B5E" w:rsidP="00E94C40">
      <w:pPr>
        <w:pStyle w:val="Bibliography"/>
        <w:rPr>
          <w:del w:id="1502" w:author="Liu, Cong" w:date="2025-01-09T11:17:00Z" w16du:dateUtc="2025-01-09T19:17:00Z"/>
          <w:color w:val="000000"/>
        </w:rPr>
        <w:pPrChange w:id="1503" w:author="Liu, Cong" w:date="2025-01-24T17:13:00Z" w16du:dateUtc="2025-01-25T01:13:00Z">
          <w:pPr>
            <w:widowControl w:val="0"/>
            <w:pBdr>
              <w:top w:val="nil"/>
              <w:left w:val="nil"/>
              <w:bottom w:val="nil"/>
              <w:right w:val="nil"/>
              <w:between w:val="nil"/>
            </w:pBdr>
            <w:spacing w:line="480" w:lineRule="auto"/>
            <w:ind w:left="440" w:hanging="440"/>
          </w:pPr>
        </w:pPrChange>
      </w:pPr>
      <w:del w:id="1504" w:author="Liu, Cong" w:date="2025-01-09T11:17:00Z" w16du:dateUtc="2025-01-09T19:17:00Z">
        <w:r w:rsidDel="005415A3">
          <w:rPr>
            <w:color w:val="000000"/>
          </w:rPr>
          <w:delText>36.</w:delText>
        </w:r>
        <w:r w:rsidDel="005415A3">
          <w:rPr>
            <w:color w:val="000000"/>
          </w:rPr>
          <w:tab/>
        </w:r>
        <w:r w:rsidDel="005415A3">
          <w:fldChar w:fldCharType="begin"/>
        </w:r>
        <w:r w:rsidDel="005415A3">
          <w:delInstrText>HYPERLINK "http://paperpile.com/b/ccxovd/4xwd4" \h</w:delInstrText>
        </w:r>
        <w:r w:rsidDel="005415A3">
          <w:fldChar w:fldCharType="separate"/>
        </w:r>
        <w:r w:rsidDel="005415A3">
          <w:rPr>
            <w:color w:val="000000"/>
          </w:rPr>
          <w:delText xml:space="preserve">Chung, H. K.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Multiomics atlas-assisted discovery of transcription factors enables specific cell state programming.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bioRxiv</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(2023) doi:</w:delText>
        </w:r>
        <w:r w:rsidDel="005415A3">
          <w:fldChar w:fldCharType="end"/>
        </w:r>
        <w:r w:rsidDel="005415A3">
          <w:fldChar w:fldCharType="begin"/>
        </w:r>
        <w:r w:rsidDel="005415A3">
          <w:delInstrText>HYPERLINK "http://dx.doi.org/10.1101/2023.01.03.522354" \h</w:delInstrText>
        </w:r>
        <w:r w:rsidDel="005415A3">
          <w:fldChar w:fldCharType="separate"/>
        </w:r>
        <w:r w:rsidDel="005415A3">
          <w:rPr>
            <w:color w:val="000000"/>
          </w:rPr>
          <w:delText>10.1101/2023.01.03.522354</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w:delText>
        </w:r>
        <w:r w:rsidDel="005415A3">
          <w:fldChar w:fldCharType="end"/>
        </w:r>
      </w:del>
    </w:p>
    <w:p w14:paraId="24592B09" w14:textId="1284A554" w:rsidR="006F371C" w:rsidDel="005415A3" w:rsidRDefault="003C3B5E" w:rsidP="00E94C40">
      <w:pPr>
        <w:pStyle w:val="Bibliography"/>
        <w:rPr>
          <w:del w:id="1505" w:author="Liu, Cong" w:date="2025-01-09T11:17:00Z" w16du:dateUtc="2025-01-09T19:17:00Z"/>
          <w:color w:val="000000"/>
        </w:rPr>
        <w:pPrChange w:id="1506" w:author="Liu, Cong" w:date="2025-01-24T17:13:00Z" w16du:dateUtc="2025-01-25T01:13:00Z">
          <w:pPr>
            <w:widowControl w:val="0"/>
            <w:pBdr>
              <w:top w:val="nil"/>
              <w:left w:val="nil"/>
              <w:bottom w:val="nil"/>
              <w:right w:val="nil"/>
              <w:between w:val="nil"/>
            </w:pBdr>
            <w:spacing w:line="480" w:lineRule="auto"/>
            <w:ind w:left="440" w:hanging="440"/>
          </w:pPr>
        </w:pPrChange>
      </w:pPr>
      <w:del w:id="1507" w:author="Liu, Cong" w:date="2025-01-09T11:17:00Z" w16du:dateUtc="2025-01-09T19:17:00Z">
        <w:r w:rsidDel="005415A3">
          <w:rPr>
            <w:color w:val="000000"/>
          </w:rPr>
          <w:delText>37.</w:delText>
        </w:r>
        <w:r w:rsidDel="005415A3">
          <w:rPr>
            <w:color w:val="000000"/>
          </w:rPr>
          <w:tab/>
        </w:r>
        <w:r w:rsidDel="005415A3">
          <w:fldChar w:fldCharType="begin"/>
        </w:r>
        <w:r w:rsidDel="005415A3">
          <w:delInstrText>HYPERLINK "http://paperpile.com/b/ccxovd/NWmTK" \h</w:delInstrText>
        </w:r>
        <w:r w:rsidDel="005415A3">
          <w:fldChar w:fldCharType="separate"/>
        </w:r>
        <w:r w:rsidDel="005415A3">
          <w:rPr>
            <w:color w:val="000000"/>
          </w:rPr>
          <w:delText xml:space="preserve">Kuhn, M. Building Predictive Models in R Using the caret Package.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i/>
            <w:color w:val="000000"/>
          </w:rPr>
          <w:delText>J. Stat. Softw.</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b/>
            <w:color w:val="000000"/>
          </w:rPr>
          <w:delText>28</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1–26 (2008).</w:delText>
        </w:r>
        <w:r w:rsidDel="005415A3">
          <w:fldChar w:fldCharType="end"/>
        </w:r>
      </w:del>
    </w:p>
    <w:p w14:paraId="0BD4C466" w14:textId="3AA3EBC7" w:rsidR="006F371C" w:rsidDel="005415A3" w:rsidRDefault="003C3B5E" w:rsidP="00E94C40">
      <w:pPr>
        <w:pStyle w:val="Bibliography"/>
        <w:rPr>
          <w:del w:id="1508" w:author="Liu, Cong" w:date="2025-01-09T11:17:00Z" w16du:dateUtc="2025-01-09T19:17:00Z"/>
          <w:color w:val="000000"/>
        </w:rPr>
        <w:pPrChange w:id="1509" w:author="Liu, Cong" w:date="2025-01-24T17:13:00Z" w16du:dateUtc="2025-01-25T01:13:00Z">
          <w:pPr>
            <w:widowControl w:val="0"/>
            <w:pBdr>
              <w:top w:val="nil"/>
              <w:left w:val="nil"/>
              <w:bottom w:val="nil"/>
              <w:right w:val="nil"/>
              <w:between w:val="nil"/>
            </w:pBdr>
            <w:spacing w:line="480" w:lineRule="auto"/>
            <w:ind w:left="440" w:hanging="440"/>
          </w:pPr>
        </w:pPrChange>
      </w:pPr>
      <w:del w:id="1510" w:author="Liu, Cong" w:date="2025-01-09T11:17:00Z" w16du:dateUtc="2025-01-09T19:17:00Z">
        <w:r w:rsidDel="005415A3">
          <w:rPr>
            <w:color w:val="000000"/>
          </w:rPr>
          <w:delText>38.</w:delText>
        </w:r>
        <w:r w:rsidDel="005415A3">
          <w:rPr>
            <w:color w:val="000000"/>
          </w:rPr>
          <w:tab/>
        </w:r>
        <w:r w:rsidDel="005415A3">
          <w:fldChar w:fldCharType="begin"/>
        </w:r>
        <w:r w:rsidDel="005415A3">
          <w:delInstrText>HYPERLINK "http://paperpile.com/b/ccxovd/JvZGj" \h</w:delInstrText>
        </w:r>
        <w:r w:rsidDel="005415A3">
          <w:fldChar w:fldCharType="separate"/>
        </w:r>
        <w:r w:rsidDel="005415A3">
          <w:rPr>
            <w:color w:val="000000"/>
          </w:rPr>
          <w:delText xml:space="preserve">Ainsworth, R. I.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Systems-biology analysis of rheumatoid arthritis fibroblast-like synoviocytes implicates cell line-specific transcription factor function.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1–11 (2022).</w:delText>
        </w:r>
        <w:r w:rsidDel="005415A3">
          <w:fldChar w:fldCharType="end"/>
        </w:r>
      </w:del>
    </w:p>
    <w:p w14:paraId="7C7F4582" w14:textId="2F20BBCA" w:rsidR="006F371C" w:rsidDel="005415A3" w:rsidRDefault="003C3B5E" w:rsidP="00E94C40">
      <w:pPr>
        <w:pStyle w:val="Bibliography"/>
        <w:rPr>
          <w:del w:id="1511" w:author="Liu, Cong" w:date="2025-01-09T11:17:00Z" w16du:dateUtc="2025-01-09T19:17:00Z"/>
          <w:color w:val="000000"/>
        </w:rPr>
        <w:pPrChange w:id="1512" w:author="Liu, Cong" w:date="2025-01-24T17:13:00Z" w16du:dateUtc="2025-01-25T01:13:00Z">
          <w:pPr>
            <w:widowControl w:val="0"/>
            <w:pBdr>
              <w:top w:val="nil"/>
              <w:left w:val="nil"/>
              <w:bottom w:val="nil"/>
              <w:right w:val="nil"/>
              <w:between w:val="nil"/>
            </w:pBdr>
            <w:spacing w:line="480" w:lineRule="auto"/>
            <w:ind w:left="440" w:hanging="440"/>
          </w:pPr>
        </w:pPrChange>
      </w:pPr>
      <w:del w:id="1513" w:author="Liu, Cong" w:date="2025-01-09T11:17:00Z" w16du:dateUtc="2025-01-09T19:17:00Z">
        <w:r w:rsidDel="005415A3">
          <w:rPr>
            <w:color w:val="000000"/>
          </w:rPr>
          <w:delText>39.</w:delText>
        </w:r>
        <w:r w:rsidDel="005415A3">
          <w:rPr>
            <w:color w:val="000000"/>
          </w:rPr>
          <w:tab/>
        </w:r>
        <w:r w:rsidDel="005415A3">
          <w:fldChar w:fldCharType="begin"/>
        </w:r>
        <w:r w:rsidDel="005415A3">
          <w:delInstrText>HYPERLINK "http://paperpile.com/b/ccxovd/qhOCE" \h</w:delInstrText>
        </w:r>
        <w:r w:rsidDel="005415A3">
          <w:fldChar w:fldCharType="separate"/>
        </w:r>
        <w:r w:rsidDel="005415A3">
          <w:rPr>
            <w:color w:val="000000"/>
          </w:rPr>
          <w:delText xml:space="preserve">Denk, A. 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Slit3 inhibits Robo3-induced invasion of synovial fibroblasts in rheumatoid arthritis.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Arthritis Res. Ther.</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1–9 (2010).</w:delText>
        </w:r>
        <w:r w:rsidDel="005415A3">
          <w:fldChar w:fldCharType="end"/>
        </w:r>
      </w:del>
    </w:p>
    <w:p w14:paraId="399A7EDE" w14:textId="45D35F6D" w:rsidR="006F371C" w:rsidDel="005415A3" w:rsidRDefault="003C3B5E" w:rsidP="00E94C40">
      <w:pPr>
        <w:pStyle w:val="Bibliography"/>
        <w:rPr>
          <w:del w:id="1514" w:author="Liu, Cong" w:date="2025-01-09T11:17:00Z" w16du:dateUtc="2025-01-09T19:17:00Z"/>
          <w:color w:val="000000"/>
        </w:rPr>
        <w:pPrChange w:id="1515" w:author="Liu, Cong" w:date="2025-01-24T17:13:00Z" w16du:dateUtc="2025-01-25T01:13:00Z">
          <w:pPr>
            <w:widowControl w:val="0"/>
            <w:pBdr>
              <w:top w:val="nil"/>
              <w:left w:val="nil"/>
              <w:bottom w:val="nil"/>
              <w:right w:val="nil"/>
              <w:between w:val="nil"/>
            </w:pBdr>
            <w:spacing w:line="480" w:lineRule="auto"/>
            <w:ind w:left="440" w:hanging="440"/>
          </w:pPr>
        </w:pPrChange>
      </w:pPr>
      <w:del w:id="1516" w:author="Liu, Cong" w:date="2025-01-09T11:17:00Z" w16du:dateUtc="2025-01-09T19:17:00Z">
        <w:r w:rsidDel="005415A3">
          <w:rPr>
            <w:color w:val="000000"/>
          </w:rPr>
          <w:delText>40.</w:delText>
        </w:r>
        <w:r w:rsidDel="005415A3">
          <w:rPr>
            <w:color w:val="000000"/>
          </w:rPr>
          <w:tab/>
        </w:r>
        <w:r w:rsidDel="005415A3">
          <w:fldChar w:fldCharType="begin"/>
        </w:r>
        <w:r w:rsidDel="005415A3">
          <w:delInstrText>HYPERLINK "http://paperpile.com/b/ccxovd/164Ke" \h</w:delInstrText>
        </w:r>
        <w:r w:rsidDel="005415A3">
          <w:fldChar w:fldCharType="separate"/>
        </w:r>
        <w:r w:rsidDel="005415A3">
          <w:rPr>
            <w:color w:val="000000"/>
          </w:rPr>
          <w:delText xml:space="preserve">Farrugia, M. &amp; Baron, B. The role of TNF-α in rheumatoid arthritis: a focus on regulatory T cells.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i/>
            <w:color w:val="000000"/>
          </w:rPr>
          <w:delText>Transl. Res.</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84–90 (2016).</w:delText>
        </w:r>
        <w:r w:rsidDel="005415A3">
          <w:fldChar w:fldCharType="end"/>
        </w:r>
      </w:del>
    </w:p>
    <w:p w14:paraId="7701E130" w14:textId="261A5AC5" w:rsidR="006F371C" w:rsidDel="005415A3" w:rsidRDefault="003C3B5E" w:rsidP="00E94C40">
      <w:pPr>
        <w:pStyle w:val="Bibliography"/>
        <w:rPr>
          <w:del w:id="1517" w:author="Liu, Cong" w:date="2025-01-09T11:17:00Z" w16du:dateUtc="2025-01-09T19:17:00Z"/>
          <w:color w:val="000000"/>
        </w:rPr>
        <w:pPrChange w:id="1518" w:author="Liu, Cong" w:date="2025-01-24T17:13:00Z" w16du:dateUtc="2025-01-25T01:13:00Z">
          <w:pPr>
            <w:widowControl w:val="0"/>
            <w:pBdr>
              <w:top w:val="nil"/>
              <w:left w:val="nil"/>
              <w:bottom w:val="nil"/>
              <w:right w:val="nil"/>
              <w:between w:val="nil"/>
            </w:pBdr>
            <w:spacing w:line="480" w:lineRule="auto"/>
            <w:ind w:left="440" w:hanging="440"/>
          </w:pPr>
        </w:pPrChange>
      </w:pPr>
      <w:del w:id="1519" w:author="Liu, Cong" w:date="2025-01-09T11:17:00Z" w16du:dateUtc="2025-01-09T19:17:00Z">
        <w:r w:rsidDel="005415A3">
          <w:rPr>
            <w:color w:val="000000"/>
          </w:rPr>
          <w:delText>41.</w:delText>
        </w:r>
        <w:r w:rsidDel="005415A3">
          <w:rPr>
            <w:color w:val="000000"/>
          </w:rPr>
          <w:tab/>
        </w:r>
        <w:r w:rsidDel="005415A3">
          <w:fldChar w:fldCharType="begin"/>
        </w:r>
        <w:r w:rsidDel="005415A3">
          <w:delInstrText>HYPERLINK "http://paperpile.com/b/ccxovd/TPPxj" \h</w:delInstrText>
        </w:r>
        <w:r w:rsidDel="005415A3">
          <w:fldChar w:fldCharType="separate"/>
        </w:r>
        <w:r w:rsidDel="005415A3">
          <w:rPr>
            <w:color w:val="000000"/>
          </w:rPr>
          <w:delText xml:space="preserve">Roghani, S. A.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Investigating the correlation of the NF-κB and FoxP3 gene expression with the plasma levels of pro- and anti-inflammatory cytokines in rheumatoid arthritis patients.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Clin. Rheumatol.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b/>
            <w:color w:val="000000"/>
          </w:rPr>
          <w:delText>42</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1443–1450 (2023).</w:delText>
        </w:r>
        <w:r w:rsidDel="005415A3">
          <w:fldChar w:fldCharType="end"/>
        </w:r>
      </w:del>
    </w:p>
    <w:p w14:paraId="1E28E6C6" w14:textId="0D7C351D" w:rsidR="006F371C" w:rsidDel="005415A3" w:rsidRDefault="003C3B5E" w:rsidP="00E94C40">
      <w:pPr>
        <w:pStyle w:val="Bibliography"/>
        <w:rPr>
          <w:del w:id="1520" w:author="Liu, Cong" w:date="2025-01-09T11:17:00Z" w16du:dateUtc="2025-01-09T19:17:00Z"/>
          <w:color w:val="000000"/>
        </w:rPr>
        <w:pPrChange w:id="1521" w:author="Liu, Cong" w:date="2025-01-24T17:13:00Z" w16du:dateUtc="2025-01-25T01:13:00Z">
          <w:pPr>
            <w:widowControl w:val="0"/>
            <w:pBdr>
              <w:top w:val="nil"/>
              <w:left w:val="nil"/>
              <w:bottom w:val="nil"/>
              <w:right w:val="nil"/>
              <w:between w:val="nil"/>
            </w:pBdr>
            <w:spacing w:line="480" w:lineRule="auto"/>
            <w:ind w:left="440" w:hanging="440"/>
          </w:pPr>
        </w:pPrChange>
      </w:pPr>
      <w:del w:id="1522" w:author="Liu, Cong" w:date="2025-01-09T11:17:00Z" w16du:dateUtc="2025-01-09T19:17:00Z">
        <w:r w:rsidDel="005415A3">
          <w:rPr>
            <w:color w:val="000000"/>
          </w:rPr>
          <w:delText>42.</w:delText>
        </w:r>
        <w:r w:rsidDel="005415A3">
          <w:rPr>
            <w:color w:val="000000"/>
          </w:rPr>
          <w:tab/>
        </w:r>
        <w:r w:rsidDel="005415A3">
          <w:fldChar w:fldCharType="begin"/>
        </w:r>
        <w:r w:rsidDel="005415A3">
          <w:delInstrText>HYPERLINK "http://paperpile.com/b/ccxovd/DV5zw" \h</w:delInstrText>
        </w:r>
        <w:r w:rsidDel="005415A3">
          <w:fldChar w:fldCharType="separate"/>
        </w:r>
        <w:r w:rsidDel="005415A3">
          <w:rPr>
            <w:color w:val="000000"/>
          </w:rPr>
          <w:delText xml:space="preserve">Ai, R.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Comprehensive epigenetic landscape of rheumatoid arthritis fibroblast-like synoviocytes.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1921 (2018).</w:delText>
        </w:r>
        <w:r w:rsidDel="005415A3">
          <w:fldChar w:fldCharType="end"/>
        </w:r>
      </w:del>
    </w:p>
    <w:p w14:paraId="222A08FB" w14:textId="61277604" w:rsidR="006F371C" w:rsidDel="005415A3" w:rsidRDefault="003C3B5E" w:rsidP="00E94C40">
      <w:pPr>
        <w:pStyle w:val="Bibliography"/>
        <w:rPr>
          <w:del w:id="1523" w:author="Liu, Cong" w:date="2025-01-09T11:17:00Z" w16du:dateUtc="2025-01-09T19:17:00Z"/>
          <w:color w:val="000000"/>
        </w:rPr>
        <w:pPrChange w:id="1524" w:author="Liu, Cong" w:date="2025-01-24T17:13:00Z" w16du:dateUtc="2025-01-25T01:13:00Z">
          <w:pPr>
            <w:widowControl w:val="0"/>
            <w:pBdr>
              <w:top w:val="nil"/>
              <w:left w:val="nil"/>
              <w:bottom w:val="nil"/>
              <w:right w:val="nil"/>
              <w:between w:val="nil"/>
            </w:pBdr>
            <w:spacing w:line="480" w:lineRule="auto"/>
            <w:ind w:left="440" w:hanging="440"/>
          </w:pPr>
        </w:pPrChange>
      </w:pPr>
      <w:del w:id="1525" w:author="Liu, Cong" w:date="2025-01-09T11:17:00Z" w16du:dateUtc="2025-01-09T19:17:00Z">
        <w:r w:rsidDel="005415A3">
          <w:rPr>
            <w:color w:val="000000"/>
          </w:rPr>
          <w:delText>43.</w:delText>
        </w:r>
        <w:r w:rsidDel="005415A3">
          <w:rPr>
            <w:color w:val="000000"/>
          </w:rPr>
          <w:tab/>
        </w:r>
        <w:r w:rsidDel="005415A3">
          <w:fldChar w:fldCharType="begin"/>
        </w:r>
        <w:r w:rsidDel="005415A3">
          <w:delInstrText>HYPERLINK "http://paperpile.com/b/ccxovd/xOEMM" \h</w:delInstrText>
        </w:r>
        <w:r w:rsidDel="005415A3">
          <w:fldChar w:fldCharType="separate"/>
        </w:r>
        <w:r w:rsidDel="005415A3">
          <w:rPr>
            <w:color w:val="000000"/>
          </w:rPr>
          <w:delText xml:space="preserve">Hilton, M. J.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Notch signaling maintains bone marrow mesenchymal progenitors by suppressing osteoblast differentiation.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Nat. Med.</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306–314 (2008).</w:delText>
        </w:r>
        <w:r w:rsidDel="005415A3">
          <w:fldChar w:fldCharType="end"/>
        </w:r>
      </w:del>
    </w:p>
    <w:p w14:paraId="41A750DD" w14:textId="22E97AF5" w:rsidR="006F371C" w:rsidDel="005415A3" w:rsidRDefault="003C3B5E" w:rsidP="00E94C40">
      <w:pPr>
        <w:pStyle w:val="Bibliography"/>
        <w:rPr>
          <w:del w:id="1526" w:author="Liu, Cong" w:date="2025-01-09T11:17:00Z" w16du:dateUtc="2025-01-09T19:17:00Z"/>
          <w:color w:val="000000"/>
        </w:rPr>
        <w:pPrChange w:id="1527" w:author="Liu, Cong" w:date="2025-01-24T17:13:00Z" w16du:dateUtc="2025-01-25T01:13:00Z">
          <w:pPr>
            <w:widowControl w:val="0"/>
            <w:pBdr>
              <w:top w:val="nil"/>
              <w:left w:val="nil"/>
              <w:bottom w:val="nil"/>
              <w:right w:val="nil"/>
              <w:between w:val="nil"/>
            </w:pBdr>
            <w:spacing w:line="480" w:lineRule="auto"/>
            <w:ind w:left="440" w:hanging="440"/>
          </w:pPr>
        </w:pPrChange>
      </w:pPr>
      <w:del w:id="1528" w:author="Liu, Cong" w:date="2025-01-09T11:17:00Z" w16du:dateUtc="2025-01-09T19:17:00Z">
        <w:r w:rsidDel="005415A3">
          <w:rPr>
            <w:color w:val="000000"/>
          </w:rPr>
          <w:delText>44.</w:delText>
        </w:r>
        <w:r w:rsidDel="005415A3">
          <w:rPr>
            <w:color w:val="000000"/>
          </w:rPr>
          <w:tab/>
        </w:r>
        <w:r w:rsidDel="005415A3">
          <w:fldChar w:fldCharType="begin"/>
        </w:r>
        <w:r w:rsidDel="005415A3">
          <w:delInstrText>HYPERLINK "http://paperpile.com/b/ccxovd/W9JMC" \h</w:delInstrText>
        </w:r>
        <w:r w:rsidDel="005415A3">
          <w:fldChar w:fldCharType="separate"/>
        </w:r>
        <w:r w:rsidDel="005415A3">
          <w:rPr>
            <w:color w:val="000000"/>
          </w:rPr>
          <w:delText xml:space="preserve">Wei, K.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Notch signaling drives synovial fibroblast identity and arthritis pathology.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Nature</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b/>
            <w:color w:val="000000"/>
          </w:rPr>
          <w:delText>582</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259–264 (2020).</w:delText>
        </w:r>
        <w:r w:rsidDel="005415A3">
          <w:fldChar w:fldCharType="end"/>
        </w:r>
      </w:del>
    </w:p>
    <w:p w14:paraId="4AD5F34B" w14:textId="3C1D2708" w:rsidR="006F371C" w:rsidDel="005415A3" w:rsidRDefault="003C3B5E" w:rsidP="00E94C40">
      <w:pPr>
        <w:pStyle w:val="Bibliography"/>
        <w:rPr>
          <w:del w:id="1529" w:author="Liu, Cong" w:date="2025-01-09T11:17:00Z" w16du:dateUtc="2025-01-09T19:17:00Z"/>
          <w:color w:val="000000"/>
        </w:rPr>
        <w:pPrChange w:id="1530" w:author="Liu, Cong" w:date="2025-01-24T17:13:00Z" w16du:dateUtc="2025-01-25T01:13:00Z">
          <w:pPr>
            <w:widowControl w:val="0"/>
            <w:pBdr>
              <w:top w:val="nil"/>
              <w:left w:val="nil"/>
              <w:bottom w:val="nil"/>
              <w:right w:val="nil"/>
              <w:between w:val="nil"/>
            </w:pBdr>
            <w:spacing w:line="480" w:lineRule="auto"/>
            <w:ind w:left="440" w:hanging="440"/>
          </w:pPr>
        </w:pPrChange>
      </w:pPr>
      <w:del w:id="1531" w:author="Liu, Cong" w:date="2025-01-09T11:17:00Z" w16du:dateUtc="2025-01-09T19:17:00Z">
        <w:r w:rsidDel="005415A3">
          <w:rPr>
            <w:color w:val="000000"/>
          </w:rPr>
          <w:delText>45.</w:delText>
        </w:r>
        <w:r w:rsidDel="005415A3">
          <w:rPr>
            <w:color w:val="000000"/>
          </w:rPr>
          <w:tab/>
        </w:r>
        <w:r w:rsidDel="005415A3">
          <w:fldChar w:fldCharType="begin"/>
        </w:r>
        <w:r w:rsidDel="005415A3">
          <w:delInstrText>HYPERLINK "http://paperpile.com/b/ccxovd/Po5jm" \h</w:delInstrText>
        </w:r>
        <w:r w:rsidDel="005415A3">
          <w:fldChar w:fldCharType="separate"/>
        </w:r>
        <w:r w:rsidDel="005415A3">
          <w:rPr>
            <w:color w:val="000000"/>
          </w:rPr>
          <w:delText xml:space="preserve">Bottini, A.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PTPN14 phosphatase and YAP promote TGFβ signalling in rheumatoid synoviocytes.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600–609 (2019).</w:delText>
        </w:r>
        <w:r w:rsidDel="005415A3">
          <w:fldChar w:fldCharType="end"/>
        </w:r>
      </w:del>
    </w:p>
    <w:p w14:paraId="0CE36941" w14:textId="6045867E" w:rsidR="006F371C" w:rsidDel="005415A3" w:rsidRDefault="003C3B5E" w:rsidP="00E94C40">
      <w:pPr>
        <w:pStyle w:val="Bibliography"/>
        <w:rPr>
          <w:del w:id="1532" w:author="Liu, Cong" w:date="2025-01-09T11:17:00Z" w16du:dateUtc="2025-01-09T19:17:00Z"/>
          <w:color w:val="000000"/>
        </w:rPr>
        <w:pPrChange w:id="1533" w:author="Liu, Cong" w:date="2025-01-24T17:13:00Z" w16du:dateUtc="2025-01-25T01:13:00Z">
          <w:pPr>
            <w:widowControl w:val="0"/>
            <w:pBdr>
              <w:top w:val="nil"/>
              <w:left w:val="nil"/>
              <w:bottom w:val="nil"/>
              <w:right w:val="nil"/>
              <w:between w:val="nil"/>
            </w:pBdr>
            <w:spacing w:line="480" w:lineRule="auto"/>
            <w:ind w:left="440" w:hanging="440"/>
          </w:pPr>
        </w:pPrChange>
      </w:pPr>
      <w:del w:id="1534" w:author="Liu, Cong" w:date="2025-01-09T11:17:00Z" w16du:dateUtc="2025-01-09T19:17:00Z">
        <w:r w:rsidDel="005415A3">
          <w:rPr>
            <w:color w:val="000000"/>
          </w:rPr>
          <w:delText>46.</w:delText>
        </w:r>
        <w:r w:rsidDel="005415A3">
          <w:rPr>
            <w:color w:val="000000"/>
          </w:rPr>
          <w:tab/>
        </w:r>
        <w:r w:rsidDel="005415A3">
          <w:fldChar w:fldCharType="begin"/>
        </w:r>
        <w:r w:rsidDel="005415A3">
          <w:delInstrText>HYPERLINK "http://paperpile.com/b/ccxovd/Nni4i" \h</w:delInstrText>
        </w:r>
        <w:r w:rsidDel="005415A3">
          <w:fldChar w:fldCharType="separate"/>
        </w:r>
        <w:r w:rsidDel="005415A3">
          <w:rPr>
            <w:color w:val="000000"/>
          </w:rPr>
          <w:delText xml:space="preserve">Ma, B. &amp; Hottiger, M. O. Crosstalk between Wnt/β-Catenin and NF-κB Signaling Pathway during Inflammation.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221254 (2016).</w:delText>
        </w:r>
        <w:r w:rsidDel="005415A3">
          <w:fldChar w:fldCharType="end"/>
        </w:r>
      </w:del>
    </w:p>
    <w:p w14:paraId="0B499066" w14:textId="3767C9F5" w:rsidR="006F371C" w:rsidDel="005415A3" w:rsidRDefault="003C3B5E" w:rsidP="00E94C40">
      <w:pPr>
        <w:pStyle w:val="Bibliography"/>
        <w:rPr>
          <w:del w:id="1535" w:author="Liu, Cong" w:date="2025-01-09T11:17:00Z" w16du:dateUtc="2025-01-09T19:17:00Z"/>
          <w:color w:val="000000"/>
        </w:rPr>
        <w:pPrChange w:id="1536" w:author="Liu, Cong" w:date="2025-01-24T17:13:00Z" w16du:dateUtc="2025-01-25T01:13:00Z">
          <w:pPr>
            <w:widowControl w:val="0"/>
            <w:pBdr>
              <w:top w:val="nil"/>
              <w:left w:val="nil"/>
              <w:bottom w:val="nil"/>
              <w:right w:val="nil"/>
              <w:between w:val="nil"/>
            </w:pBdr>
            <w:spacing w:line="480" w:lineRule="auto"/>
            <w:ind w:left="440" w:hanging="440"/>
          </w:pPr>
        </w:pPrChange>
      </w:pPr>
      <w:del w:id="1537" w:author="Liu, Cong" w:date="2025-01-09T11:17:00Z" w16du:dateUtc="2025-01-09T19:17:00Z">
        <w:r w:rsidDel="005415A3">
          <w:rPr>
            <w:color w:val="000000"/>
          </w:rPr>
          <w:delText>47.</w:delText>
        </w:r>
        <w:r w:rsidDel="005415A3">
          <w:rPr>
            <w:color w:val="000000"/>
          </w:rPr>
          <w:tab/>
        </w:r>
        <w:r w:rsidDel="005415A3">
          <w:fldChar w:fldCharType="begin"/>
        </w:r>
        <w:r w:rsidDel="005415A3">
          <w:delInstrText>HYPERLINK "http://paperpile.com/b/ccxovd/KyCRX" \h</w:delInstrText>
        </w:r>
        <w:r w:rsidDel="005415A3">
          <w:fldChar w:fldCharType="separate"/>
        </w:r>
        <w:r w:rsidDel="005415A3">
          <w:rPr>
            <w:color w:val="000000"/>
          </w:rPr>
          <w:delText xml:space="preserve">Nagata, K.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Runx2 and Runx3 differentially regulate articular chondrocytes during surgically induced osteoarthritis development.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6187 (2022).</w:delText>
        </w:r>
        <w:r w:rsidDel="005415A3">
          <w:fldChar w:fldCharType="end"/>
        </w:r>
      </w:del>
    </w:p>
    <w:p w14:paraId="20354BDC" w14:textId="4C342ECB" w:rsidR="006F371C" w:rsidRDefault="003C3B5E" w:rsidP="00E94C40">
      <w:pPr>
        <w:pStyle w:val="Bibliography"/>
        <w:rPr>
          <w:color w:val="000000"/>
        </w:rPr>
        <w:pPrChange w:id="1538" w:author="Liu, Cong" w:date="2025-01-24T17:13:00Z" w16du:dateUtc="2025-01-25T01:13:00Z">
          <w:pPr>
            <w:widowControl w:val="0"/>
            <w:pBdr>
              <w:top w:val="nil"/>
              <w:left w:val="nil"/>
              <w:bottom w:val="nil"/>
              <w:right w:val="nil"/>
              <w:between w:val="nil"/>
            </w:pBdr>
            <w:spacing w:after="220" w:line="480" w:lineRule="auto"/>
            <w:ind w:left="440" w:hanging="440"/>
          </w:pPr>
        </w:pPrChange>
      </w:pPr>
      <w:del w:id="1539" w:author="Liu, Cong" w:date="2025-01-09T11:17:00Z" w16du:dateUtc="2025-01-09T19:17:00Z">
        <w:r w:rsidDel="005415A3">
          <w:rPr>
            <w:color w:val="000000"/>
          </w:rPr>
          <w:delText>48.</w:delText>
        </w:r>
        <w:r w:rsidDel="005415A3">
          <w:rPr>
            <w:color w:val="000000"/>
          </w:rPr>
          <w:tab/>
        </w:r>
        <w:r w:rsidDel="005415A3">
          <w:fldChar w:fldCharType="begin"/>
        </w:r>
        <w:r w:rsidDel="005415A3">
          <w:delInstrText>HYPERLINK "http://paperpile.com/b/ccxovd/pXPBI" \h</w:delInstrText>
        </w:r>
        <w:r w:rsidDel="005415A3">
          <w:fldChar w:fldCharType="separate"/>
        </w:r>
        <w:r w:rsidDel="005415A3">
          <w:rPr>
            <w:color w:val="000000"/>
          </w:rPr>
          <w:delText xml:space="preserve">Meednu, 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Dynamic spectrum of ectopic lymphoid B cell activation and hypermutation in the RA synovium characterized by NR4A nuclear receptor expression.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Cell Rep.</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b/>
            <w:color w:val="000000"/>
          </w:rPr>
          <w:delText>39</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110766 (2022).</w:delText>
        </w:r>
        <w:r w:rsidDel="005415A3">
          <w:fldChar w:fldCharType="end"/>
        </w:r>
      </w:del>
    </w:p>
    <w:p w14:paraId="37ABF03E" w14:textId="77777777" w:rsidR="006F371C" w:rsidDel="005415A3" w:rsidRDefault="006F371C">
      <w:pPr>
        <w:widowControl w:val="0"/>
        <w:pBdr>
          <w:top w:val="nil"/>
          <w:left w:val="nil"/>
          <w:bottom w:val="nil"/>
          <w:right w:val="nil"/>
          <w:between w:val="nil"/>
        </w:pBdr>
        <w:spacing w:after="220" w:line="360" w:lineRule="auto"/>
        <w:ind w:left="440" w:hanging="440"/>
        <w:rPr>
          <w:del w:id="1540" w:author="Liu, Cong" w:date="2025-01-09T11:18:00Z" w16du:dateUtc="2025-01-09T19:18:00Z"/>
        </w:rPr>
      </w:pPr>
    </w:p>
    <w:p w14:paraId="5A2C52A3" w14:textId="77777777" w:rsidR="006F371C" w:rsidRDefault="003C3B5E">
      <w:pPr>
        <w:pStyle w:val="Heading3"/>
        <w:spacing w:line="360" w:lineRule="auto"/>
      </w:pPr>
      <w:bookmarkStart w:id="1541" w:name="_3as4poj" w:colFirst="0" w:colLast="0"/>
      <w:bookmarkEnd w:id="1541"/>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FC5AAE8" w:rsidR="006F371C" w:rsidDel="005415A3" w:rsidRDefault="006F371C">
      <w:pPr>
        <w:spacing w:line="360" w:lineRule="auto"/>
        <w:rPr>
          <w:del w:id="1542" w:author="Liu, Cong" w:date="2025-01-09T11:17:00Z" w16du:dateUtc="2025-01-09T19:17:00Z"/>
        </w:rPr>
      </w:pPr>
    </w:p>
    <w:p w14:paraId="47A8369D" w14:textId="77777777" w:rsidR="005415A3" w:rsidRDefault="005415A3">
      <w:pPr>
        <w:pStyle w:val="Heading3"/>
        <w:spacing w:line="360" w:lineRule="auto"/>
        <w:rPr>
          <w:ins w:id="1543" w:author="Liu, Cong" w:date="2025-01-09T11:17:00Z" w16du:dateUtc="2025-01-09T19:17:00Z"/>
        </w:rPr>
      </w:pPr>
      <w:bookmarkStart w:id="1544" w:name="_1pxezwc" w:colFirst="0" w:colLast="0"/>
      <w:bookmarkEnd w:id="1544"/>
    </w:p>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545" w:name="_49x2ik5" w:colFirst="0" w:colLast="0"/>
      <w:bookmarkEnd w:id="1545"/>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1546" w:name="_147n2zr" w:colFirst="0" w:colLast="0"/>
      <w:bookmarkEnd w:id="1546"/>
      <w:r>
        <w:br w:type="page"/>
      </w:r>
    </w:p>
    <w:p w14:paraId="1D21D024" w14:textId="77777777" w:rsidR="006F371C" w:rsidRDefault="003C3B5E">
      <w:pPr>
        <w:pStyle w:val="Heading3"/>
        <w:spacing w:line="360" w:lineRule="auto"/>
      </w:pPr>
      <w:bookmarkStart w:id="1547" w:name="_3o7alnk" w:colFirst="0" w:colLast="0"/>
      <w:bookmarkEnd w:id="1547"/>
      <w:r>
        <w:lastRenderedPageBreak/>
        <w:t>Supplementary Figures</w:t>
      </w:r>
    </w:p>
    <w:p w14:paraId="353AA9E7" w14:textId="1F9D9829" w:rsidR="006F371C" w:rsidRDefault="003C3B5E">
      <w:pPr>
        <w:pStyle w:val="Heading4"/>
        <w:spacing w:line="360" w:lineRule="auto"/>
        <w:rPr>
          <w:b w:val="0"/>
        </w:rPr>
      </w:pPr>
      <w:bookmarkStart w:id="1548" w:name="_23ckvvd" w:colFirst="0" w:colLast="0"/>
      <w:bookmarkEnd w:id="1548"/>
      <w:r>
        <w:t xml:space="preserve">Fig. S1 </w:t>
      </w:r>
      <w:del w:id="1549" w:author="Liu, Cong" w:date="2024-12-22T11:21:00Z" w16du:dateUtc="2024-12-22T19:21:00Z">
        <w:r w:rsidDel="00D45960">
          <w:delText>Co-embedding of multi-omics data</w:delText>
        </w:r>
      </w:del>
      <w:ins w:id="1550" w:author="Liu, Cong" w:date="2024-12-22T11:21:00Z" w16du:dateUtc="2024-12-22T19:21:00Z">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ins>
      <w:r>
        <w:t xml:space="preserve">. (A) </w:t>
      </w:r>
      <w:del w:id="1551"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1552" w:author="Liu, Cong" w:date="2024-12-22T11:25:00Z" w16du:dateUtc="2024-12-22T19:25:00Z">
        <w:r w:rsidDel="00D45960">
          <w:rPr>
            <w:b w:val="0"/>
          </w:rPr>
          <w:delText>.</w:delText>
        </w:r>
      </w:del>
      <w:ins w:id="1553" w:author="Liu, Cong" w:date="2024-12-22T11:25:00Z">
        <w:r w:rsidR="00D45960" w:rsidRPr="00D45960">
          <w:rPr>
            <w:b w:val="0"/>
          </w:rPr>
          <w:t>Violin plots showing distributions of QC metrics</w:t>
        </w:r>
      </w:ins>
      <w:ins w:id="1554" w:author="Liu, Cong" w:date="2024-12-22T11:25:00Z" w16du:dateUtc="2024-12-22T19:25:00Z">
        <w:r w:rsidR="00D45960">
          <w:rPr>
            <w:b w:val="0"/>
          </w:rPr>
          <w:t xml:space="preserve"> for </w:t>
        </w:r>
        <w:proofErr w:type="spellStart"/>
        <w:r w:rsidR="00D45960">
          <w:rPr>
            <w:b w:val="0"/>
          </w:rPr>
          <w:t>scRNA</w:t>
        </w:r>
        <w:proofErr w:type="spellEnd"/>
        <w:r w:rsidR="00D45960">
          <w:rPr>
            <w:b w:val="0"/>
          </w:rPr>
          <w:t>-seq</w:t>
        </w:r>
      </w:ins>
      <w:ins w:id="1555" w:author="Liu, Cong" w:date="2024-12-22T11:25:00Z">
        <w:r w:rsidR="00D45960" w:rsidRPr="00D45960">
          <w:rPr>
            <w:b w:val="0"/>
          </w:rPr>
          <w:t>. Median (</w:t>
        </w:r>
      </w:ins>
      <w:ins w:id="1556" w:author="Liu, Cong" w:date="2024-12-22T11:26:00Z" w16du:dateUtc="2024-12-22T19:26:00Z">
        <w:r w:rsidR="00D45960">
          <w:rPr>
            <w:b w:val="0"/>
          </w:rPr>
          <w:t>points</w:t>
        </w:r>
      </w:ins>
      <w:ins w:id="1557" w:author="Liu, Cong" w:date="2024-12-22T11:25:00Z">
        <w:r w:rsidR="00D45960" w:rsidRPr="00D45960">
          <w:rPr>
            <w:b w:val="0"/>
          </w:rPr>
          <w:t>) and 25th and 75th quantiles (whiskers and narrow bars) are overlaid on violin plots. Median values are also in</w:t>
        </w:r>
      </w:ins>
      <w:ins w:id="1558" w:author="Liu, Cong" w:date="2024-12-22T11:27:00Z" w16du:dateUtc="2024-12-22T19:27:00Z">
        <w:r w:rsidR="00D45960">
          <w:rPr>
            <w:b w:val="0"/>
          </w:rPr>
          <w:t xml:space="preserve"> </w:t>
        </w:r>
        <w:r w:rsidR="00D45960" w:rsidRPr="00EB0147">
          <w:rPr>
            <w:bCs/>
            <w:rPrChange w:id="1559" w:author="Liu, Cong" w:date="2024-12-22T11:30:00Z" w16du:dateUtc="2024-12-22T19:30:00Z">
              <w:rPr>
                <w:b w:val="0"/>
              </w:rPr>
            </w:rPrChange>
          </w:rPr>
          <w:t>Supplementary Table S2</w:t>
        </w:r>
      </w:ins>
      <w:ins w:id="1560" w:author="Liu, Cong" w:date="2024-12-22T11:25:00Z">
        <w:r w:rsidR="00D45960" w:rsidRPr="00D45960">
          <w:rPr>
            <w:b w:val="0"/>
          </w:rPr>
          <w:t xml:space="preserve">. </w:t>
        </w:r>
      </w:ins>
      <w:ins w:id="1561" w:author="Liu, Cong" w:date="2024-12-22T11:32:00Z" w16du:dateUtc="2024-12-22T19:32:00Z">
        <w:r w:rsidR="00A04E1E">
          <w:rPr>
            <w:b w:val="0"/>
          </w:rPr>
          <w:t>From left to right are QC</w:t>
        </w:r>
      </w:ins>
      <w:ins w:id="1562" w:author="Liu, Cong" w:date="2024-12-22T11:33:00Z" w16du:dateUtc="2024-12-22T19:33:00Z">
        <w:r w:rsidR="00A04E1E">
          <w:rPr>
            <w:b w:val="0"/>
          </w:rPr>
          <w:t xml:space="preserve"> plots for percent of mitochondrial gene </w:t>
        </w:r>
      </w:ins>
      <w:ins w:id="1563" w:author="Liu, Cong" w:date="2024-12-22T11:34:00Z" w16du:dateUtc="2024-12-22T19:34:00Z">
        <w:r w:rsidR="00A04E1E">
          <w:rPr>
            <w:b w:val="0"/>
          </w:rPr>
          <w:t>reads</w:t>
        </w:r>
      </w:ins>
      <w:ins w:id="1564" w:author="Liu, Cong" w:date="2024-12-22T11:33:00Z" w16du:dateUtc="2024-12-22T19:33:00Z">
        <w:r w:rsidR="00A04E1E">
          <w:rPr>
            <w:b w:val="0"/>
          </w:rPr>
          <w:t xml:space="preserve">, </w:t>
        </w:r>
      </w:ins>
      <w:ins w:id="1565" w:author="Liu, Cong" w:date="2024-12-22T11:34:00Z" w16du:dateUtc="2024-12-22T19:34:00Z">
        <w:r w:rsidR="00A04E1E">
          <w:rPr>
            <w:b w:val="0"/>
          </w:rPr>
          <w:t xml:space="preserve">percent of </w:t>
        </w:r>
      </w:ins>
      <w:ins w:id="1566" w:author="Liu, Cong" w:date="2024-12-22T11:33:00Z" w16du:dateUtc="2024-12-22T19:33:00Z">
        <w:r w:rsidR="00A04E1E">
          <w:rPr>
            <w:b w:val="0"/>
          </w:rPr>
          <w:t xml:space="preserve">ribosomal gene </w:t>
        </w:r>
      </w:ins>
      <w:ins w:id="1567" w:author="Liu, Cong" w:date="2024-12-22T11:34:00Z" w16du:dateUtc="2024-12-22T19:34:00Z">
        <w:r w:rsidR="00A04E1E">
          <w:rPr>
            <w:b w:val="0"/>
          </w:rPr>
          <w:t>reads</w:t>
        </w:r>
      </w:ins>
      <w:ins w:id="1568" w:author="Liu, Cong" w:date="2024-12-22T11:33:00Z" w16du:dateUtc="2024-12-22T19:33:00Z">
        <w:r w:rsidR="00A04E1E">
          <w:rPr>
            <w:b w:val="0"/>
          </w:rPr>
          <w:t>,</w:t>
        </w:r>
      </w:ins>
      <w:ins w:id="1569" w:author="Liu, Cong" w:date="2024-12-22T11:34:00Z" w16du:dateUtc="2024-12-22T19:34:00Z">
        <w:r w:rsidR="00A04E1E">
          <w:rPr>
            <w:b w:val="0"/>
          </w:rPr>
          <w:t xml:space="preserve"> number of transcripts per cell, number of genes per c</w:t>
        </w:r>
      </w:ins>
      <w:ins w:id="1570" w:author="Liu, Cong" w:date="2024-12-22T11:35:00Z" w16du:dateUtc="2024-12-22T19:35:00Z">
        <w:r w:rsidR="00A04E1E">
          <w:rPr>
            <w:b w:val="0"/>
          </w:rPr>
          <w:t>ell, and complexity</w:t>
        </w:r>
      </w:ins>
      <w:ins w:id="1571" w:author="Liu, Cong" w:date="2024-12-22T11:37:00Z" w16du:dateUtc="2024-12-22T19:37:00Z">
        <w:r w:rsidR="00A04E1E">
          <w:rPr>
            <w:b w:val="0"/>
          </w:rPr>
          <w:t xml:space="preserve"> (number of genes detected per UMI).</w:t>
        </w:r>
      </w:ins>
      <w:ins w:id="1572" w:author="Liu, Cong" w:date="2024-12-22T11:38:00Z" w16du:dateUtc="2024-12-22T19:38:00Z">
        <w:r w:rsidR="002B4E90">
          <w:rPr>
            <w:b w:val="0"/>
          </w:rPr>
          <w:t xml:space="preserve"> The QC metrics indicate the high quality of </w:t>
        </w:r>
        <w:proofErr w:type="spellStart"/>
        <w:r w:rsidR="002B4E90">
          <w:rPr>
            <w:b w:val="0"/>
          </w:rPr>
          <w:t>scRNA</w:t>
        </w:r>
        <w:proofErr w:type="spellEnd"/>
        <w:r w:rsidR="002B4E90">
          <w:rPr>
            <w:b w:val="0"/>
          </w:rPr>
          <w:t>-seq data.</w:t>
        </w:r>
      </w:ins>
      <w:ins w:id="1573" w:author="Liu, Cong" w:date="2024-12-22T11:33:00Z" w16du:dateUtc="2024-12-22T19:33:00Z">
        <w:r w:rsidR="00A04E1E">
          <w:rPr>
            <w:b w:val="0"/>
          </w:rPr>
          <w:t xml:space="preserve"> </w:t>
        </w:r>
      </w:ins>
      <w:del w:id="1574" w:author="Liu, Cong" w:date="2024-12-22T11:27:00Z" w16du:dateUtc="2024-12-22T19:27:00Z">
        <w:r w:rsidDel="00D45960">
          <w:rPr>
            <w:b w:val="0"/>
          </w:rPr>
          <w:delText xml:space="preserve"> </w:delText>
        </w:r>
      </w:del>
      <w:r>
        <w:t xml:space="preserve">(B) </w:t>
      </w:r>
      <w:r>
        <w:rPr>
          <w:b w:val="0"/>
        </w:rPr>
        <w:t xml:space="preserve">UMAP colored by </w:t>
      </w:r>
      <w:del w:id="1575" w:author="Liu, Cong" w:date="2024-12-22T15:10:00Z" w16du:dateUtc="2024-12-22T23:10:00Z">
        <w:r w:rsidDel="00FD1434">
          <w:rPr>
            <w:b w:val="0"/>
          </w:rPr>
          <w:delText>11 major cell type</w:delText>
        </w:r>
      </w:del>
      <w:ins w:id="1576" w:author="Liu, Cong" w:date="2024-12-22T15:10:00Z" w16du:dateUtc="2024-12-22T23:10:00Z">
        <w:r w:rsidR="00FD1434">
          <w:rPr>
            <w:b w:val="0"/>
          </w:rPr>
          <w:t>sample</w:t>
        </w:r>
      </w:ins>
      <w:r>
        <w:rPr>
          <w:b w:val="0"/>
        </w:rPr>
        <w:t xml:space="preserve">s (left) and </w:t>
      </w:r>
      <w:del w:id="1577" w:author="Liu, Cong" w:date="2024-12-22T15:10:00Z" w16du:dateUtc="2024-12-22T23:10:00Z">
        <w:r w:rsidDel="00FD1434">
          <w:rPr>
            <w:b w:val="0"/>
          </w:rPr>
          <w:delText xml:space="preserve">assays </w:delText>
        </w:r>
      </w:del>
      <w:ins w:id="1578" w:author="Liu, Cong" w:date="2024-12-22T15:10:00Z" w16du:dateUtc="2024-12-22T23:10:00Z">
        <w:r w:rsidR="00FD1434">
          <w:rPr>
            <w:b w:val="0"/>
          </w:rPr>
          <w:t xml:space="preserve">cell types </w:t>
        </w:r>
      </w:ins>
      <w:r>
        <w:rPr>
          <w:b w:val="0"/>
        </w:rPr>
        <w:t xml:space="preserve">(right) in </w:t>
      </w:r>
      <w:ins w:id="1579" w:author="Liu, Cong" w:date="2024-12-22T15:10:00Z" w16du:dateUtc="2024-12-22T23:10:00Z">
        <w:r w:rsidR="00FD1434">
          <w:rPr>
            <w:b w:val="0"/>
          </w:rPr>
          <w:t xml:space="preserve">the </w:t>
        </w:r>
        <w:proofErr w:type="spellStart"/>
        <w:r w:rsidR="00FD1434">
          <w:rPr>
            <w:b w:val="0"/>
          </w:rPr>
          <w:t>sc</w:t>
        </w:r>
      </w:ins>
      <w:ins w:id="1580" w:author="Liu, Cong" w:date="2024-12-22T15:11:00Z" w16du:dateUtc="2024-12-22T23:11:00Z">
        <w:r w:rsidR="00FD1434">
          <w:rPr>
            <w:b w:val="0"/>
          </w:rPr>
          <w:t>RNA</w:t>
        </w:r>
        <w:proofErr w:type="spellEnd"/>
        <w:r w:rsidR="00FD1434">
          <w:rPr>
            <w:b w:val="0"/>
          </w:rPr>
          <w:t xml:space="preserve">-seq </w:t>
        </w:r>
      </w:ins>
      <w:r>
        <w:rPr>
          <w:b w:val="0"/>
        </w:rPr>
        <w:t xml:space="preserve">cells from </w:t>
      </w:r>
      <w:ins w:id="1581" w:author="Liu, Cong" w:date="2024-12-22T15:11:00Z" w16du:dateUtc="2024-12-22T23:11:00Z">
        <w:r w:rsidR="00FD1434">
          <w:rPr>
            <w:b w:val="0"/>
          </w:rPr>
          <w:t xml:space="preserve">all the </w:t>
        </w:r>
      </w:ins>
      <w:del w:id="1582" w:author="Liu, Cong" w:date="2024-12-22T15:11:00Z" w16du:dateUtc="2024-12-22T23:11:00Z">
        <w:r w:rsidDel="00FD1434">
          <w:rPr>
            <w:b w:val="0"/>
          </w:rPr>
          <w:delText xml:space="preserve">both scRNA-seq and scATAC-seq for the same control </w:delText>
        </w:r>
      </w:del>
      <w:r>
        <w:rPr>
          <w:b w:val="0"/>
        </w:rPr>
        <w:t>sample</w:t>
      </w:r>
      <w:ins w:id="1583" w:author="Liu, Cong" w:date="2024-12-22T15:11:00Z" w16du:dateUtc="2024-12-22T23:11:00Z">
        <w:r w:rsidR="00FD1434">
          <w:rPr>
            <w:b w:val="0"/>
          </w:rPr>
          <w:t>s</w:t>
        </w:r>
      </w:ins>
      <w:r>
        <w:rPr>
          <w:b w:val="0"/>
        </w:rPr>
        <w:t>.</w:t>
      </w:r>
      <w:ins w:id="1584" w:author="Liu, Cong" w:date="2024-12-22T19:57:00Z" w16du:dateUtc="2024-12-23T03:57:00Z">
        <w:r w:rsidR="00E467A2">
          <w:rPr>
            <w:b w:val="0"/>
          </w:rPr>
          <w:t xml:space="preserve"> </w:t>
        </w:r>
        <w:proofErr w:type="spellStart"/>
        <w:r w:rsidR="00E467A2">
          <w:rPr>
            <w:b w:val="0"/>
          </w:rPr>
          <w:t>scRNA</w:t>
        </w:r>
        <w:proofErr w:type="spellEnd"/>
        <w:r w:rsidR="00E467A2">
          <w:rPr>
            <w:b w:val="0"/>
          </w:rPr>
          <w:t xml:space="preserve">-seq cells are </w:t>
        </w:r>
      </w:ins>
      <w:ins w:id="1585" w:author="Liu, Cong" w:date="2024-12-22T19:58:00Z" w16du:dateUtc="2024-12-23T03:58:00Z">
        <w:r w:rsidR="00E467A2">
          <w:rPr>
            <w:b w:val="0"/>
          </w:rPr>
          <w:t>diffused evenly across the sample space, demonstrating a good integration across samples</w:t>
        </w:r>
      </w:ins>
      <w:ins w:id="1586" w:author="Liu, Cong" w:date="2024-12-27T11:03:00Z" w16du:dateUtc="2024-12-27T19:03:00Z">
        <w:r w:rsidR="0099498B">
          <w:rPr>
            <w:b w:val="0"/>
          </w:rPr>
          <w:t xml:space="preserve"> without batch effect</w:t>
        </w:r>
      </w:ins>
      <w:ins w:id="1587" w:author="Liu, Cong" w:date="2024-12-22T19:58:00Z" w16du:dateUtc="2024-12-23T03:58:00Z">
        <w:r w:rsidR="00E467A2">
          <w:rPr>
            <w:b w:val="0"/>
          </w:rPr>
          <w:t>.</w:t>
        </w:r>
      </w:ins>
      <w:r>
        <w:rPr>
          <w:b w:val="0"/>
        </w:rPr>
        <w:t xml:space="preserve"> </w:t>
      </w:r>
      <w:moveFromRangeStart w:id="1588" w:author="Liu, Cong" w:date="2024-12-22T19:54:00Z" w:name="move185789697"/>
      <w:moveFrom w:id="1589" w:author="Liu, Cong" w:date="2024-12-22T19:54:00Z" w16du:dateUtc="2024-12-23T03:54:00Z">
        <w:r w:rsidRPr="000D72BA" w:rsidDel="0023518D">
          <w:rPr>
            <w:bCs/>
            <w:rPrChange w:id="1590"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1591" w:author="Liu, Cong" w:date="2024-12-22T19:55:00Z" w16du:dateUtc="2024-12-23T03:55:00Z">
              <w:rPr>
                <w:b w:val="0"/>
              </w:rPr>
            </w:rPrChange>
          </w:rPr>
          <w:t xml:space="preserve">. </w:t>
        </w:r>
      </w:moveFrom>
      <w:moveFromRangeEnd w:id="1588"/>
      <w:ins w:id="1592" w:author="Liu, Cong" w:date="2024-12-22T19:54:00Z" w16du:dateUtc="2024-12-23T03:54:00Z">
        <w:r w:rsidR="0023518D" w:rsidRPr="000D72BA">
          <w:rPr>
            <w:bCs/>
            <w:rPrChange w:id="1593" w:author="Liu, Cong" w:date="2024-12-22T19:55:00Z" w16du:dateUtc="2024-12-23T03:55:00Z">
              <w:rPr>
                <w:b w:val="0"/>
              </w:rPr>
            </w:rPrChange>
          </w:rPr>
          <w:t>(C)</w:t>
        </w:r>
        <w:r w:rsidR="0023518D">
          <w:rPr>
            <w:b w:val="0"/>
          </w:rPr>
          <w:t xml:space="preserve"> </w:t>
        </w:r>
      </w:ins>
      <w:ins w:id="1594" w:author="Liu, Cong" w:date="2024-12-22T19:55:00Z" w16du:dateUtc="2024-12-23T03:55:00Z">
        <w:r w:rsidR="000D72BA" w:rsidRPr="00D45960">
          <w:rPr>
            <w:b w:val="0"/>
          </w:rPr>
          <w:t>Violin plots showing distributions of QC metrics</w:t>
        </w:r>
        <w:r w:rsidR="000D72BA">
          <w:rPr>
            <w:b w:val="0"/>
          </w:rPr>
          <w:t xml:space="preserve"> for </w:t>
        </w:r>
        <w:proofErr w:type="spellStart"/>
        <w:r w:rsidR="000D72BA">
          <w:rPr>
            <w:b w:val="0"/>
          </w:rPr>
          <w:t>scATAC</w:t>
        </w:r>
        <w:proofErr w:type="spellEnd"/>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1595" w:author="Liu, Cong" w:date="2024-12-22T19:56:00Z" w16du:dateUtc="2024-12-23T03:56:00Z">
        <w:r w:rsidR="000E6ACF">
          <w:rPr>
            <w:b w:val="0"/>
          </w:rPr>
          <w:t xml:space="preserve">fraction </w:t>
        </w:r>
      </w:ins>
      <w:ins w:id="1596" w:author="Liu, Cong" w:date="2024-12-22T19:55:00Z" w16du:dateUtc="2024-12-23T03:55:00Z">
        <w:r w:rsidR="000D72BA">
          <w:rPr>
            <w:b w:val="0"/>
          </w:rPr>
          <w:t>of reads</w:t>
        </w:r>
      </w:ins>
      <w:ins w:id="1597" w:author="Liu, Cong" w:date="2024-12-22T19:56:00Z" w16du:dateUtc="2024-12-23T03:56:00Z">
        <w:r w:rsidR="000E6ACF">
          <w:rPr>
            <w:b w:val="0"/>
          </w:rPr>
          <w:t xml:space="preserve"> in TSS</w:t>
        </w:r>
      </w:ins>
      <w:ins w:id="1598" w:author="Liu, Cong" w:date="2024-12-22T19:55:00Z" w16du:dateUtc="2024-12-23T03:55:00Z">
        <w:r w:rsidR="000D72BA">
          <w:rPr>
            <w:b w:val="0"/>
          </w:rPr>
          <w:t xml:space="preserve">, </w:t>
        </w:r>
      </w:ins>
      <w:ins w:id="1599" w:author="Liu, Cong" w:date="2024-12-22T19:56:00Z" w16du:dateUtc="2024-12-23T03:56:00Z">
        <w:r w:rsidR="000E6ACF">
          <w:rPr>
            <w:b w:val="0"/>
          </w:rPr>
          <w:t>fraction</w:t>
        </w:r>
      </w:ins>
      <w:ins w:id="1600" w:author="Liu, Cong" w:date="2024-12-22T19:55:00Z" w16du:dateUtc="2024-12-23T03:55:00Z">
        <w:r w:rsidR="000D72BA">
          <w:rPr>
            <w:b w:val="0"/>
          </w:rPr>
          <w:t xml:space="preserve"> of </w:t>
        </w:r>
      </w:ins>
      <w:ins w:id="1601" w:author="Liu, Cong" w:date="2024-12-22T19:56:00Z" w16du:dateUtc="2024-12-23T03:56:00Z">
        <w:r w:rsidR="000E6ACF">
          <w:rPr>
            <w:b w:val="0"/>
          </w:rPr>
          <w:t>reads in peaks</w:t>
        </w:r>
      </w:ins>
      <w:ins w:id="1602" w:author="Liu, Cong" w:date="2024-12-22T19:55:00Z" w16du:dateUtc="2024-12-23T03:55:00Z">
        <w:r w:rsidR="000D72BA">
          <w:rPr>
            <w:b w:val="0"/>
          </w:rPr>
          <w:t xml:space="preserve">, number of </w:t>
        </w:r>
      </w:ins>
      <w:ins w:id="1603" w:author="Liu, Cong" w:date="2024-12-22T19:56:00Z" w16du:dateUtc="2024-12-23T03:56:00Z">
        <w:r w:rsidR="000E6ACF">
          <w:rPr>
            <w:b w:val="0"/>
          </w:rPr>
          <w:t>unique fragments</w:t>
        </w:r>
      </w:ins>
      <w:ins w:id="1604" w:author="Liu, Cong" w:date="2024-12-22T19:55:00Z" w16du:dateUtc="2024-12-23T03:55:00Z">
        <w:r w:rsidR="000D72BA">
          <w:rPr>
            <w:b w:val="0"/>
          </w:rPr>
          <w:t xml:space="preserve"> per cell, and </w:t>
        </w:r>
      </w:ins>
      <w:ins w:id="1605" w:author="Liu, Cong" w:date="2024-12-22T19:56:00Z" w16du:dateUtc="2024-12-23T03:56:00Z">
        <w:r w:rsidR="000E6ACF">
          <w:rPr>
            <w:b w:val="0"/>
          </w:rPr>
          <w:t>TSS enrichment</w:t>
        </w:r>
      </w:ins>
      <w:ins w:id="1606" w:author="Liu, Cong" w:date="2024-12-22T19:55:00Z" w16du:dateUtc="2024-12-23T03:55:00Z">
        <w:r w:rsidR="000D72BA">
          <w:rPr>
            <w:b w:val="0"/>
          </w:rPr>
          <w:t xml:space="preserve">. The QC metrics indicate the high quality of </w:t>
        </w:r>
        <w:proofErr w:type="spellStart"/>
        <w:r w:rsidR="000D72BA">
          <w:rPr>
            <w:b w:val="0"/>
          </w:rPr>
          <w:t>sc</w:t>
        </w:r>
      </w:ins>
      <w:ins w:id="1607" w:author="Liu, Cong" w:date="2024-12-22T19:56:00Z" w16du:dateUtc="2024-12-23T03:56:00Z">
        <w:r w:rsidR="000E6ACF">
          <w:rPr>
            <w:b w:val="0"/>
          </w:rPr>
          <w:t>AT</w:t>
        </w:r>
      </w:ins>
      <w:ins w:id="1608" w:author="Liu, Cong" w:date="2024-12-22T19:55:00Z" w16du:dateUtc="2024-12-23T03:55:00Z">
        <w:r w:rsidR="000D72BA">
          <w:rPr>
            <w:b w:val="0"/>
          </w:rPr>
          <w:t>A</w:t>
        </w:r>
      </w:ins>
      <w:ins w:id="1609" w:author="Liu, Cong" w:date="2024-12-22T19:57:00Z" w16du:dateUtc="2024-12-23T03:57:00Z">
        <w:r w:rsidR="000E6ACF">
          <w:rPr>
            <w:b w:val="0"/>
          </w:rPr>
          <w:t>C</w:t>
        </w:r>
      </w:ins>
      <w:proofErr w:type="spellEnd"/>
      <w:ins w:id="1610" w:author="Liu, Cong" w:date="2024-12-22T19:55:00Z" w16du:dateUtc="2024-12-23T03:55:00Z">
        <w:r w:rsidR="000D72BA">
          <w:rPr>
            <w:b w:val="0"/>
          </w:rPr>
          <w:t xml:space="preserve">-seq data. </w:t>
        </w:r>
      </w:ins>
      <w:ins w:id="1611" w:author="Liu, Cong" w:date="2024-12-22T19:54:00Z" w16du:dateUtc="2024-12-23T03:54:00Z">
        <w:r w:rsidR="0023518D" w:rsidRPr="0023518D">
          <w:rPr>
            <w:bCs/>
            <w:rPrChange w:id="1612" w:author="Liu, Cong" w:date="2024-12-22T19:54:00Z" w16du:dateUtc="2024-12-23T03:54:00Z">
              <w:rPr>
                <w:b w:val="0"/>
              </w:rPr>
            </w:rPrChange>
          </w:rPr>
          <w:t>(D)</w:t>
        </w:r>
        <w:r w:rsidR="0023518D">
          <w:rPr>
            <w:b w:val="0"/>
          </w:rPr>
          <w:t xml:space="preserve"> </w:t>
        </w:r>
      </w:ins>
      <w:ins w:id="1613" w:author="Liu, Cong" w:date="2024-12-22T19:55:00Z" w16du:dateUtc="2024-12-23T03:55:00Z">
        <w:r w:rsidR="0023518D">
          <w:rPr>
            <w:b w:val="0"/>
          </w:rPr>
          <w:t xml:space="preserve">UMAP colored by samples (left) and cell types (right) in the </w:t>
        </w:r>
        <w:proofErr w:type="spellStart"/>
        <w:r w:rsidR="0023518D">
          <w:rPr>
            <w:b w:val="0"/>
          </w:rPr>
          <w:t>scATAC</w:t>
        </w:r>
        <w:proofErr w:type="spellEnd"/>
        <w:r w:rsidR="0023518D">
          <w:rPr>
            <w:b w:val="0"/>
          </w:rPr>
          <w:t xml:space="preserve">-seq cells from all the samples. </w:t>
        </w:r>
      </w:ins>
      <w:moveToRangeStart w:id="1614" w:author="Liu, Cong" w:date="2024-12-22T19:54:00Z" w:name="move185789697"/>
      <w:moveTo w:id="1615" w:author="Liu, Cong" w:date="2024-12-22T19:54:00Z" w16du:dateUtc="2024-12-23T03:54:00Z">
        <w:r w:rsidR="0023518D">
          <w:rPr>
            <w:b w:val="0"/>
          </w:rPr>
          <w:t xml:space="preserve">Color palette is the same as </w:t>
        </w:r>
        <w:r w:rsidR="0023518D">
          <w:t xml:space="preserve">Fig. </w:t>
        </w:r>
      </w:moveTo>
      <w:ins w:id="1616" w:author="Liu, Cong" w:date="2024-12-22T19:54:00Z" w16du:dateUtc="2024-12-23T03:54:00Z">
        <w:r w:rsidR="0023518D">
          <w:t>S</w:t>
        </w:r>
      </w:ins>
      <w:moveTo w:id="1617" w:author="Liu, Cong" w:date="2024-12-22T19:54:00Z" w16du:dateUtc="2024-12-23T03:54:00Z">
        <w:r w:rsidR="0023518D">
          <w:t>1</w:t>
        </w:r>
      </w:moveTo>
      <w:ins w:id="1618" w:author="Liu, Cong" w:date="2024-12-22T19:54:00Z" w16du:dateUtc="2024-12-23T03:54:00Z">
        <w:r w:rsidR="0023518D">
          <w:t>B</w:t>
        </w:r>
      </w:ins>
      <w:moveTo w:id="1619" w:author="Liu, Cong" w:date="2024-12-22T19:54:00Z" w16du:dateUtc="2024-12-23T03:54:00Z">
        <w:del w:id="1620" w:author="Liu, Cong" w:date="2024-12-22T19:54:00Z" w16du:dateUtc="2024-12-23T03:54:00Z">
          <w:r w:rsidR="0023518D" w:rsidDel="0023518D">
            <w:delText>C</w:delText>
          </w:r>
        </w:del>
        <w:r w:rsidR="0023518D">
          <w:rPr>
            <w:b w:val="0"/>
          </w:rPr>
          <w:t xml:space="preserve">. </w:t>
        </w:r>
      </w:moveTo>
      <w:moveToRangeEnd w:id="1614"/>
      <w:proofErr w:type="spellStart"/>
      <w:ins w:id="1621" w:author="Liu, Cong" w:date="2024-12-22T19:58:00Z" w16du:dateUtc="2024-12-23T03:58:00Z">
        <w:r w:rsidR="00E467A2">
          <w:rPr>
            <w:b w:val="0"/>
          </w:rPr>
          <w:t>scATAC</w:t>
        </w:r>
        <w:proofErr w:type="spellEnd"/>
        <w:r w:rsidR="00E467A2">
          <w:rPr>
            <w:b w:val="0"/>
          </w:rPr>
          <w:t>-seq cells are diffused evenly across the sample space, demonstrating a good integration across samples</w:t>
        </w:r>
      </w:ins>
      <w:ins w:id="1622" w:author="Liu, Cong" w:date="2024-12-27T11:03:00Z" w16du:dateUtc="2024-12-27T19:03:00Z">
        <w:r w:rsidR="008437FD">
          <w:rPr>
            <w:b w:val="0"/>
          </w:rPr>
          <w:t xml:space="preserve"> without batch effect</w:t>
        </w:r>
      </w:ins>
      <w:ins w:id="1623" w:author="Liu, Cong" w:date="2024-12-22T19:58:00Z" w16du:dateUtc="2024-12-23T03:58:00Z">
        <w:r w:rsidR="00E467A2">
          <w:rPr>
            <w:b w:val="0"/>
          </w:rPr>
          <w:t>.</w:t>
        </w:r>
        <w:r w:rsidR="00E467A2">
          <w:t xml:space="preserve"> </w:t>
        </w:r>
      </w:ins>
      <w:r>
        <w:t>(</w:t>
      </w:r>
      <w:ins w:id="1624" w:author="Liu, Cong" w:date="2024-12-22T11:25:00Z" w16du:dateUtc="2024-12-22T19:25:00Z">
        <w:r w:rsidR="00D45960">
          <w:t>E</w:t>
        </w:r>
      </w:ins>
      <w:del w:id="1625"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1626"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3E146CA3" w:rsidR="006F371C" w:rsidRDefault="000164EF">
      <w:ins w:id="1627" w:author="Liu, Cong" w:date="2025-01-08T09:19:00Z" w16du:dateUtc="2025-01-08T17:19:00Z">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8392C66" w14:textId="0913BA79" w:rsidR="006F371C" w:rsidRDefault="003C3B5E">
      <w:pPr>
        <w:rPr>
          <w:b/>
        </w:rPr>
      </w:pPr>
      <w:bookmarkStart w:id="1628" w:name="_ihv636" w:colFirst="0" w:colLast="0"/>
      <w:bookmarkEnd w:id="1628"/>
      <w:del w:id="1629" w:author="Liu, Cong" w:date="2024-12-25T16:34:00Z" w16du:dateUtc="2024-12-26T00:34:00Z">
        <w:r w:rsidDel="00DC49F1">
          <w:br w:type="page"/>
        </w:r>
      </w:del>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w:t>
      </w:r>
      <w:proofErr w:type="spellStart"/>
      <w:r>
        <w:rPr>
          <w:b w:val="0"/>
        </w:rPr>
        <w:t>Kmeans</w:t>
      </w:r>
      <w:proofErr w:type="spellEnd"/>
      <w:r>
        <w:rPr>
          <w:b w:val="0"/>
        </w:rPr>
        <w:t xml:space="preserve"> group, and color of the cell in the matrix indicates the normalized PageRank scores with red displaying high scores. A group of TFs are significantly active in G2. </w:t>
      </w:r>
      <w:r>
        <w:t xml:space="preserve">(E) </w:t>
      </w:r>
      <w:r>
        <w:rPr>
          <w:b w:val="0"/>
        </w:rPr>
        <w:t xml:space="preserve">Intersection size of </w:t>
      </w:r>
      <w:proofErr w:type="spellStart"/>
      <w:r>
        <w:rPr>
          <w:b w:val="0"/>
        </w:rPr>
        <w:t>Kmeans</w:t>
      </w:r>
      <w:proofErr w:type="spellEnd"/>
      <w:r>
        <w:rPr>
          <w:b w:val="0"/>
        </w:rPr>
        <w:t xml:space="preserve">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12178288" w:rsidR="006F371C" w:rsidRDefault="003C3B5E">
      <w:r>
        <w:br w:type="page"/>
      </w:r>
      <w:ins w:id="1630" w:author="Liu, Cong" w:date="2025-01-08T09:19:00Z" w16du:dateUtc="2025-01-08T17:19:00Z">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t xml:space="preserve"> </w:t>
      </w:r>
      <w:r>
        <w:rPr>
          <w:b/>
        </w:rPr>
        <w:t xml:space="preserve"> </w:t>
      </w:r>
      <w:del w:id="1631" w:author="Liu, Cong" w:date="2024-12-25T16:34:00Z" w16du:dateUtc="2024-12-26T00:34:00Z">
        <w:r w:rsidDel="00DC49F1">
          <w:br w:type="page"/>
        </w:r>
      </w:del>
    </w:p>
    <w:p w14:paraId="6E26FCC7" w14:textId="3306CF63" w:rsidR="006F371C" w:rsidRDefault="003C3B5E">
      <w:pPr>
        <w:pStyle w:val="Heading4"/>
        <w:spacing w:line="360" w:lineRule="auto"/>
      </w:pPr>
      <w:bookmarkStart w:id="1632" w:name="_32hioqz" w:colFirst="0" w:colLast="0"/>
      <w:bookmarkEnd w:id="1632"/>
      <w:r>
        <w:lastRenderedPageBreak/>
        <w:t xml:space="preserve">Fig. S3 At-Risk/ERA signature is shared across multiple cell types. (A) </w:t>
      </w:r>
      <w:r>
        <w:rPr>
          <w:b w:val="0"/>
        </w:rPr>
        <w:t xml:space="preserve">G2-specific TFs whose </w:t>
      </w:r>
      <w:proofErr w:type="spellStart"/>
      <w:r>
        <w:rPr>
          <w:b w:val="0"/>
        </w:rPr>
        <w:t>regulatees</w:t>
      </w:r>
      <w:proofErr w:type="spellEnd"/>
      <w:r>
        <w:rPr>
          <w:b w:val="0"/>
        </w:rPr>
        <w:t xml:space="preserve">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1633" w:author="Liu, Cong" w:date="2024-12-24T15:06:00Z" w16du:dateUtc="2024-12-24T23:06:00Z">
        <w:r w:rsidDel="00C95424">
          <w:rPr>
            <w:b w:val="0"/>
          </w:rPr>
          <w:delText xml:space="preserve">Representative </w:delText>
        </w:r>
      </w:del>
      <w:proofErr w:type="spellStart"/>
      <w:r>
        <w:rPr>
          <w:b w:val="0"/>
        </w:rPr>
        <w:t>Reactome</w:t>
      </w:r>
      <w:proofErr w:type="spellEnd"/>
      <w:r>
        <w:rPr>
          <w:b w:val="0"/>
        </w:rPr>
        <w:t xml:space="preserve"> pathways enriched in </w:t>
      </w:r>
      <w:ins w:id="1634" w:author="Liu, Cong" w:date="2024-12-24T15:06:00Z" w16du:dateUtc="2024-12-24T23:06:00Z">
        <w:r w:rsidR="00C95424">
          <w:rPr>
            <w:b w:val="0"/>
          </w:rPr>
          <w:t xml:space="preserve">the top 500 downstream genes of </w:t>
        </w:r>
      </w:ins>
      <w:del w:id="1635" w:author="Liu, Cong" w:date="2024-12-24T15:07:00Z" w16du:dateUtc="2024-12-24T23:07:00Z">
        <w:r w:rsidDel="00C95424">
          <w:rPr>
            <w:b w:val="0"/>
          </w:rPr>
          <w:delText>each Kmeans group</w:delText>
        </w:r>
      </w:del>
      <w:ins w:id="1636" w:author="Liu, Cong" w:date="2024-12-24T15:07:00Z" w16du:dateUtc="2024-12-24T23:07:00Z">
        <w:r w:rsidR="00C95424">
          <w:rPr>
            <w:b w:val="0"/>
          </w:rPr>
          <w:t>SUMOylation-related</w:t>
        </w:r>
      </w:ins>
      <w:del w:id="1637" w:author="Liu, Cong" w:date="2024-12-24T15:07:00Z" w16du:dateUtc="2024-12-24T23:07:00Z">
        <w:r w:rsidDel="00C95424">
          <w:rPr>
            <w:b w:val="0"/>
          </w:rPr>
          <w:delText>-specific</w:delText>
        </w:r>
      </w:del>
      <w:r>
        <w:rPr>
          <w:b w:val="0"/>
        </w:rPr>
        <w:t xml:space="preserve"> </w:t>
      </w:r>
      <w:ins w:id="1638" w:author="Liu, Cong" w:date="2024-12-24T15:07:00Z" w16du:dateUtc="2024-12-24T23:07:00Z">
        <w:r w:rsidR="00C95424">
          <w:rPr>
            <w:b w:val="0"/>
          </w:rPr>
          <w:t>G2-specific TFs</w:t>
        </w:r>
      </w:ins>
      <w:del w:id="1639" w:author="Liu, Cong" w:date="2024-12-24T15:07:00Z" w16du:dateUtc="2024-12-24T23:07:00Z">
        <w:r w:rsidDel="00C95424">
          <w:rPr>
            <w:b w:val="0"/>
          </w:rPr>
          <w:delText>regulatees</w:delText>
        </w:r>
      </w:del>
      <w:r>
        <w:rPr>
          <w:b w:val="0"/>
        </w:rPr>
        <w:t xml:space="preserve">. The horizontal axis represents </w:t>
      </w:r>
      <w:del w:id="1640" w:author="Liu, Cong" w:date="2024-12-24T15:07:00Z" w16du:dateUtc="2024-12-24T23:07:00Z">
        <w:r w:rsidDel="009B4CA2">
          <w:rPr>
            <w:b w:val="0"/>
          </w:rPr>
          <w:delText>Kmeans groups</w:delText>
        </w:r>
      </w:del>
      <w:ins w:id="1641" w:author="Liu, Cong" w:date="2024-12-24T15:07:00Z" w16du:dateUtc="2024-12-24T23:07:00Z">
        <w:r w:rsidR="009B4CA2">
          <w:rPr>
            <w:b w:val="0"/>
          </w:rPr>
          <w:t>TFs</w:t>
        </w:r>
      </w:ins>
      <w:r>
        <w:rPr>
          <w:b w:val="0"/>
        </w:rPr>
        <w:t xml:space="preserve"> and the vertical axis represents pathways. Circle size represents the number of </w:t>
      </w:r>
      <w:proofErr w:type="spellStart"/>
      <w:r>
        <w:rPr>
          <w:b w:val="0"/>
        </w:rPr>
        <w:t>regulatees</w:t>
      </w:r>
      <w:proofErr w:type="spellEnd"/>
      <w:r>
        <w:rPr>
          <w:b w:val="0"/>
        </w:rPr>
        <w:t xml:space="preserve"> in the pathway and color represents the adjusted p-values. </w:t>
      </w:r>
      <w:r>
        <w:t xml:space="preserve">(D) </w:t>
      </w:r>
      <w:r>
        <w:rPr>
          <w:b w:val="0"/>
        </w:rPr>
        <w:t xml:space="preserve">Intersection of TFs enriched in 5 representative signature pathways. </w:t>
      </w:r>
      <w:del w:id="1642"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1643" w:author="Liu, Cong" w:date="2024-12-24T15:04:00Z" w16du:dateUtc="2024-12-24T23:04:00Z">
        <w:r w:rsidR="00300096">
          <w:rPr>
            <w:b w:val="0"/>
          </w:rPr>
          <w:t xml:space="preserve"> </w:t>
        </w:r>
        <w:r w:rsidR="00300096" w:rsidRPr="00300096">
          <w:rPr>
            <w:b w:val="0"/>
            <w:bCs/>
            <w:rPrChange w:id="1644" w:author="Liu, Cong" w:date="2024-12-24T15:04:00Z" w16du:dateUtc="2024-12-24T23:04:00Z">
              <w:rPr/>
            </w:rPrChange>
          </w:rPr>
          <w:t xml:space="preserve">RUNX2 pathway shared </w:t>
        </w:r>
      </w:ins>
      <w:ins w:id="1645" w:author="Liu, Cong" w:date="2024-12-24T15:05:00Z" w16du:dateUtc="2024-12-24T23:05:00Z">
        <w:r w:rsidR="00D54C24">
          <w:rPr>
            <w:b w:val="0"/>
            <w:bCs/>
          </w:rPr>
          <w:t xml:space="preserve">3 </w:t>
        </w:r>
      </w:ins>
      <w:ins w:id="1646" w:author="Liu, Cong" w:date="2024-12-24T15:04:00Z" w16du:dateUtc="2024-12-24T23:04:00Z">
        <w:r w:rsidR="00300096" w:rsidRPr="00300096">
          <w:rPr>
            <w:b w:val="0"/>
            <w:bCs/>
            <w:rPrChange w:id="1647" w:author="Liu, Cong" w:date="2024-12-24T15:04:00Z" w16du:dateUtc="2024-12-24T23:04:00Z">
              <w:rPr/>
            </w:rPrChange>
          </w:rPr>
          <w:t xml:space="preserve">TFs with </w:t>
        </w:r>
      </w:ins>
      <w:ins w:id="1648" w:author="Liu, Cong" w:date="2024-12-24T15:05:00Z" w16du:dateUtc="2024-12-24T23:05:00Z">
        <w:r w:rsidR="00D54C24">
          <w:rPr>
            <w:b w:val="0"/>
            <w:bCs/>
          </w:rPr>
          <w:t>NOTCH3</w:t>
        </w:r>
      </w:ins>
      <w:ins w:id="1649" w:author="Liu, Cong" w:date="2024-12-24T15:04:00Z" w16du:dateUtc="2024-12-24T23:04:00Z">
        <w:r w:rsidR="00300096" w:rsidRPr="00300096">
          <w:rPr>
            <w:b w:val="0"/>
            <w:bCs/>
            <w:rPrChange w:id="1650" w:author="Liu, Cong" w:date="2024-12-24T15:04:00Z" w16du:dateUtc="2024-12-24T23:04:00Z">
              <w:rPr/>
            </w:rPrChange>
          </w:rPr>
          <w:t xml:space="preserve"> pathway</w:t>
        </w:r>
      </w:ins>
      <w:ins w:id="1651"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1652" w:author="Liu, Cong" w:date="2024-12-24T15:04:00Z" w16du:dateUtc="2024-12-24T23:04:00Z">
        <w:r w:rsidR="00300096">
          <w:rPr>
            <w:b w:val="0"/>
            <w:bCs/>
          </w:rPr>
          <w:t>.</w:t>
        </w:r>
      </w:ins>
      <w:ins w:id="1653" w:author="Liu, Cong" w:date="2024-12-24T15:05:00Z" w16du:dateUtc="2024-12-24T23:05:00Z">
        <w:r w:rsidR="0009542E">
          <w:rPr>
            <w:b w:val="0"/>
            <w:bCs/>
          </w:rPr>
          <w:t xml:space="preserve"> </w:t>
        </w:r>
      </w:ins>
      <w:ins w:id="1654" w:author="Liu, Cong" w:date="2024-12-24T15:06:00Z" w16du:dateUtc="2024-12-24T23:06:00Z">
        <w:r w:rsidR="0009542E">
          <w:rPr>
            <w:b w:val="0"/>
            <w:bCs/>
          </w:rPr>
          <w:t>YAP1 has its own distinct set of TFs and have no overlap with other signature pathways.</w:t>
        </w:r>
      </w:ins>
      <w:del w:id="1655"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9E09F4B" w:rsidR="006F371C" w:rsidRDefault="000164EF">
      <w:ins w:id="1656" w:author="Liu, Cong" w:date="2025-01-08T09:19:00Z" w16du:dateUtc="2025-01-08T17:19:00Z">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80F9DF5" w14:textId="568E8541" w:rsidR="00EC2FB3" w:rsidRDefault="003C3B5E">
      <w:pPr>
        <w:pStyle w:val="Heading4"/>
        <w:spacing w:line="360" w:lineRule="auto"/>
        <w:rPr>
          <w:ins w:id="1657" w:author="Liu, Cong" w:date="2024-12-25T16:36:00Z" w16du:dateUtc="2024-12-26T00:36:00Z"/>
          <w:b w:val="0"/>
        </w:rPr>
      </w:pPr>
      <w:bookmarkStart w:id="1658" w:name="_1hmsyys" w:colFirst="0" w:colLast="0"/>
      <w:bookmarkEnd w:id="1658"/>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1659" w:author="Liu, Cong" w:date="2024-12-25T16:00:00Z" w:name="move186034823"/>
      <w:moveFrom w:id="1660"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1659"/>
      <w:r>
        <w:t>(</w:t>
      </w:r>
      <w:ins w:id="1661" w:author="Liu, Cong" w:date="2024-12-25T16:00:00Z" w16du:dateUtc="2024-12-26T00:00:00Z">
        <w:r w:rsidR="00A8511F">
          <w:t>C</w:t>
        </w:r>
      </w:ins>
      <w:del w:id="1662" w:author="Liu, Cong" w:date="2024-12-25T16:00:00Z" w16du:dateUtc="2024-12-26T00:00:00Z">
        <w:r w:rsidDel="00A8511F">
          <w:delText>D</w:delText>
        </w:r>
      </w:del>
      <w:r>
        <w:t>)</w:t>
      </w:r>
      <w:r>
        <w:rPr>
          <w:b w:val="0"/>
        </w:rPr>
        <w:t xml:space="preserve"> </w:t>
      </w:r>
      <w:ins w:id="1663" w:author="Liu, Cong" w:date="2024-12-25T11:42:00Z" w16du:dateUtc="2024-12-25T19:42:00Z">
        <w:r w:rsidR="00FD4B02">
          <w:rPr>
            <w:b w:val="0"/>
          </w:rPr>
          <w:t xml:space="preserve">Representative TGF-β signaling networks within signature clusters in control and At-Risk patients. </w:t>
        </w:r>
      </w:ins>
      <w:del w:id="1664" w:author="Liu, Cong" w:date="2024-12-25T11:42:00Z" w16du:dateUtc="2024-12-25T19:42:00Z">
        <w:r w:rsidDel="00FD4B02">
          <w:rPr>
            <w:b w:val="0"/>
          </w:rPr>
          <w:delText xml:space="preserve">Representative IL16 signaling networks within signature clusters in control and At-Risk patients. </w:delText>
        </w:r>
      </w:del>
      <w:del w:id="1665" w:author="Liu, Cong" w:date="2024-12-25T11:46:00Z" w16du:dateUtc="2024-12-25T19:46:00Z">
        <w:r w:rsidDel="00A02BB1">
          <w:rPr>
            <w:b w:val="0"/>
          </w:rPr>
          <w:delText>Each circle represents one Seurat cluster</w:delText>
        </w:r>
      </w:del>
      <w:del w:id="1666"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1667" w:author="Liu, Cong" w:date="2024-12-25T11:46:00Z" w16du:dateUtc="2024-12-25T19:46:00Z">
        <w:r w:rsidDel="00A02BB1">
          <w:rPr>
            <w:b w:val="0"/>
          </w:rPr>
          <w:delText>. At-Risk patients show much denser and stronger interactions than controls</w:delText>
        </w:r>
      </w:del>
      <w:ins w:id="1668" w:author="Liu, Cong" w:date="2024-12-25T11:43:00Z" w16du:dateUtc="2024-12-25T19:43:00Z">
        <w:r w:rsidR="00FD4B02">
          <w:rPr>
            <w:b w:val="0"/>
          </w:rPr>
          <w:t>(</w:t>
        </w:r>
      </w:ins>
      <w:ins w:id="1669" w:author="Liu, Cong" w:date="2024-12-25T16:00:00Z" w16du:dateUtc="2024-12-26T00:00:00Z">
        <w:r w:rsidR="00A8511F">
          <w:rPr>
            <w:bCs/>
          </w:rPr>
          <w:t>D</w:t>
        </w:r>
      </w:ins>
      <w:ins w:id="1670" w:author="Liu, Cong" w:date="2024-12-25T11:43:00Z" w16du:dateUtc="2024-12-25T19:43:00Z">
        <w:r w:rsidR="00FD4B02">
          <w:rPr>
            <w:b w:val="0"/>
          </w:rPr>
          <w:t>) Outgoing and incoming signaling strength of TGF-β pathway across cell types in control and At-Risk/ERA groups</w:t>
        </w:r>
      </w:ins>
      <w:ins w:id="1671" w:author="Liu, Cong" w:date="2024-12-25T16:00:00Z" w16du:dateUtc="2024-12-26T00:00:00Z">
        <w:r w:rsidR="00865CD9">
          <w:rPr>
            <w:b w:val="0"/>
          </w:rPr>
          <w:t xml:space="preserve">. </w:t>
        </w:r>
        <w:r w:rsidR="00865CD9">
          <w:t>(E)</w:t>
        </w:r>
        <w:r w:rsidR="00865CD9">
          <w:rPr>
            <w:b w:val="0"/>
          </w:rPr>
          <w:t xml:space="preserve"> Representative </w:t>
        </w:r>
      </w:ins>
      <w:ins w:id="1672" w:author="Liu, Cong" w:date="2024-12-25T16:01:00Z" w16du:dateUtc="2024-12-26T00:01:00Z">
        <w:r w:rsidR="00503BA7">
          <w:rPr>
            <w:b w:val="0"/>
          </w:rPr>
          <w:t>CD160</w:t>
        </w:r>
      </w:ins>
      <w:ins w:id="1673"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1674" w:author="Liu, Cong" w:date="2024-12-25T16:01:00Z" w16du:dateUtc="2024-12-26T00:01:00Z">
        <w:r w:rsidR="00AE04D3">
          <w:rPr>
            <w:b w:val="0"/>
          </w:rPr>
          <w:t>CD160</w:t>
        </w:r>
      </w:ins>
      <w:ins w:id="1675"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pPr>
        <w:pPrChange w:id="1676" w:author="Liu, Cong" w:date="2025-01-07T21:33:00Z" w16du:dateUtc="2025-01-08T05:33:00Z">
          <w:pPr>
            <w:pStyle w:val="Heading4"/>
            <w:spacing w:line="360" w:lineRule="auto"/>
          </w:pPr>
        </w:pPrChange>
      </w:pPr>
      <w:ins w:id="1677" w:author="Liu, Cong" w:date="2024-12-25T16:36:00Z" w16du:dateUtc="2024-12-26T00:36:00Z">
        <w:r>
          <w:rPr>
            <w:b/>
          </w:rPr>
          <w:br w:type="page"/>
        </w:r>
      </w:ins>
    </w:p>
    <w:p w14:paraId="3A2BBC76" w14:textId="60BC687B" w:rsidR="006F371C" w:rsidDel="000164EF" w:rsidRDefault="000164EF">
      <w:pPr>
        <w:rPr>
          <w:del w:id="1678" w:author="Liu, Cong" w:date="2025-01-08T09:20:00Z" w16du:dateUtc="2025-01-08T17:20:00Z"/>
        </w:rPr>
      </w:pPr>
      <w:bookmarkStart w:id="1679" w:name="_41mghml" w:colFirst="0" w:colLast="0"/>
      <w:bookmarkEnd w:id="1679"/>
      <w:ins w:id="1680" w:author="Liu, Cong" w:date="2025-01-08T09:19:00Z" w16du:dateUtc="2025-01-08T17:19:00Z">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1681" w:author="Liu, Cong" w:date="2025-01-08T09:20:00Z" w16du:dateUtc="2025-01-08T17:20:00Z">
        <w:r w:rsidR="003C3B5E" w:rsidDel="000164EF">
          <w:br w:type="page"/>
        </w:r>
      </w:del>
    </w:p>
    <w:p w14:paraId="3AE9C965" w14:textId="1A381DB6" w:rsidR="006F371C" w:rsidRDefault="006F371C"/>
    <w:p w14:paraId="35DFE8F4" w14:textId="52E86D52" w:rsidR="006F371C" w:rsidRDefault="003C3B5E">
      <w:pPr>
        <w:pStyle w:val="Heading4"/>
        <w:spacing w:line="360" w:lineRule="auto"/>
      </w:pPr>
      <w:r>
        <w:lastRenderedPageBreak/>
        <w:t xml:space="preserve">Fig. S5 </w:t>
      </w:r>
      <w:proofErr w:type="spellStart"/>
      <w:ins w:id="1682" w:author="Liu, Cong" w:date="2024-12-25T16:03:00Z" w16du:dateUtc="2024-12-26T00:03:00Z">
        <w:r w:rsidR="0063653F">
          <w:t>Kmeans</w:t>
        </w:r>
        <w:proofErr w:type="spellEnd"/>
        <w:r w:rsidR="0063653F">
          <w:t xml:space="preserve"> clustering based on gene expression</w:t>
        </w:r>
      </w:ins>
      <w:del w:id="1683" w:author="Liu, Cong" w:date="2024-12-25T16:03:00Z" w16du:dateUtc="2024-12-26T00:03:00Z">
        <w:r w:rsidDel="0063653F">
          <w:delText>Gene expression and protein expression of key mediators</w:delText>
        </w:r>
      </w:del>
      <w:r>
        <w:t>. (A)</w:t>
      </w:r>
      <w:del w:id="1684" w:author="Liu, Cong" w:date="2024-12-25T16:00:00Z" w16du:dateUtc="2024-12-26T00:00:00Z">
        <w:r w:rsidDel="004F60B5">
          <w:delText xml:space="preserve"> </w:delText>
        </w:r>
      </w:del>
      <w:moveToRangeStart w:id="1685" w:author="Liu, Cong" w:date="2024-12-25T16:00:00Z" w:name="move186034823"/>
      <w:moveTo w:id="1686" w:author="Liu, Cong" w:date="2024-12-25T16:00:00Z" w16du:dateUtc="2024-12-26T00:00:00Z">
        <w:del w:id="1687"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1685"/>
      <w:del w:id="1688"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1689" w:author="Liu, Cong" w:date="2024-12-25T16:01:00Z" w16du:dateUtc="2024-12-26T00:01:00Z">
        <w:r w:rsidR="004112E3" w:rsidRPr="004112E3">
          <w:rPr>
            <w:b w:val="0"/>
          </w:rPr>
          <w:t xml:space="preserve"> </w:t>
        </w:r>
      </w:ins>
      <w:ins w:id="1690"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1691"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1692" w:author="Liu, Cong" w:date="2024-12-26T12:05:00Z" w16du:dateUtc="2024-12-26T20:05:00Z">
        <w:r w:rsidDel="000E45FD">
          <w:rPr>
            <w:b w:val="0"/>
          </w:rPr>
          <w:delText xml:space="preserve">. </w:delText>
        </w:r>
      </w:del>
      <w:ins w:id="1693" w:author="Liu, Cong" w:date="2024-12-25T16:02:00Z" w16du:dateUtc="2024-12-26T00:02:00Z">
        <w:r w:rsidR="00EC0ABE">
          <w:t>(C)</w:t>
        </w:r>
      </w:ins>
      <w:ins w:id="1694" w:author="Liu, Cong" w:date="2024-12-26T12:05:00Z" w16du:dateUtc="2024-12-26T20:05:00Z">
        <w:r w:rsidR="000E45FD">
          <w:t xml:space="preserve"> </w:t>
        </w:r>
        <w:r w:rsidR="000E45FD" w:rsidRPr="00E0191E">
          <w:rPr>
            <w:b w:val="0"/>
            <w:i/>
            <w:iCs/>
            <w:rPrChange w:id="1695" w:author="Liu, Cong" w:date="2025-01-03T23:25:00Z" w16du:dateUtc="2025-01-04T04:25:00Z">
              <w:rPr>
                <w:b w:val="0"/>
              </w:rPr>
            </w:rPrChange>
          </w:rPr>
          <w:t>TGFB1</w:t>
        </w:r>
        <w:r w:rsidR="000E45FD">
          <w:rPr>
            <w:b w:val="0"/>
          </w:rPr>
          <w:t xml:space="preserve"> gene expression levels in diverse cell types across At-Risk/ERAs.</w:t>
        </w:r>
      </w:ins>
      <w:ins w:id="1696" w:author="Liu, Cong" w:date="2024-12-25T16:02:00Z" w16du:dateUtc="2024-12-26T00:02:00Z">
        <w:r w:rsidR="00EC0ABE">
          <w:t xml:space="preserve"> (D) </w:t>
        </w:r>
        <w:r w:rsidR="00EC0ABE">
          <w:rPr>
            <w:b w:val="0"/>
          </w:rPr>
          <w:t xml:space="preserve">Selecting the best distance metric and number of </w:t>
        </w:r>
        <w:proofErr w:type="spellStart"/>
        <w:r w:rsidR="00EC0ABE">
          <w:rPr>
            <w:b w:val="0"/>
          </w:rPr>
          <w:t>Kmeans</w:t>
        </w:r>
        <w:proofErr w:type="spellEnd"/>
        <w:r w:rsidR="00EC0ABE">
          <w:rPr>
            <w:b w:val="0"/>
          </w:rPr>
          <w:t xml:space="preserve"> group according to the Silhouette width. The Pearson correlation was chosen and K=5 was the ideal number, marked as the red point in the figure.</w:t>
        </w:r>
        <w:r w:rsidR="00EC0ABE">
          <w:t xml:space="preserve"> (E) </w:t>
        </w:r>
        <w:r w:rsidR="00EC0ABE" w:rsidRPr="008E3C12">
          <w:rPr>
            <w:b w:val="0"/>
            <w:bCs/>
            <w:rPrChange w:id="1697" w:author="Liu, Cong" w:date="2024-12-25T16:03:00Z" w16du:dateUtc="2024-12-26T00:03:00Z">
              <w:rPr/>
            </w:rPrChange>
          </w:rPr>
          <w:t xml:space="preserve">Mosaic plot showing the association between </w:t>
        </w:r>
        <w:r w:rsidR="00EC0ABE">
          <w:rPr>
            <w:b w:val="0"/>
          </w:rPr>
          <w:t xml:space="preserve">disease state and </w:t>
        </w:r>
        <w:proofErr w:type="spellStart"/>
        <w:r w:rsidR="00EC0ABE">
          <w:rPr>
            <w:b w:val="0"/>
          </w:rPr>
          <w:t>Kmeans</w:t>
        </w:r>
        <w:proofErr w:type="spellEnd"/>
        <w:r w:rsidR="00EC0ABE">
          <w:rPr>
            <w:b w:val="0"/>
          </w:rPr>
          <w:t xml:space="preserve"> groups. G1 has slightly higher enrichment in At-Risk/ERA but not statically significant. The disease state and </w:t>
        </w:r>
        <w:proofErr w:type="spellStart"/>
        <w:r w:rsidR="00EC0ABE">
          <w:rPr>
            <w:b w:val="0"/>
          </w:rPr>
          <w:t>Kmeans</w:t>
        </w:r>
        <w:proofErr w:type="spellEnd"/>
        <w:r w:rsidR="00EC0ABE">
          <w:rPr>
            <w:b w:val="0"/>
          </w:rPr>
          <w:t xml:space="preserve"> groups didn’t have clear association. </w:t>
        </w:r>
      </w:ins>
      <w:ins w:id="1698" w:author="Liu, Cong" w:date="2024-12-26T12:04:00Z" w16du:dateUtc="2024-12-26T20:04:00Z">
        <w:r w:rsidR="00ED352A" w:rsidRPr="00ED352A">
          <w:rPr>
            <w:bCs/>
            <w:rPrChange w:id="1699"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1700" w:author="Liu, Cong" w:date="2024-12-25T16:02:00Z" w:name="move186034943"/>
      <w:moveFrom w:id="1701"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1702" w:author="Liu, Cong" w:date="2024-12-25T16:02:00Z" w16du:dateUtc="2024-12-26T00:02:00Z">
          <w:r w:rsidDel="00EC0ABE">
            <w:rPr>
              <w:b w:val="0"/>
            </w:rPr>
            <w:delText xml:space="preserve"> </w:delText>
          </w:r>
        </w:del>
      </w:moveFrom>
      <w:moveFromRangeEnd w:id="1700"/>
      <w:del w:id="1703" w:author="Liu, Cong" w:date="2024-12-25T16:02:00Z" w16du:dateUtc="2024-12-26T00:02:00Z">
        <w:r w:rsidDel="00EC0ABE">
          <w:delText>(D)</w:delText>
        </w:r>
        <w:r w:rsidDel="00EC0ABE">
          <w:rPr>
            <w:b w:val="0"/>
          </w:rPr>
          <w:delText xml:space="preserve"> </w:delText>
        </w:r>
      </w:del>
      <w:del w:id="1704"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0C7DE8BA" w:rsidR="006F371C" w:rsidRDefault="000164EF">
      <w:ins w:id="1705" w:author="Liu, Cong" w:date="2025-01-08T09:20:00Z" w16du:dateUtc="2025-01-08T17:20:00Z">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1706" w:author="Liu, Cong" w:date="2024-12-25T16:03:00Z" w16du:dateUtc="2024-12-26T00:03:00Z"/>
        </w:rPr>
      </w:pPr>
      <w:del w:id="1707" w:author="Liu, Cong" w:date="2024-12-25T16:03:00Z" w16du:dateUtc="2024-12-26T00:03:00Z">
        <w:r w:rsidDel="008E3C12">
          <w:br w:type="page"/>
        </w:r>
      </w:del>
    </w:p>
    <w:p w14:paraId="73BF55B2" w14:textId="3ADEB8B1" w:rsidR="006F371C" w:rsidDel="008E3C12" w:rsidRDefault="003C3B5E">
      <w:pPr>
        <w:pStyle w:val="Heading4"/>
        <w:spacing w:line="360" w:lineRule="auto"/>
        <w:rPr>
          <w:del w:id="1708" w:author="Liu, Cong" w:date="2024-12-25T16:03:00Z" w16du:dateUtc="2024-12-26T00:03:00Z"/>
          <w:b w:val="0"/>
          <w:lang w:eastAsia="zh-CN"/>
        </w:rPr>
      </w:pPr>
      <w:bookmarkStart w:id="1709" w:name="_2grqrue" w:colFirst="0" w:colLast="0"/>
      <w:bookmarkEnd w:id="1709"/>
      <w:del w:id="1710" w:author="Liu, Cong" w:date="2024-12-25T16:03:00Z" w16du:dateUtc="2024-12-26T00:03:00Z">
        <w:r w:rsidDel="008E3C12">
          <w:delText xml:space="preserve">Fig. S6 </w:delText>
        </w:r>
        <w:r w:rsidDel="0063653F">
          <w:delText xml:space="preserve">Kmeans clustering based on gene expression. </w:delText>
        </w:r>
      </w:del>
      <w:del w:id="1711"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1712" w:author="Liu, Cong" w:date="2024-12-22T15:07:00Z" w16du:dateUtc="2024-12-22T23:07:00Z">
        <w:r w:rsidDel="00625BB0">
          <w:rPr>
            <w:b w:val="0"/>
          </w:rPr>
          <w:delText>4</w:delText>
        </w:r>
      </w:del>
      <w:del w:id="1713" w:author="Liu, Cong" w:date="2024-12-25T16:02:00Z" w16du:dateUtc="2024-12-26T00:02:00Z">
        <w:r w:rsidDel="00EC0ABE">
          <w:rPr>
            <w:b w:val="0"/>
          </w:rPr>
          <w:delText xml:space="preserve"> was the ideal number, marked as the red point in the figure.</w:delText>
        </w:r>
        <w:r w:rsidDel="00EC0ABE">
          <w:delText xml:space="preserve"> (C) </w:delText>
        </w:r>
      </w:del>
      <w:del w:id="1714" w:author="Liu, Cong" w:date="2024-12-22T11:08:00Z" w16du:dateUtc="2024-12-22T19:08:00Z">
        <w:r w:rsidDel="008B3B88">
          <w:rPr>
            <w:b w:val="0"/>
          </w:rPr>
          <w:delText>D</w:delText>
        </w:r>
      </w:del>
      <w:del w:id="1715" w:author="Liu, Cong" w:date="2024-12-25T16:02:00Z" w16du:dateUtc="2024-12-26T00:02:00Z">
        <w:r w:rsidDel="00EC0ABE">
          <w:rPr>
            <w:b w:val="0"/>
          </w:rPr>
          <w:delText xml:space="preserve">isease state </w:delText>
        </w:r>
      </w:del>
      <w:del w:id="1716" w:author="Liu, Cong" w:date="2024-12-22T11:08:00Z" w16du:dateUtc="2024-12-22T19:08:00Z">
        <w:r w:rsidDel="008B3B88">
          <w:rPr>
            <w:b w:val="0"/>
          </w:rPr>
          <w:delText>distribution across</w:delText>
        </w:r>
      </w:del>
      <w:del w:id="1717" w:author="Liu, Cong" w:date="2024-12-25T16:02:00Z" w16du:dateUtc="2024-12-26T00:02:00Z">
        <w:r w:rsidDel="00EC0ABE">
          <w:rPr>
            <w:b w:val="0"/>
          </w:rPr>
          <w:delText xml:space="preserve"> Kmeans groups. </w:delText>
        </w:r>
      </w:del>
      <w:del w:id="1718" w:author="Liu, Cong" w:date="2024-12-22T11:09:00Z" w16du:dateUtc="2024-12-22T19:09:00Z">
        <w:r w:rsidDel="008B3B88">
          <w:rPr>
            <w:b w:val="0"/>
          </w:rPr>
          <w:delText xml:space="preserve">Diamond shape marked the adjusted distribution based on the overall clusters. </w:delText>
        </w:r>
      </w:del>
      <w:del w:id="1719" w:author="Liu, Cong" w:date="2024-12-22T11:14:00Z" w16du:dateUtc="2024-12-22T19:14:00Z">
        <w:r w:rsidDel="008B3B88">
          <w:rPr>
            <w:b w:val="0"/>
          </w:rPr>
          <w:delText>All 4 groups showed distribution like the null distribution</w:delText>
        </w:r>
      </w:del>
      <w:del w:id="1720" w:author="Liu, Cong" w:date="2024-12-25T16:02:00Z" w16du:dateUtc="2024-12-26T00:02:00Z">
        <w:r w:rsidDel="00EC0ABE">
          <w:rPr>
            <w:b w:val="0"/>
          </w:rPr>
          <w:delText xml:space="preserve">. </w:delText>
        </w:r>
      </w:del>
    </w:p>
    <w:p w14:paraId="0E47869A" w14:textId="77777777" w:rsidR="006F371C" w:rsidRDefault="003C3B5E" w:rsidP="008E3C12">
      <w:del w:id="1721" w:author="Liu, Cong" w:date="2024-12-25T16:03:00Z" w16du:dateUtc="2024-12-26T00:03:00Z">
        <w:r w:rsidDel="008E3C12">
          <w:br w:type="page"/>
        </w:r>
      </w:del>
      <w:del w:id="1722" w:author="Liu, Cong" w:date="2024-12-22T20:11:00Z" w16du:dateUtc="2024-12-23T04:11:00Z">
        <w:r w:rsidDel="0009345C">
          <w:br w:type="page"/>
        </w:r>
      </w:del>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723" w:name="_vx1227" w:colFirst="0" w:colLast="0"/>
      <w:bookmarkEnd w:id="1723"/>
      <w:r>
        <w:lastRenderedPageBreak/>
        <w:t>Supplementary Tables</w:t>
      </w:r>
    </w:p>
    <w:p w14:paraId="113A788E" w14:textId="77777777" w:rsidR="006F371C" w:rsidRDefault="003C3B5E">
      <w:pPr>
        <w:pStyle w:val="Heading4"/>
        <w:spacing w:line="360" w:lineRule="auto"/>
        <w:rPr>
          <w:b w:val="0"/>
        </w:rPr>
      </w:pPr>
      <w:bookmarkStart w:id="1724" w:name="_3fwokq0" w:colFirst="0" w:colLast="0"/>
      <w:bookmarkEnd w:id="1724"/>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1725" w:name="_1v1yuxt" w:colFirst="0" w:colLast="0"/>
      <w:bookmarkEnd w:id="1725"/>
      <w:r>
        <w:t xml:space="preserve">Supplementary Table S2. </w:t>
      </w:r>
      <w:del w:id="1726" w:author="Liu, Cong" w:date="2024-12-22T11:16:00Z" w16du:dateUtc="2024-12-22T19:16:00Z">
        <w:r w:rsidDel="00086BF0">
          <w:delText>Cell counts in co-embedded clusters across different assays</w:delText>
        </w:r>
      </w:del>
      <w:ins w:id="1727"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728" w:name="_4f1mdlm" w:colFirst="0" w:colLast="0"/>
      <w:bookmarkEnd w:id="1728"/>
      <w:r>
        <w:t>Supplementary Table S3. Cell counts in samples across different cell types</w:t>
      </w:r>
    </w:p>
    <w:p w14:paraId="2AC5BB8F" w14:textId="77777777" w:rsidR="006F371C" w:rsidRDefault="006F371C">
      <w:pPr>
        <w:spacing w:line="360" w:lineRule="auto"/>
      </w:pPr>
      <w:bookmarkStart w:id="1729" w:name="_2u6wntf" w:colFirst="0" w:colLast="0"/>
      <w:bookmarkEnd w:id="1729"/>
    </w:p>
    <w:p w14:paraId="7EB9143E" w14:textId="77777777" w:rsidR="006F371C" w:rsidRDefault="003C3B5E">
      <w:pPr>
        <w:pStyle w:val="Heading4"/>
        <w:spacing w:line="360" w:lineRule="auto"/>
      </w:pPr>
      <w:bookmarkStart w:id="1730" w:name="_19c6y18" w:colFirst="0" w:colLast="0"/>
      <w:bookmarkEnd w:id="1730"/>
      <w:r>
        <w:t xml:space="preserve">Supplementary Table S4. Co-embedded cluster distribution in </w:t>
      </w:r>
      <w:proofErr w:type="spellStart"/>
      <w:r>
        <w:t>Kmeans</w:t>
      </w:r>
      <w:proofErr w:type="spellEnd"/>
      <w:r>
        <w:t xml:space="preserve">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731" w:name="_3tbugp1" w:colFirst="0" w:colLast="0"/>
      <w:bookmarkEnd w:id="1731"/>
      <w:r>
        <w:t xml:space="preserve">Supplementary Table S5. Identified </w:t>
      </w:r>
      <w:proofErr w:type="spellStart"/>
      <w:r>
        <w:t>Kmeans</w:t>
      </w:r>
      <w:proofErr w:type="spellEnd"/>
      <w:r>
        <w:t xml:space="preserve">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732" w:name="_28h4qwu" w:colFirst="0" w:colLast="0"/>
      <w:bookmarkEnd w:id="1732"/>
      <w:r>
        <w:t xml:space="preserve">Supplementary Table S6. Co-embedded cluster counts in </w:t>
      </w:r>
      <w:proofErr w:type="spellStart"/>
      <w:r>
        <w:t>Kmeans</w:t>
      </w:r>
      <w:proofErr w:type="spellEnd"/>
      <w:r>
        <w:t xml:space="preserve">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733" w:name="_nmf14n" w:colFirst="0" w:colLast="0"/>
      <w:bookmarkEnd w:id="1733"/>
      <w:r>
        <w:t xml:space="preserve">Supplementary Table S7. Co-embedded cluster counts in </w:t>
      </w:r>
      <w:proofErr w:type="spellStart"/>
      <w:r>
        <w:t>Kmeans</w:t>
      </w:r>
      <w:proofErr w:type="spellEnd"/>
      <w:r>
        <w:t xml:space="preserve">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734" w:name="_rmscqd63mjb7" w:colFirst="0" w:colLast="0"/>
      <w:bookmarkEnd w:id="1734"/>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 xml:space="preserve">Supplementary Table S10. Pathway enrichment statistics for the identified </w:t>
      </w:r>
      <w:proofErr w:type="spellStart"/>
      <w:r>
        <w:t>Kmeans</w:t>
      </w:r>
      <w:proofErr w:type="spellEnd"/>
      <w:r>
        <w:t xml:space="preserve"> group-specific TFs (</w:t>
      </w:r>
      <w:proofErr w:type="spellStart"/>
      <w:proofErr w:type="gramStart"/>
      <w:r>
        <w:t>p.adjust</w:t>
      </w:r>
      <w:proofErr w:type="spellEnd"/>
      <w:proofErr w:type="gram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735" w:name="_37m2jsg" w:colFirst="0" w:colLast="0"/>
      <w:bookmarkEnd w:id="1735"/>
      <w:r>
        <w:t xml:space="preserve">Advantages of Taiji framework </w:t>
      </w:r>
    </w:p>
    <w:p w14:paraId="3FED3BC6" w14:textId="04B79F6D"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ins w:id="1736" w:author="Liu, Cong" w:date="2025-01-09T11:11:00Z" w16du:dateUtc="2025-01-09T19:11:00Z">
        <w:r w:rsidR="00C32D85">
          <w:fldChar w:fldCharType="begin"/>
        </w:r>
      </w:ins>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ins w:id="1737" w:author="Liu, Cong" w:date="2025-01-09T11:11:00Z" w16du:dateUtc="2025-01-09T19:11:00Z">
        <w:r w:rsidR="00C32D85" w:rsidRPr="00C32D85">
          <w:rPr>
            <w:vertAlign w:val="superscript"/>
            <w:rPrChange w:id="1738" w:author="Liu, Cong" w:date="2025-01-09T11:11:00Z" w16du:dateUtc="2025-01-09T19:11:00Z">
              <w:rPr>
                <w:rFonts w:ascii="Times New Roman" w:hAnsi="Times New Roman" w:cs="Times New Roman"/>
                <w:vertAlign w:val="superscript"/>
              </w:rPr>
            </w:rPrChange>
          </w:rPr>
          <w:t>12</w:t>
        </w:r>
        <w:r w:rsidR="00C32D85">
          <w:fldChar w:fldCharType="end"/>
        </w:r>
      </w:ins>
      <w:del w:id="1739" w:author="Liu, Cong" w:date="2025-01-09T11:11:00Z" w16du:dateUtc="2025-01-09T19:11:00Z">
        <w:r w:rsidDel="00C32D85">
          <w:fldChar w:fldCharType="begin"/>
        </w:r>
        <w:r w:rsidDel="00C32D85">
          <w:delInstrText>HYPERLINK "https://paperpile.com/c/ccxovd/FuHOz" \h</w:delInstrText>
        </w:r>
        <w:r w:rsidDel="00C32D85">
          <w:fldChar w:fldCharType="separate"/>
        </w:r>
        <w:r w:rsidDel="00C32D85">
          <w:rPr>
            <w:color w:val="000000"/>
            <w:vertAlign w:val="superscript"/>
          </w:rPr>
          <w:delText>9</w:delText>
        </w:r>
        <w:r w:rsidDel="00C32D85">
          <w:fldChar w:fldCharType="end"/>
        </w:r>
      </w:del>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5A5F5791" w:rsidR="006F371C" w:rsidRDefault="003C3B5E">
      <w:pPr>
        <w:spacing w:line="360" w:lineRule="auto"/>
      </w:pPr>
      <w:r>
        <w:t xml:space="preserve">Taiji was previously used by our group to identify critical TFs in primary fibroblast-like </w:t>
      </w:r>
      <w:proofErr w:type="spellStart"/>
      <w:r>
        <w:t>synoviocytes</w:t>
      </w:r>
      <w:proofErr w:type="spellEnd"/>
      <w:r>
        <w:t xml:space="preserve"> isolated from RA synovium</w:t>
      </w:r>
      <w:ins w:id="1740" w:author="Liu, Cong" w:date="2025-01-09T11:11:00Z" w16du:dateUtc="2025-01-09T19:11:00Z">
        <w:r w:rsidR="00C32D85">
          <w:fldChar w:fldCharType="begin"/>
        </w:r>
      </w:ins>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ins w:id="1741" w:author="Liu, Cong" w:date="2025-01-09T11:11:00Z" w16du:dateUtc="2025-01-09T19:11:00Z">
        <w:r w:rsidR="00C32D85" w:rsidRPr="00C32D85">
          <w:rPr>
            <w:vertAlign w:val="superscript"/>
            <w:rPrChange w:id="1742" w:author="Liu, Cong" w:date="2025-01-09T11:11:00Z" w16du:dateUtc="2025-01-09T19:11:00Z">
              <w:rPr>
                <w:rFonts w:ascii="Times New Roman" w:hAnsi="Times New Roman" w:cs="Times New Roman"/>
                <w:vertAlign w:val="superscript"/>
              </w:rPr>
            </w:rPrChange>
          </w:rPr>
          <w:t>44</w:t>
        </w:r>
        <w:r w:rsidR="00C32D85">
          <w:fldChar w:fldCharType="end"/>
        </w:r>
      </w:ins>
      <w:del w:id="1743" w:author="Liu, Cong" w:date="2025-01-09T11:11:00Z" w16du:dateUtc="2025-01-09T19:11:00Z">
        <w:r w:rsidDel="00C32D85">
          <w:fldChar w:fldCharType="begin"/>
        </w:r>
        <w:r w:rsidDel="00C32D85">
          <w:delInstrText>HYPERLINK "https://paperpile.com/c/ccxovd/JvZGj" \h</w:delInstrText>
        </w:r>
        <w:r w:rsidDel="00C32D85">
          <w:fldChar w:fldCharType="separate"/>
        </w:r>
        <w:r w:rsidDel="00C32D85">
          <w:rPr>
            <w:color w:val="000000"/>
            <w:vertAlign w:val="superscript"/>
          </w:rPr>
          <w:delText>38</w:delText>
        </w:r>
        <w:r w:rsidDel="00C32D85">
          <w:fldChar w:fldCharType="end"/>
        </w:r>
      </w:del>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1744" w:author="Liu, Cong" w:date="2024-12-21T12:35:00Z" w16du:dateUtc="2024-12-21T20:35:00Z">
        <w:r w:rsidDel="007977F1">
          <w:delText xml:space="preserve">two groups </w:delText>
        </w:r>
      </w:del>
      <w:r>
        <w:t>G2</w:t>
      </w:r>
      <w:del w:id="1745"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1746" w:author="Liu, Cong" w:date="2024-12-22T14:47:00Z" w16du:dateUtc="2024-12-22T22:47:00Z">
        <w:r w:rsidDel="00845243">
          <w:delText>Of interest,</w:delText>
        </w:r>
      </w:del>
      <w:ins w:id="1747"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1748" w:author="Liu, Cong" w:date="2024-12-26T12:02:00Z" w16du:dateUtc="2024-12-26T20:02:00Z">
        <w:r w:rsidR="00E44E24">
          <w:rPr>
            <w:b/>
          </w:rPr>
          <w:t>5D-F</w:t>
        </w:r>
      </w:ins>
      <w:del w:id="1749"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DD59FF2" w:rsidR="006F371C" w:rsidRDefault="003C3B5E">
      <w:pPr>
        <w:spacing w:line="360" w:lineRule="auto"/>
      </w:pPr>
      <w:proofErr w:type="spellStart"/>
      <w:r>
        <w:rPr>
          <w:i/>
        </w:rPr>
        <w:lastRenderedPageBreak/>
        <w:t>Sumoylation</w:t>
      </w:r>
      <w:proofErr w:type="spellEnd"/>
      <w:r>
        <w:rPr>
          <w:i/>
        </w:rPr>
        <w:t xml:space="preserve"> pathway</w:t>
      </w:r>
      <w:r>
        <w:t xml:space="preserve">. </w:t>
      </w:r>
      <w:proofErr w:type="spellStart"/>
      <w:r>
        <w:t>Sumoylation</w:t>
      </w:r>
      <w:proofErr w:type="spellEnd"/>
      <w:r>
        <w:t xml:space="preserve"> plays important regulatory roles in synovial fibroblast biology including cell survival, inflammatory responses, and matrix metabolism</w:t>
      </w:r>
      <w:ins w:id="1750" w:author="Liu, Cong" w:date="2025-01-09T11:11:00Z" w16du:dateUtc="2025-01-09T19:11:00Z">
        <w:r w:rsidR="00C32D85">
          <w:fldChar w:fldCharType="begin"/>
        </w:r>
      </w:ins>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ins w:id="1751" w:author="Liu, Cong" w:date="2025-01-19T19:56:00Z" w16du:dateUtc="2025-01-20T03:56:00Z">
        <w:r w:rsidR="00D17F1E" w:rsidRPr="00D17F1E">
          <w:rPr>
            <w:vertAlign w:val="superscript"/>
            <w:rPrChange w:id="1752" w:author="Liu, Cong" w:date="2025-01-19T19:56:00Z" w16du:dateUtc="2025-01-20T03:56:00Z">
              <w:rPr>
                <w:rFonts w:ascii="Times New Roman" w:hAnsi="Times New Roman" w:cs="Times New Roman"/>
                <w:vertAlign w:val="superscript"/>
              </w:rPr>
            </w:rPrChange>
          </w:rPr>
          <w:t>18</w:t>
        </w:r>
      </w:ins>
      <w:ins w:id="1753" w:author="Liu, Cong" w:date="2025-01-09T11:11:00Z" w16du:dateUtc="2025-01-09T19:11:00Z">
        <w:r w:rsidR="00C32D85">
          <w:fldChar w:fldCharType="end"/>
        </w:r>
      </w:ins>
      <w:del w:id="1754" w:author="Liu, Cong" w:date="2025-01-09T11:11:00Z" w16du:dateUtc="2025-01-09T19:11:00Z">
        <w:r w:rsidDel="00C32D85">
          <w:fldChar w:fldCharType="begin"/>
        </w:r>
        <w:r w:rsidDel="00C32D85">
          <w:delInstrText>HYPERLINK "https://paperpile.com/c/ccxovd/rCw0i" \h</w:delInstrText>
        </w:r>
        <w:r w:rsidDel="00C32D85">
          <w:fldChar w:fldCharType="separate"/>
        </w:r>
        <w:r w:rsidDel="00C32D85">
          <w:rPr>
            <w:color w:val="000000"/>
            <w:vertAlign w:val="superscript"/>
          </w:rPr>
          <w:delText>12</w:delText>
        </w:r>
        <w:r w:rsidDel="00C32D85">
          <w:fldChar w:fldCharType="end"/>
        </w:r>
      </w:del>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1755" w:author="Liu, Cong" w:date="2024-12-24T11:15:00Z" w16du:dateUtc="2024-12-24T19:15:00Z">
        <w:r w:rsidDel="00DB7781">
          <w:delText>AP-2</w:delText>
        </w:r>
      </w:del>
      <w:ins w:id="1756" w:author="Liu, Cong" w:date="2024-12-24T11:15:00Z" w16du:dateUtc="2024-12-24T19:15:00Z">
        <w:r w:rsidR="00DB7781">
          <w:t>NR</w:t>
        </w:r>
      </w:ins>
      <w:r>
        <w:t xml:space="preserve"> family members (</w:t>
      </w:r>
      <w:del w:id="1757" w:author="Liu, Cong" w:date="2024-12-24T11:16:00Z" w16du:dateUtc="2024-12-24T19:16:00Z">
        <w:r w:rsidDel="00DB7781">
          <w:delText>TFAP2A</w:delText>
        </w:r>
      </w:del>
      <w:ins w:id="1758" w:author="Liu, Cong" w:date="2024-12-24T11:16:00Z" w16du:dateUtc="2024-12-24T19:16:00Z">
        <w:r w:rsidR="00DB7781">
          <w:t>NR1I2</w:t>
        </w:r>
      </w:ins>
      <w:r>
        <w:t>,</w:t>
      </w:r>
      <w:ins w:id="1759" w:author="Liu, Cong" w:date="2024-12-24T11:16:00Z" w16du:dateUtc="2024-12-24T19:16:00Z">
        <w:r w:rsidR="00DB7781">
          <w:t xml:space="preserve"> </w:t>
        </w:r>
      </w:ins>
      <w:del w:id="1760" w:author="Liu, Cong" w:date="2024-12-24T11:16:00Z" w16du:dateUtc="2024-12-24T19:16:00Z">
        <w:r w:rsidDel="00DB7781">
          <w:delText xml:space="preserve"> </w:delText>
        </w:r>
      </w:del>
      <w:ins w:id="1761" w:author="Liu, Cong" w:date="2024-12-24T11:16:00Z" w16du:dateUtc="2024-12-24T19:16:00Z">
        <w:r w:rsidR="00DB7781">
          <w:t>NR5A1</w:t>
        </w:r>
      </w:ins>
      <w:ins w:id="1762" w:author="Liu, Cong" w:date="2024-12-24T11:18:00Z" w16du:dateUtc="2024-12-24T19:18:00Z">
        <w:r w:rsidR="00DB7781">
          <w:t>, PGR</w:t>
        </w:r>
      </w:ins>
      <w:del w:id="1763" w:author="Liu, Cong" w:date="2024-12-24T11:16:00Z" w16du:dateUtc="2024-12-24T19:16:00Z">
        <w:r w:rsidDel="00DB7781">
          <w:delText>TFAP2B, TFAP2C</w:delText>
        </w:r>
      </w:del>
      <w:r>
        <w:t>)</w:t>
      </w:r>
      <w:ins w:id="1764" w:author="Liu, Cong" w:date="2024-12-24T11:19:00Z" w16du:dateUtc="2024-12-24T19:19:00Z">
        <w:r w:rsidR="00957898">
          <w:t xml:space="preserve"> and MITF</w:t>
        </w:r>
      </w:ins>
      <w:ins w:id="1765" w:author="Liu, Cong" w:date="2024-12-24T11:16:00Z" w16du:dateUtc="2024-12-24T19:16:00Z">
        <w:r w:rsidR="00DB7781">
          <w:t xml:space="preserve"> </w:t>
        </w:r>
      </w:ins>
      <w:del w:id="1766"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1767" w:author="Liu, Cong" w:date="2024-12-24T11:22:00Z" w16du:dateUtc="2024-12-24T19:22:00Z">
        <w:r w:rsidDel="00547279">
          <w:delText>SUMO</w:delText>
        </w:r>
      </w:del>
      <w:ins w:id="1768" w:author="Liu, Cong" w:date="2024-12-24T11:22:00Z" w16du:dateUtc="2024-12-24T19:22:00Z">
        <w:r w:rsidR="00547279">
          <w:t>RUNX1</w:t>
        </w:r>
      </w:ins>
      <w:r>
        <w:t xml:space="preserve">, </w:t>
      </w:r>
      <w:del w:id="1769"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1770"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1771" w:author="Liu, Cong" w:date="2024-12-24T11:22:00Z" w16du:dateUtc="2024-12-24T19:22:00Z">
        <w:r w:rsidR="00547279">
          <w:t>Toll-like receptors</w:t>
        </w:r>
      </w:ins>
      <w:r>
        <w:t>,</w:t>
      </w:r>
      <w:ins w:id="1772" w:author="Liu, Cong" w:date="2024-12-24T11:22:00Z" w16du:dateUtc="2024-12-24T19:22:00Z">
        <w:r w:rsidR="00547279">
          <w:t xml:space="preserve"> MECP2,</w:t>
        </w:r>
      </w:ins>
      <w:r>
        <w:t xml:space="preserve"> and </w:t>
      </w:r>
      <w:del w:id="1773" w:author="Liu, Cong" w:date="2024-12-24T11:22:00Z" w16du:dateUtc="2024-12-24T19:22:00Z">
        <w:r w:rsidDel="00547279">
          <w:delText>NF-kB activation</w:delText>
        </w:r>
      </w:del>
      <w:ins w:id="1774" w:author="Liu, Cong" w:date="2024-12-24T11:22:00Z" w16du:dateUtc="2024-12-24T19:22:00Z">
        <w:r w:rsidR="00547279">
          <w:t>TP53</w:t>
        </w:r>
      </w:ins>
      <w:r>
        <w:t xml:space="preserve"> pathways</w:t>
      </w:r>
      <w:del w:id="1775"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1776" w:author="Liu, Cong" w:date="2024-12-24T14:44:00Z" w16du:dateUtc="2024-12-24T22:44:00Z">
        <w:r w:rsidDel="005E0738">
          <w:delText xml:space="preserve">TFAP2A </w:delText>
        </w:r>
      </w:del>
      <w:ins w:id="1777" w:author="Liu, Cong" w:date="2024-12-24T14:48:00Z" w16du:dateUtc="2024-12-24T22:48:00Z">
        <w:r w:rsidR="00230D68">
          <w:t>NR1I2</w:t>
        </w:r>
      </w:ins>
      <w:ins w:id="1778" w:author="Liu, Cong" w:date="2024-12-24T14:44:00Z" w16du:dateUtc="2024-12-24T22:44:00Z">
        <w:r w:rsidR="005E0738">
          <w:t xml:space="preserve"> </w:t>
        </w:r>
      </w:ins>
      <w:r>
        <w:t xml:space="preserve">regulates </w:t>
      </w:r>
      <w:del w:id="1779" w:author="Liu, Cong" w:date="2024-12-24T14:44:00Z" w16du:dateUtc="2024-12-24T22:44:00Z">
        <w:r w:rsidDel="005E0738">
          <w:delText>DNMT3A</w:delText>
        </w:r>
      </w:del>
      <w:ins w:id="1780" w:author="Liu, Cong" w:date="2024-12-24T14:48:00Z" w16du:dateUtc="2024-12-24T22:48:00Z">
        <w:r w:rsidR="00230D68">
          <w:t>HLA-G</w:t>
        </w:r>
      </w:ins>
      <w:r>
        <w:t>, which</w:t>
      </w:r>
      <w:del w:id="1781" w:author="Liu, Cong" w:date="2024-12-24T14:48:00Z" w16du:dateUtc="2024-12-24T22:48:00Z">
        <w:r w:rsidDel="00230D68">
          <w:delText xml:space="preserve"> </w:delText>
        </w:r>
      </w:del>
      <w:ins w:id="1782" w:author="Liu, Cong" w:date="2024-12-24T14:48:00Z" w16du:dateUtc="2024-12-24T22:48:00Z">
        <w:r w:rsidR="00230D68">
          <w:t xml:space="preserve"> plays an im</w:t>
        </w:r>
      </w:ins>
      <w:ins w:id="1783" w:author="Liu, Cong" w:date="2024-12-24T14:49:00Z" w16du:dateUtc="2024-12-24T22:49:00Z">
        <w:r w:rsidR="00230D68">
          <w:t>portant role in RA susceptibility and regulation</w:t>
        </w:r>
      </w:ins>
      <w:del w:id="1784"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C4A8194" w:rsidR="006F371C" w:rsidRDefault="003C3B5E">
      <w:pPr>
        <w:spacing w:line="360" w:lineRule="auto"/>
      </w:pPr>
      <w:r>
        <w:rPr>
          <w:i/>
        </w:rPr>
        <w:t>RUNX2 and NOTCH3 pathways</w:t>
      </w:r>
      <w:r>
        <w:t xml:space="preserve">. While most signature pathways possessed distinctive sets of active TFs, the RUNX2 pathway shared </w:t>
      </w:r>
      <w:ins w:id="1785" w:author="Liu, Cong" w:date="2024-12-23T18:18:00Z" w16du:dateUtc="2024-12-24T02:18:00Z">
        <w:r w:rsidR="00751031">
          <w:t>3</w:t>
        </w:r>
      </w:ins>
      <w:ins w:id="1786" w:author="Liu, Cong" w:date="2024-12-24T10:40:00Z" w16du:dateUtc="2024-12-24T18:40:00Z">
        <w:r w:rsidR="00AF5BED">
          <w:t>7</w:t>
        </w:r>
      </w:ins>
      <w:ins w:id="1787" w:author="Liu, Cong" w:date="2024-12-23T18:18:00Z" w16du:dateUtc="2024-12-24T02:18:00Z">
        <w:r w:rsidR="00751031">
          <w:t>.5</w:t>
        </w:r>
      </w:ins>
      <w:del w:id="1788" w:author="Liu, Cong" w:date="2024-12-23T18:18:00Z" w16du:dateUtc="2024-12-24T02:18:00Z">
        <w:r w:rsidDel="00751031">
          <w:delText>60</w:delText>
        </w:r>
      </w:del>
      <w:r>
        <w:t>% TFs with other signature pathways, particularly with the NOTCH3 pathway (</w:t>
      </w:r>
      <w:r>
        <w:rPr>
          <w:b/>
        </w:rPr>
        <w:t>Supplementary Fig. S3D</w:t>
      </w:r>
      <w:r>
        <w:t>)</w:t>
      </w:r>
      <w:ins w:id="1789" w:author="Liu, Cong" w:date="2024-12-23T20:05:00Z" w16du:dateUtc="2024-12-24T04:05:00Z">
        <w:r w:rsidR="00A3461A">
          <w:t>,</w:t>
        </w:r>
        <w:r w:rsidR="00A3461A" w:rsidRPr="00A3461A">
          <w:t xml:space="preserve"> </w:t>
        </w:r>
        <w:r w:rsidR="00A3461A">
          <w:t>which suggests the interdependence between RUNX2 and other signature pathways.</w:t>
        </w:r>
      </w:ins>
      <w:del w:id="1790" w:author="Liu, Cong" w:date="2024-12-23T20:05:00Z" w16du:dateUtc="2024-12-24T04:05:00Z">
        <w:r w:rsidDel="00A3461A">
          <w:delText>.</w:delText>
        </w:r>
      </w:del>
      <w:r>
        <w:t xml:space="preserve"> For instance, three TFs (HEY1, HEY2, and HES1) were identified in both NOTCH3 and RUNX2 pathways and regulate osteoblast function</w:t>
      </w:r>
      <w:ins w:id="1791" w:author="Liu, Cong" w:date="2025-01-09T11:13:00Z" w16du:dateUtc="2025-01-09T19:13:00Z">
        <w:r w:rsidR="00C32D85">
          <w:fldChar w:fldCharType="begin"/>
        </w:r>
      </w:ins>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ins w:id="1792" w:author="Liu, Cong" w:date="2025-01-09T11:13:00Z" w16du:dateUtc="2025-01-09T19:13:00Z">
        <w:r w:rsidR="00C32D85" w:rsidRPr="00C32D85">
          <w:rPr>
            <w:vertAlign w:val="superscript"/>
            <w:rPrChange w:id="1793" w:author="Liu, Cong" w:date="2025-01-09T11:13:00Z" w16du:dateUtc="2025-01-09T19:13:00Z">
              <w:rPr>
                <w:rFonts w:ascii="Times New Roman" w:hAnsi="Times New Roman" w:cs="Times New Roman"/>
                <w:vertAlign w:val="superscript"/>
              </w:rPr>
            </w:rPrChange>
          </w:rPr>
          <w:t>45</w:t>
        </w:r>
        <w:r w:rsidR="00C32D85">
          <w:fldChar w:fldCharType="end"/>
        </w:r>
      </w:ins>
      <w:del w:id="1794" w:author="Liu, Cong" w:date="2025-01-09T11:13:00Z" w16du:dateUtc="2025-01-09T19:13:00Z">
        <w:r w:rsidDel="00C32D85">
          <w:fldChar w:fldCharType="begin"/>
        </w:r>
        <w:r w:rsidDel="00C32D85">
          <w:delInstrText>HYPERLINK "https://paperpile.com/c/ccxovd/xOEMM" \h</w:delInstrText>
        </w:r>
        <w:r w:rsidDel="00C32D85">
          <w:fldChar w:fldCharType="separate"/>
        </w:r>
        <w:r w:rsidDel="00C32D85">
          <w:rPr>
            <w:color w:val="000000"/>
            <w:vertAlign w:val="superscript"/>
          </w:rPr>
          <w:delText>43</w:delText>
        </w:r>
        <w:r w:rsidDel="00C32D85">
          <w:fldChar w:fldCharType="end"/>
        </w:r>
      </w:del>
      <w:r>
        <w:t>. NOTCH genes and signaling also play a critical role in the differentiation of synovial fibroblasts into pathogenic cells</w:t>
      </w:r>
      <w:ins w:id="1795" w:author="Liu, Cong" w:date="2025-01-09T11:13:00Z" w16du:dateUtc="2025-01-09T19:13:00Z">
        <w:r w:rsidR="00C32D85">
          <w:fldChar w:fldCharType="begin"/>
        </w:r>
      </w:ins>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ins w:id="1796" w:author="Liu, Cong" w:date="2025-01-09T11:14:00Z" w16du:dateUtc="2025-01-09T19:14:00Z">
        <w:r w:rsidR="00C32D85" w:rsidRPr="00C32D85">
          <w:rPr>
            <w:vertAlign w:val="superscript"/>
            <w:rPrChange w:id="1797" w:author="Liu, Cong" w:date="2025-01-09T11:14:00Z" w16du:dateUtc="2025-01-09T19:14:00Z">
              <w:rPr>
                <w:rFonts w:ascii="Times New Roman" w:hAnsi="Times New Roman" w:cs="Times New Roman"/>
                <w:vertAlign w:val="superscript"/>
              </w:rPr>
            </w:rPrChange>
          </w:rPr>
          <w:t>46</w:t>
        </w:r>
      </w:ins>
      <w:ins w:id="1798" w:author="Liu, Cong" w:date="2025-01-09T11:13:00Z" w16du:dateUtc="2025-01-09T19:13:00Z">
        <w:r w:rsidR="00C32D85">
          <w:fldChar w:fldCharType="end"/>
        </w:r>
      </w:ins>
      <w:del w:id="1799" w:author="Liu, Cong" w:date="2025-01-09T11:13:00Z" w16du:dateUtc="2025-01-09T19:13:00Z">
        <w:r w:rsidDel="00C32D85">
          <w:fldChar w:fldCharType="begin"/>
        </w:r>
        <w:r w:rsidDel="00C32D85">
          <w:delInstrText>HYPERLINK "https://paperpile.com/c/ccxovd/W9JMC" \h</w:delInstrText>
        </w:r>
        <w:r w:rsidDel="00C32D85">
          <w:fldChar w:fldCharType="separate"/>
        </w:r>
        <w:r w:rsidDel="00C32D85">
          <w:rPr>
            <w:color w:val="000000"/>
            <w:vertAlign w:val="superscript"/>
          </w:rPr>
          <w:delText>44</w:delText>
        </w:r>
        <w:r w:rsidDel="00C32D85">
          <w:fldChar w:fldCharType="end"/>
        </w:r>
      </w:del>
      <w:r>
        <w:t xml:space="preserve">. </w:t>
      </w:r>
      <w:del w:id="1800"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1801"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491E77DE" w:rsidR="006F371C" w:rsidRDefault="003C3B5E">
      <w:pPr>
        <w:spacing w:line="360" w:lineRule="auto"/>
      </w:pPr>
      <w:r>
        <w:rPr>
          <w:i/>
        </w:rPr>
        <w:t xml:space="preserve">YAP1 pathway. </w:t>
      </w:r>
      <w:r>
        <w:t xml:space="preserve">Recent evidence suggests a critical regulatory role of the Hippo pathway in the RA pathogenesis. As one of the key components, YAP promotes the localization of SMAD3 in RA fibroblast-like </w:t>
      </w:r>
      <w:proofErr w:type="spellStart"/>
      <w:r>
        <w:t>synoviocytes</w:t>
      </w:r>
      <w:proofErr w:type="spellEnd"/>
      <w:r>
        <w:t xml:space="preserve"> and enhances aggressiveness</w:t>
      </w:r>
      <w:ins w:id="1802" w:author="Liu, Cong" w:date="2025-01-09T11:14:00Z" w16du:dateUtc="2025-01-09T19:14:00Z">
        <w:r w:rsidR="00C32D85">
          <w:fldChar w:fldCharType="begin"/>
        </w:r>
      </w:ins>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ins w:id="1803" w:author="Liu, Cong" w:date="2025-01-09T11:14:00Z" w16du:dateUtc="2025-01-09T19:14:00Z">
        <w:r w:rsidR="00C32D85" w:rsidRPr="00C32D85">
          <w:rPr>
            <w:vertAlign w:val="superscript"/>
            <w:rPrChange w:id="1804" w:author="Liu, Cong" w:date="2025-01-09T11:14:00Z" w16du:dateUtc="2025-01-09T19:14:00Z">
              <w:rPr>
                <w:rFonts w:ascii="Times New Roman" w:hAnsi="Times New Roman" w:cs="Times New Roman"/>
                <w:vertAlign w:val="superscript"/>
              </w:rPr>
            </w:rPrChange>
          </w:rPr>
          <w:t>47</w:t>
        </w:r>
        <w:r w:rsidR="00C32D85">
          <w:fldChar w:fldCharType="end"/>
        </w:r>
      </w:ins>
      <w:del w:id="1805" w:author="Liu, Cong" w:date="2025-01-09T11:14:00Z" w16du:dateUtc="2025-01-09T19:14:00Z">
        <w:r w:rsidDel="00C32D85">
          <w:fldChar w:fldCharType="begin"/>
        </w:r>
        <w:r w:rsidDel="00C32D85">
          <w:delInstrText>HYPERLINK "https://paperpile.com/c/ccxovd/Po5jm" \h</w:delInstrText>
        </w:r>
        <w:r w:rsidDel="00C32D85">
          <w:fldChar w:fldCharType="separate"/>
        </w:r>
        <w:r w:rsidDel="00C32D85">
          <w:rPr>
            <w:color w:val="000000"/>
            <w:vertAlign w:val="superscript"/>
          </w:rPr>
          <w:delText>45</w:delText>
        </w:r>
        <w:r w:rsidDel="00C32D85">
          <w:fldChar w:fldCharType="end"/>
        </w:r>
      </w:del>
      <w:r>
        <w:t>. Unlike RUNX2 and NOTCH3 pathways, YAP1 pathway did not share any TFs with other signature pathways (</w:t>
      </w:r>
      <w:r>
        <w:rPr>
          <w:b/>
        </w:rPr>
        <w:t>Supplementary Fig. S3D</w:t>
      </w:r>
      <w:r>
        <w:t xml:space="preserve">). Multiple TEAD family members were also identified as important in the YAP1/TAZ pathway by binding and promoting gene expression. Previous studies indicate that inhibiting YAP-TEAD interaction reduces RA </w:t>
      </w:r>
      <w:proofErr w:type="spellStart"/>
      <w:r>
        <w:t>synoviocytes</w:t>
      </w:r>
      <w:proofErr w:type="spellEnd"/>
      <w:r>
        <w:t xml:space="preserve"> invasion</w:t>
      </w:r>
      <w:ins w:id="1806" w:author="Liu, Cong" w:date="2025-01-09T11:14:00Z" w16du:dateUtc="2025-01-09T19:14:00Z">
        <w:r w:rsidR="00C32D85">
          <w:fldChar w:fldCharType="begin"/>
        </w:r>
      </w:ins>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ins w:id="1807" w:author="Liu, Cong" w:date="2025-01-19T19:56:00Z" w16du:dateUtc="2025-01-20T03:56:00Z">
        <w:r w:rsidR="00D17F1E" w:rsidRPr="00D17F1E">
          <w:rPr>
            <w:vertAlign w:val="superscript"/>
            <w:rPrChange w:id="1808" w:author="Liu, Cong" w:date="2025-01-19T19:56:00Z" w16du:dateUtc="2025-01-20T03:56:00Z">
              <w:rPr>
                <w:rFonts w:ascii="Times New Roman" w:hAnsi="Times New Roman" w:cs="Times New Roman"/>
                <w:vertAlign w:val="superscript"/>
              </w:rPr>
            </w:rPrChange>
          </w:rPr>
          <w:t>20</w:t>
        </w:r>
      </w:ins>
      <w:ins w:id="1809" w:author="Liu, Cong" w:date="2025-01-09T11:14:00Z" w16du:dateUtc="2025-01-09T19:14:00Z">
        <w:r w:rsidR="00C32D85">
          <w:fldChar w:fldCharType="end"/>
        </w:r>
      </w:ins>
      <w:del w:id="1810" w:author="Liu, Cong" w:date="2025-01-09T11:14:00Z" w16du:dateUtc="2025-01-09T19:14:00Z">
        <w:r w:rsidDel="00C32D85">
          <w:fldChar w:fldCharType="begin"/>
        </w:r>
        <w:r w:rsidDel="00C32D85">
          <w:delInstrText>HYPERLINK "https://paperpile.com/c/ccxovd/8HUl6" \h</w:delInstrText>
        </w:r>
        <w:r w:rsidDel="00C32D85">
          <w:fldChar w:fldCharType="separate"/>
        </w:r>
        <w:r w:rsidDel="00C32D85">
          <w:rPr>
            <w:color w:val="000000"/>
            <w:vertAlign w:val="superscript"/>
          </w:rPr>
          <w:delText>14</w:delText>
        </w:r>
        <w:r w:rsidDel="00C32D85">
          <w:fldChar w:fldCharType="end"/>
        </w:r>
      </w:del>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1811" w:author="Liu, Cong" w:date="2024-12-23T20:09:00Z" w16du:dateUtc="2024-12-24T04:09:00Z">
        <w:r w:rsidDel="0073177A">
          <w:delText>BCL6B</w:delText>
        </w:r>
      </w:del>
      <w:del w:id="1812" w:author="Liu, Cong" w:date="2025-01-07T19:22:00Z" w16du:dateUtc="2025-01-08T03:22:00Z">
        <w:r w:rsidDel="0019095E">
          <w:delText xml:space="preserve">, </w:delText>
        </w:r>
      </w:del>
      <w:r>
        <w:t>DLX3</w:t>
      </w:r>
      <w:ins w:id="1813" w:author="Liu, Cong" w:date="2025-01-07T19:22:00Z" w16du:dateUtc="2025-01-08T03:22:00Z">
        <w:r w:rsidR="00622E9E">
          <w:t xml:space="preserve">, </w:t>
        </w:r>
      </w:ins>
      <w:ins w:id="1814" w:author="Liu, Cong" w:date="2025-01-07T19:23:00Z" w16du:dateUtc="2025-01-08T03:23:00Z">
        <w:r w:rsidR="0019095E">
          <w:t>MEF2B</w:t>
        </w:r>
      </w:ins>
      <w:r>
        <w:t xml:space="preserve">, </w:t>
      </w:r>
      <w:del w:id="1815" w:author="Liu, Cong" w:date="2024-12-23T20:10:00Z" w16du:dateUtc="2024-12-24T04:10:00Z">
        <w:r w:rsidDel="007E5036">
          <w:delText>FOXP2</w:delText>
        </w:r>
      </w:del>
      <w:del w:id="1816" w:author="Liu, Cong" w:date="2024-12-29T21:04:00Z" w16du:dateUtc="2024-12-30T05:04:00Z">
        <w:r w:rsidDel="00F03122">
          <w:delText xml:space="preserve">, </w:delText>
        </w:r>
      </w:del>
      <w:del w:id="1817" w:author="Liu, Cong" w:date="2024-12-23T20:10:00Z" w16du:dateUtc="2024-12-24T04:10:00Z">
        <w:r w:rsidDel="007E5036">
          <w:delText>PAX4</w:delText>
        </w:r>
      </w:del>
      <w:ins w:id="1818" w:author="Liu, Cong" w:date="2024-12-23T20:10:00Z" w16du:dateUtc="2024-12-24T04:10:00Z">
        <w:r w:rsidR="007E5036">
          <w:t>POU</w:t>
        </w:r>
      </w:ins>
      <w:ins w:id="1819" w:author="Liu, Cong" w:date="2025-01-07T19:22:00Z" w16du:dateUtc="2025-01-08T03:22:00Z">
        <w:r w:rsidR="00622E9E">
          <w:t>3</w:t>
        </w:r>
      </w:ins>
      <w:ins w:id="1820" w:author="Liu, Cong" w:date="2024-12-23T20:11:00Z" w16du:dateUtc="2024-12-24T04:11:00Z">
        <w:r w:rsidR="007E5036">
          <w:t>F</w:t>
        </w:r>
      </w:ins>
      <w:ins w:id="1821" w:author="Liu, Cong" w:date="2025-01-07T19:22:00Z" w16du:dateUtc="2025-01-08T03:22:00Z">
        <w:r w:rsidR="00622E9E">
          <w:t>1</w:t>
        </w:r>
      </w:ins>
      <w:r>
        <w:t xml:space="preserve">, </w:t>
      </w:r>
      <w:del w:id="1822" w:author="Liu, Cong" w:date="2024-12-23T20:11:00Z" w16du:dateUtc="2024-12-24T04:11:00Z">
        <w:r w:rsidDel="007E5036">
          <w:delText>ETV4</w:delText>
        </w:r>
      </w:del>
      <w:ins w:id="1823" w:author="Liu, Cong" w:date="2024-12-23T20:11:00Z" w16du:dateUtc="2024-12-24T04:11:00Z">
        <w:r w:rsidR="007E5036">
          <w:t>RAX2</w:t>
        </w:r>
      </w:ins>
      <w:r>
        <w:t xml:space="preserve">, </w:t>
      </w:r>
      <w:del w:id="1824" w:author="Liu, Cong" w:date="2024-12-23T20:11:00Z" w16du:dateUtc="2024-12-24T04:11:00Z">
        <w:r w:rsidDel="007E5036">
          <w:delText xml:space="preserve">TP63 </w:delText>
        </w:r>
      </w:del>
      <w:ins w:id="1825" w:author="Liu, Cong" w:date="2024-12-23T20:11:00Z" w16du:dateUtc="2024-12-24T04:11:00Z">
        <w:r w:rsidR="007E5036">
          <w:t xml:space="preserve">TLX2 </w:t>
        </w:r>
      </w:ins>
      <w:r>
        <w:t xml:space="preserve">from different families had </w:t>
      </w:r>
      <w:proofErr w:type="spellStart"/>
      <w:r>
        <w:t>regulatees</w:t>
      </w:r>
      <w:proofErr w:type="spellEnd"/>
      <w:r>
        <w:t xml:space="preserve">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1826"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1827" w:author="Liu, Cong" w:date="2024-12-21T16:28:00Z" w16du:dateUtc="2024-12-22T00:28:00Z">
        <w:r w:rsidDel="000A269E">
          <w:delText>late stage</w:delText>
        </w:r>
      </w:del>
      <w:ins w:id="1828"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1829" w:author="Liu, Cong" w:date="2024-12-21T16:28:00Z" w16du:dateUtc="2024-12-22T00:28:00Z"/>
        </w:rPr>
      </w:pPr>
      <w:del w:id="1830" w:author="Liu, Cong" w:date="2024-12-21T16:28:00Z" w16du:dateUtc="2024-12-22T00:28:00Z">
        <w:r w:rsidDel="000A269E">
          <w:delText>Pathways in other Kmeans groups</w:delText>
        </w:r>
      </w:del>
    </w:p>
    <w:p w14:paraId="7A383C26" w14:textId="66F85698" w:rsidR="006F371C" w:rsidRDefault="003C3B5E">
      <w:pPr>
        <w:spacing w:line="360" w:lineRule="auto"/>
      </w:pPr>
      <w:del w:id="1831"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ins w:id="1832" w:author="Liu, Cong" w:date="2025-01-09T11:15:00Z" w16du:dateUtc="2025-01-09T19:15:00Z">
        <w:r w:rsidR="00FB51B7">
          <w:fldChar w:fldCharType="begin"/>
        </w:r>
      </w:ins>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ins w:id="1833" w:author="Liu, Cong" w:date="2025-01-09T11:15:00Z" w16du:dateUtc="2025-01-09T19:15:00Z">
        <w:r w:rsidR="00FB51B7" w:rsidRPr="00FB51B7">
          <w:rPr>
            <w:vertAlign w:val="superscript"/>
            <w:rPrChange w:id="1834" w:author="Liu, Cong" w:date="2025-01-09T11:15:00Z" w16du:dateUtc="2025-01-09T19:15:00Z">
              <w:rPr>
                <w:rFonts w:ascii="Times New Roman" w:hAnsi="Times New Roman" w:cs="Times New Roman"/>
                <w:vertAlign w:val="superscript"/>
              </w:rPr>
            </w:rPrChange>
          </w:rPr>
          <w:t>48</w:t>
        </w:r>
        <w:r w:rsidR="00FB51B7">
          <w:fldChar w:fldCharType="end"/>
        </w:r>
      </w:ins>
      <w:del w:id="1835" w:author="Liu, Cong" w:date="2025-01-09T11:15:00Z" w16du:dateUtc="2025-01-09T19:15:00Z">
        <w:r w:rsidDel="00FB51B7">
          <w:fldChar w:fldCharType="begin"/>
        </w:r>
        <w:r w:rsidDel="00FB51B7">
          <w:delInstrText>HYPERLINK "https://paperpile.com/c/ccxovd/Nni4i" \h</w:delInstrText>
        </w:r>
        <w:r w:rsidDel="00FB51B7">
          <w:fldChar w:fldCharType="separate"/>
        </w:r>
        <w:r w:rsidDel="00FB51B7">
          <w:rPr>
            <w:color w:val="000000"/>
            <w:vertAlign w:val="superscript"/>
          </w:rPr>
          <w:delText>46</w:delText>
        </w:r>
        <w:r w:rsidDel="00FB51B7">
          <w:fldChar w:fldCharType="end"/>
        </w:r>
      </w:del>
      <w:r>
        <w:t>. Similarly, RUNX3, which is also a pathway associated with CON, is chondroprotective in preclinical models of arthritis</w:t>
      </w:r>
      <w:ins w:id="1836" w:author="Liu, Cong" w:date="2025-01-09T11:15:00Z" w16du:dateUtc="2025-01-09T19:15:00Z">
        <w:r w:rsidR="00FB51B7">
          <w:fldChar w:fldCharType="begin"/>
        </w:r>
      </w:ins>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ins w:id="1837" w:author="Liu, Cong" w:date="2025-01-09T11:15:00Z" w16du:dateUtc="2025-01-09T19:15:00Z">
        <w:r w:rsidR="00FB51B7" w:rsidRPr="00FB51B7">
          <w:rPr>
            <w:vertAlign w:val="superscript"/>
            <w:rPrChange w:id="1838" w:author="Liu, Cong" w:date="2025-01-09T11:15:00Z" w16du:dateUtc="2025-01-09T19:15:00Z">
              <w:rPr>
                <w:rFonts w:ascii="Times New Roman" w:hAnsi="Times New Roman" w:cs="Times New Roman"/>
                <w:vertAlign w:val="superscript"/>
              </w:rPr>
            </w:rPrChange>
          </w:rPr>
          <w:t>49</w:t>
        </w:r>
        <w:r w:rsidR="00FB51B7">
          <w:fldChar w:fldCharType="end"/>
        </w:r>
      </w:ins>
      <w:del w:id="1839" w:author="Liu, Cong" w:date="2025-01-09T11:15:00Z" w16du:dateUtc="2025-01-09T19:15:00Z">
        <w:r w:rsidDel="00FB51B7">
          <w:fldChar w:fldCharType="begin"/>
        </w:r>
        <w:r w:rsidDel="00FB51B7">
          <w:delInstrText>HYPERLINK "https://paperpile.com/c/ccxovd/KyCRX" \h</w:delInstrText>
        </w:r>
        <w:r w:rsidDel="00FB51B7">
          <w:fldChar w:fldCharType="separate"/>
        </w:r>
        <w:r w:rsidDel="00FB51B7">
          <w:rPr>
            <w:color w:val="000000"/>
            <w:vertAlign w:val="superscript"/>
          </w:rPr>
          <w:delText>47</w:delText>
        </w:r>
        <w:r w:rsidDel="00FB51B7">
          <w:fldChar w:fldCharType="end"/>
        </w:r>
      </w:del>
      <w:r>
        <w:t xml:space="preserve">. </w:t>
      </w:r>
    </w:p>
    <w:p w14:paraId="5A68898C" w14:textId="77777777" w:rsidR="006F371C" w:rsidDel="000A269E" w:rsidRDefault="006F371C">
      <w:pPr>
        <w:spacing w:line="360" w:lineRule="auto"/>
        <w:rPr>
          <w:del w:id="1840" w:author="Liu, Cong" w:date="2024-12-21T16:28:00Z" w16du:dateUtc="2024-12-22T00:28:00Z"/>
        </w:rPr>
      </w:pPr>
    </w:p>
    <w:p w14:paraId="77719C18" w14:textId="7870892C" w:rsidR="006F371C" w:rsidDel="000A269E" w:rsidRDefault="003C3B5E">
      <w:pPr>
        <w:spacing w:line="360" w:lineRule="auto"/>
        <w:rPr>
          <w:del w:id="1841" w:author="Liu, Cong" w:date="2024-12-21T16:28:00Z" w16du:dateUtc="2024-12-22T00:28:00Z"/>
        </w:rPr>
      </w:pPr>
      <w:del w:id="1842" w:author="Liu, Cong" w:date="2024-12-21T16:28:00Z" w16du:dateUtc="2024-12-22T00:28:00Z">
        <w:r w:rsidDel="000A269E">
          <w:delText>G5 is also enriched for At-Risk/ERA (p-value &lt; 0.</w:delText>
        </w:r>
      </w:del>
      <w:del w:id="1843" w:author="Liu, Cong" w:date="2024-12-21T16:06:00Z" w16du:dateUtc="2024-12-22T00:06:00Z">
        <w:r w:rsidDel="00E46077">
          <w:delText>1</w:delText>
        </w:r>
      </w:del>
      <w:del w:id="1844"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6"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491" w:author="Liu, Cong" w:date="2025-01-07T09:43:00Z" w:initials="CL">
    <w:p w14:paraId="721F27E9" w14:textId="77777777" w:rsidR="002D1C00" w:rsidRDefault="002D1C00" w:rsidP="002D1C00">
      <w:r>
        <w:rPr>
          <w:rStyle w:val="CommentReference"/>
        </w:rPr>
        <w:annotationRef/>
      </w:r>
      <w:hyperlink r:id="rId1" w:history="1">
        <w:r w:rsidRPr="00B73FE9">
          <w:rPr>
            <w:rStyle w:val="Hyperlink"/>
            <w:sz w:val="20"/>
            <w:szCs w:val="20"/>
          </w:rPr>
          <w:t>https://pubmed.ncbi.nlm.nih.gov/38821936/</w:t>
        </w:r>
      </w:hyperlink>
    </w:p>
    <w:p w14:paraId="304B1BEB" w14:textId="77777777" w:rsidR="002D1C00" w:rsidRDefault="002D1C00" w:rsidP="002D1C00">
      <w:hyperlink r:id="rId2" w:history="1">
        <w:r w:rsidRPr="00B73FE9">
          <w:rPr>
            <w:rStyle w:val="Hyperlink"/>
            <w:sz w:val="20"/>
            <w:szCs w:val="20"/>
          </w:rPr>
          <w:t>https://www.nature.com/articles/s41586-023-06708-y</w:t>
        </w:r>
      </w:hyperlink>
      <w:r>
        <w:rPr>
          <w:sz w:val="20"/>
          <w:szCs w:val="20"/>
        </w:rPr>
        <w:t xml:space="preserve">  </w:t>
      </w:r>
    </w:p>
  </w:comment>
  <w:comment w:id="494"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3"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505"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518"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622" w:author="Liu, Cong" w:date="2025-01-07T09:43:00Z" w:initials="CL">
    <w:p w14:paraId="585399B9" w14:textId="77777777" w:rsidR="00E76B9A" w:rsidRDefault="00E76B9A" w:rsidP="00E76B9A">
      <w:r>
        <w:rPr>
          <w:rStyle w:val="CommentReference"/>
        </w:rPr>
        <w:annotationRef/>
      </w:r>
      <w:hyperlink r:id="rId4" w:history="1">
        <w:r w:rsidRPr="00B73FE9">
          <w:rPr>
            <w:rStyle w:val="Hyperlink"/>
            <w:sz w:val="20"/>
            <w:szCs w:val="20"/>
          </w:rPr>
          <w:t>https://pubmed.ncbi.nlm.nih.gov/38821936/</w:t>
        </w:r>
      </w:hyperlink>
    </w:p>
    <w:p w14:paraId="4332BDC3" w14:textId="77777777" w:rsidR="00E76B9A" w:rsidRDefault="00E76B9A" w:rsidP="00E76B9A">
      <w:hyperlink r:id="rId5" w:history="1">
        <w:r w:rsidRPr="00B73FE9">
          <w:rPr>
            <w:rStyle w:val="Hyperlink"/>
            <w:sz w:val="20"/>
            <w:szCs w:val="20"/>
          </w:rPr>
          <w:t>https://www.nature.com/articles/s41586-023-06708-y</w:t>
        </w:r>
      </w:hyperlink>
      <w:r>
        <w:rPr>
          <w:sz w:val="20"/>
          <w:szCs w:val="20"/>
        </w:rPr>
        <w:t xml:space="preserve">  </w:t>
      </w:r>
    </w:p>
  </w:comment>
  <w:comment w:id="681"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 w:id="766" w:author="Firestein, Gary" w:date="2024-12-26T09:54:00Z" w:initials="GF">
    <w:p w14:paraId="284F154A" w14:textId="1C00E870"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0"/>
  <w15:commentEx w15:paraId="304B1BEB" w15:done="0"/>
  <w15:commentEx w15:paraId="2EB08D25" w15:done="0"/>
  <w15:commentEx w15:paraId="60071F22" w15:done="1"/>
  <w15:commentEx w15:paraId="174695F5" w15:done="0"/>
  <w15:commentEx w15:paraId="4332BDC3" w15:done="0"/>
  <w15:commentEx w15:paraId="52F679E6"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758565E0" w16cex:dateUtc="2025-01-07T17:43: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304B1BEB" w16cid:durableId="758565E0"/>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61D0E" w14:textId="77777777" w:rsidR="00D262D3" w:rsidRDefault="00D262D3" w:rsidP="005A51A8">
      <w:r>
        <w:separator/>
      </w:r>
    </w:p>
  </w:endnote>
  <w:endnote w:type="continuationSeparator" w:id="0">
    <w:p w14:paraId="2AFE345D" w14:textId="77777777" w:rsidR="00D262D3" w:rsidRDefault="00D262D3"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5975DF60-219A-1347-9D40-32BA0897A25C}"/>
    <w:embedBold r:id="rId2" w:fontKey="{2C1C7A63-FDEC-824C-ACC2-7FEBDEB28F27}"/>
    <w:embedItalic r:id="rId3" w:fontKey="{49FEBFBD-5C1A-DC46-9E3D-E48AE8E4C419}"/>
  </w:font>
  <w:font w:name="SimSun">
    <w:altName w:val="宋体"/>
    <w:panose1 w:val="02010600030101010101"/>
    <w:charset w:val="86"/>
    <w:family w:val="auto"/>
    <w:pitch w:val="variable"/>
    <w:sig w:usb0="00000203" w:usb1="288F0000" w:usb2="00000016" w:usb3="00000000" w:csb0="00040001" w:csb1="00000000"/>
    <w:embedRegular r:id="rId4" w:subsetted="1" w:fontKey="{4C195F0A-0B67-9B4D-9BEF-AC652CBC6E52}"/>
  </w:font>
  <w:font w:name="Times New Roman">
    <w:panose1 w:val="02020603050405020304"/>
    <w:charset w:val="00"/>
    <w:family w:val="roman"/>
    <w:pitch w:val="variable"/>
    <w:sig w:usb0="E0002EFF" w:usb1="C000785B" w:usb2="00000009" w:usb3="00000000" w:csb0="000001FF" w:csb1="00000000"/>
    <w:embedRegular r:id="rId5" w:fontKey="{0D4FCA65-20BC-BE4D-857E-B666CA03CC53}"/>
    <w:embedBold r:id="rId6" w:fontKey="{DADF8071-D13D-4748-8556-56A1EFFF2688}"/>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5DFC7A6F-EDDC-5E4A-B4EA-BDF0D111EDFB}"/>
  </w:font>
  <w:font w:name="Cambria Math">
    <w:panose1 w:val="02040503050406030204"/>
    <w:charset w:val="00"/>
    <w:family w:val="roman"/>
    <w:pitch w:val="variable"/>
    <w:sig w:usb0="E00002FF" w:usb1="420024FF" w:usb2="00000000" w:usb3="00000000" w:csb0="0000019F" w:csb1="00000000"/>
    <w:embedRegular r:id="rId9" w:fontKey="{948E8081-A0D5-2645-9E4B-12DFB11EABEC}"/>
    <w:embedItalic r:id="rId10" w:fontKey="{81041CD7-255E-9546-8E59-5D8D785FD5A1}"/>
  </w:font>
  <w:font w:name="Calibri">
    <w:panose1 w:val="020F0502020204030204"/>
    <w:charset w:val="00"/>
    <w:family w:val="swiss"/>
    <w:pitch w:val="variable"/>
    <w:sig w:usb0="E4002EFF" w:usb1="C200247B" w:usb2="00000009" w:usb3="00000000" w:csb0="000001FF" w:csb1="00000000"/>
    <w:embedRegular r:id="rId11" w:fontKey="{07DE2AF4-E771-BC47-ABBE-FCBA91E27D64}"/>
  </w:font>
  <w:font w:name="Cambria">
    <w:panose1 w:val="02040503050406030204"/>
    <w:charset w:val="00"/>
    <w:family w:val="roman"/>
    <w:pitch w:val="variable"/>
    <w:sig w:usb0="E00006FF" w:usb1="420024FF" w:usb2="02000000" w:usb3="00000000" w:csb0="0000019F" w:csb1="00000000"/>
    <w:embedRegular r:id="rId12" w:fontKey="{A4224574-8A17-E044-8290-B847A50D70B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40D6F" w14:textId="77777777" w:rsidR="00D262D3" w:rsidRDefault="00D262D3" w:rsidP="005A51A8">
      <w:r>
        <w:separator/>
      </w:r>
    </w:p>
  </w:footnote>
  <w:footnote w:type="continuationSeparator" w:id="0">
    <w:p w14:paraId="4C8EDA5D" w14:textId="77777777" w:rsidR="00D262D3" w:rsidRDefault="00D262D3"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9"/>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4982"/>
    <w:rsid w:val="00005881"/>
    <w:rsid w:val="0000690F"/>
    <w:rsid w:val="0001438D"/>
    <w:rsid w:val="000164EF"/>
    <w:rsid w:val="00023617"/>
    <w:rsid w:val="00023C9A"/>
    <w:rsid w:val="00033807"/>
    <w:rsid w:val="00037FBA"/>
    <w:rsid w:val="000514D7"/>
    <w:rsid w:val="00056ABD"/>
    <w:rsid w:val="00056C8F"/>
    <w:rsid w:val="000600F6"/>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4C99"/>
    <w:rsid w:val="000E6ACF"/>
    <w:rsid w:val="000F696E"/>
    <w:rsid w:val="000F786E"/>
    <w:rsid w:val="001069F7"/>
    <w:rsid w:val="00121988"/>
    <w:rsid w:val="00123F6E"/>
    <w:rsid w:val="00123FF4"/>
    <w:rsid w:val="0012644F"/>
    <w:rsid w:val="00127426"/>
    <w:rsid w:val="001551DD"/>
    <w:rsid w:val="0015538C"/>
    <w:rsid w:val="00156C87"/>
    <w:rsid w:val="00161BD0"/>
    <w:rsid w:val="00163669"/>
    <w:rsid w:val="00164243"/>
    <w:rsid w:val="00166BD0"/>
    <w:rsid w:val="0017177C"/>
    <w:rsid w:val="00172542"/>
    <w:rsid w:val="001756A2"/>
    <w:rsid w:val="001849D4"/>
    <w:rsid w:val="0019095E"/>
    <w:rsid w:val="00192ABB"/>
    <w:rsid w:val="001961CD"/>
    <w:rsid w:val="00197BD2"/>
    <w:rsid w:val="001A1344"/>
    <w:rsid w:val="001A482D"/>
    <w:rsid w:val="001A5A76"/>
    <w:rsid w:val="001A6540"/>
    <w:rsid w:val="001B32D9"/>
    <w:rsid w:val="001B37C4"/>
    <w:rsid w:val="001C0716"/>
    <w:rsid w:val="001C1C96"/>
    <w:rsid w:val="001C401D"/>
    <w:rsid w:val="001C451F"/>
    <w:rsid w:val="001D3C46"/>
    <w:rsid w:val="001E2EB7"/>
    <w:rsid w:val="001E518D"/>
    <w:rsid w:val="001E5474"/>
    <w:rsid w:val="001E580D"/>
    <w:rsid w:val="00202893"/>
    <w:rsid w:val="00206B57"/>
    <w:rsid w:val="00211769"/>
    <w:rsid w:val="002137C1"/>
    <w:rsid w:val="00215705"/>
    <w:rsid w:val="00216823"/>
    <w:rsid w:val="00220300"/>
    <w:rsid w:val="00225ADD"/>
    <w:rsid w:val="00230D68"/>
    <w:rsid w:val="00231B3C"/>
    <w:rsid w:val="0023518D"/>
    <w:rsid w:val="00236B46"/>
    <w:rsid w:val="0024343B"/>
    <w:rsid w:val="00246D06"/>
    <w:rsid w:val="0025662A"/>
    <w:rsid w:val="00262DB8"/>
    <w:rsid w:val="002716A1"/>
    <w:rsid w:val="00276D93"/>
    <w:rsid w:val="002B4E90"/>
    <w:rsid w:val="002B7C8B"/>
    <w:rsid w:val="002C0F20"/>
    <w:rsid w:val="002C4F8D"/>
    <w:rsid w:val="002D18D0"/>
    <w:rsid w:val="002D1C00"/>
    <w:rsid w:val="002D30D1"/>
    <w:rsid w:val="002D5FDE"/>
    <w:rsid w:val="002D77B8"/>
    <w:rsid w:val="002E0D02"/>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74E7"/>
    <w:rsid w:val="00391188"/>
    <w:rsid w:val="00392AC8"/>
    <w:rsid w:val="00394320"/>
    <w:rsid w:val="00394ABE"/>
    <w:rsid w:val="003A17FE"/>
    <w:rsid w:val="003A3AF8"/>
    <w:rsid w:val="003A778D"/>
    <w:rsid w:val="003B1085"/>
    <w:rsid w:val="003B593D"/>
    <w:rsid w:val="003B69B6"/>
    <w:rsid w:val="003C2C79"/>
    <w:rsid w:val="003C3083"/>
    <w:rsid w:val="003C3B5E"/>
    <w:rsid w:val="003C4A10"/>
    <w:rsid w:val="003D4EE9"/>
    <w:rsid w:val="003D70CC"/>
    <w:rsid w:val="003E1D94"/>
    <w:rsid w:val="003E28E9"/>
    <w:rsid w:val="003E6E6A"/>
    <w:rsid w:val="003F09FB"/>
    <w:rsid w:val="003F5B5F"/>
    <w:rsid w:val="003F610E"/>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3BA7"/>
    <w:rsid w:val="00504AC3"/>
    <w:rsid w:val="00516CEF"/>
    <w:rsid w:val="0053535B"/>
    <w:rsid w:val="005415A3"/>
    <w:rsid w:val="00541B09"/>
    <w:rsid w:val="00547279"/>
    <w:rsid w:val="0055182D"/>
    <w:rsid w:val="00556048"/>
    <w:rsid w:val="0056048E"/>
    <w:rsid w:val="005629AA"/>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37755"/>
    <w:rsid w:val="0065755E"/>
    <w:rsid w:val="00662018"/>
    <w:rsid w:val="006637C1"/>
    <w:rsid w:val="006647A1"/>
    <w:rsid w:val="00667487"/>
    <w:rsid w:val="00672015"/>
    <w:rsid w:val="00674534"/>
    <w:rsid w:val="00676C7B"/>
    <w:rsid w:val="00684BAF"/>
    <w:rsid w:val="00693AB0"/>
    <w:rsid w:val="00697D48"/>
    <w:rsid w:val="006A5F0F"/>
    <w:rsid w:val="006A796D"/>
    <w:rsid w:val="006B2FCA"/>
    <w:rsid w:val="006B60DE"/>
    <w:rsid w:val="006C6707"/>
    <w:rsid w:val="006C68C6"/>
    <w:rsid w:val="006C6F90"/>
    <w:rsid w:val="006E1706"/>
    <w:rsid w:val="006E64C3"/>
    <w:rsid w:val="006F371C"/>
    <w:rsid w:val="007016F7"/>
    <w:rsid w:val="00720032"/>
    <w:rsid w:val="0072089A"/>
    <w:rsid w:val="00721125"/>
    <w:rsid w:val="007263FD"/>
    <w:rsid w:val="0073177A"/>
    <w:rsid w:val="00733F1E"/>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1A75"/>
    <w:rsid w:val="007C4D47"/>
    <w:rsid w:val="007E1651"/>
    <w:rsid w:val="007E4223"/>
    <w:rsid w:val="007E5036"/>
    <w:rsid w:val="007F6E92"/>
    <w:rsid w:val="00803599"/>
    <w:rsid w:val="00813552"/>
    <w:rsid w:val="00820DDD"/>
    <w:rsid w:val="00836423"/>
    <w:rsid w:val="00842320"/>
    <w:rsid w:val="008437FD"/>
    <w:rsid w:val="00845243"/>
    <w:rsid w:val="0085526D"/>
    <w:rsid w:val="008560C2"/>
    <w:rsid w:val="008575D9"/>
    <w:rsid w:val="00865CD9"/>
    <w:rsid w:val="008821CA"/>
    <w:rsid w:val="00882BC7"/>
    <w:rsid w:val="00882C52"/>
    <w:rsid w:val="00896E45"/>
    <w:rsid w:val="008A2957"/>
    <w:rsid w:val="008B3B88"/>
    <w:rsid w:val="008D1F32"/>
    <w:rsid w:val="008E2937"/>
    <w:rsid w:val="008E3A08"/>
    <w:rsid w:val="008E3BBE"/>
    <w:rsid w:val="008E3C12"/>
    <w:rsid w:val="008E4146"/>
    <w:rsid w:val="008E7785"/>
    <w:rsid w:val="008F35FF"/>
    <w:rsid w:val="008F682E"/>
    <w:rsid w:val="00907F5C"/>
    <w:rsid w:val="00916012"/>
    <w:rsid w:val="009329C5"/>
    <w:rsid w:val="00936537"/>
    <w:rsid w:val="009376DF"/>
    <w:rsid w:val="009402AF"/>
    <w:rsid w:val="00941FD9"/>
    <w:rsid w:val="009429F5"/>
    <w:rsid w:val="00946EFC"/>
    <w:rsid w:val="009563EF"/>
    <w:rsid w:val="00957898"/>
    <w:rsid w:val="00971E50"/>
    <w:rsid w:val="0099498B"/>
    <w:rsid w:val="009A1309"/>
    <w:rsid w:val="009A39C6"/>
    <w:rsid w:val="009B4CA2"/>
    <w:rsid w:val="009B7A8B"/>
    <w:rsid w:val="009C71E7"/>
    <w:rsid w:val="009C7FF2"/>
    <w:rsid w:val="009D21A0"/>
    <w:rsid w:val="009D7080"/>
    <w:rsid w:val="009E416F"/>
    <w:rsid w:val="009E7968"/>
    <w:rsid w:val="009F56B7"/>
    <w:rsid w:val="009F5955"/>
    <w:rsid w:val="009F72D6"/>
    <w:rsid w:val="009F7FA3"/>
    <w:rsid w:val="00A00F47"/>
    <w:rsid w:val="00A02BB1"/>
    <w:rsid w:val="00A04E1E"/>
    <w:rsid w:val="00A0722A"/>
    <w:rsid w:val="00A1035F"/>
    <w:rsid w:val="00A11130"/>
    <w:rsid w:val="00A12AB3"/>
    <w:rsid w:val="00A2091F"/>
    <w:rsid w:val="00A22D79"/>
    <w:rsid w:val="00A3461A"/>
    <w:rsid w:val="00A51581"/>
    <w:rsid w:val="00A51745"/>
    <w:rsid w:val="00A53A28"/>
    <w:rsid w:val="00A63137"/>
    <w:rsid w:val="00A6639A"/>
    <w:rsid w:val="00A775E4"/>
    <w:rsid w:val="00A77CA2"/>
    <w:rsid w:val="00A8511F"/>
    <w:rsid w:val="00A86870"/>
    <w:rsid w:val="00A90C86"/>
    <w:rsid w:val="00A928E5"/>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7EDC"/>
    <w:rsid w:val="00B41978"/>
    <w:rsid w:val="00B43BF0"/>
    <w:rsid w:val="00B47747"/>
    <w:rsid w:val="00B54E06"/>
    <w:rsid w:val="00B60685"/>
    <w:rsid w:val="00B60CAC"/>
    <w:rsid w:val="00B637BB"/>
    <w:rsid w:val="00B66D91"/>
    <w:rsid w:val="00B7175A"/>
    <w:rsid w:val="00B73553"/>
    <w:rsid w:val="00B741C7"/>
    <w:rsid w:val="00B97198"/>
    <w:rsid w:val="00BA0960"/>
    <w:rsid w:val="00BA1347"/>
    <w:rsid w:val="00BA1E01"/>
    <w:rsid w:val="00BB3DB7"/>
    <w:rsid w:val="00BE3858"/>
    <w:rsid w:val="00BE7077"/>
    <w:rsid w:val="00BF1233"/>
    <w:rsid w:val="00C00C15"/>
    <w:rsid w:val="00C010B6"/>
    <w:rsid w:val="00C021B1"/>
    <w:rsid w:val="00C203B0"/>
    <w:rsid w:val="00C2220E"/>
    <w:rsid w:val="00C30CD2"/>
    <w:rsid w:val="00C32D85"/>
    <w:rsid w:val="00C33327"/>
    <w:rsid w:val="00C404BC"/>
    <w:rsid w:val="00C45555"/>
    <w:rsid w:val="00C47918"/>
    <w:rsid w:val="00C5367A"/>
    <w:rsid w:val="00C60189"/>
    <w:rsid w:val="00C923C0"/>
    <w:rsid w:val="00C925CB"/>
    <w:rsid w:val="00C95424"/>
    <w:rsid w:val="00CA1886"/>
    <w:rsid w:val="00CA6BF3"/>
    <w:rsid w:val="00CB6BA0"/>
    <w:rsid w:val="00CC0E0A"/>
    <w:rsid w:val="00CC1836"/>
    <w:rsid w:val="00CD1BA9"/>
    <w:rsid w:val="00D0002C"/>
    <w:rsid w:val="00D00722"/>
    <w:rsid w:val="00D03CEB"/>
    <w:rsid w:val="00D11E70"/>
    <w:rsid w:val="00D17F1E"/>
    <w:rsid w:val="00D232EF"/>
    <w:rsid w:val="00D262D3"/>
    <w:rsid w:val="00D26301"/>
    <w:rsid w:val="00D264BC"/>
    <w:rsid w:val="00D26D6B"/>
    <w:rsid w:val="00D3770D"/>
    <w:rsid w:val="00D43EEA"/>
    <w:rsid w:val="00D45960"/>
    <w:rsid w:val="00D50C6B"/>
    <w:rsid w:val="00D5128F"/>
    <w:rsid w:val="00D54C24"/>
    <w:rsid w:val="00D613FD"/>
    <w:rsid w:val="00D6201D"/>
    <w:rsid w:val="00D63CCB"/>
    <w:rsid w:val="00D63CDE"/>
    <w:rsid w:val="00D70410"/>
    <w:rsid w:val="00D76426"/>
    <w:rsid w:val="00D86815"/>
    <w:rsid w:val="00D9489D"/>
    <w:rsid w:val="00D97B49"/>
    <w:rsid w:val="00DA353B"/>
    <w:rsid w:val="00DB7781"/>
    <w:rsid w:val="00DC3E0A"/>
    <w:rsid w:val="00DC49F1"/>
    <w:rsid w:val="00DD4229"/>
    <w:rsid w:val="00DD7962"/>
    <w:rsid w:val="00DE2C39"/>
    <w:rsid w:val="00DF2890"/>
    <w:rsid w:val="00DF7C3C"/>
    <w:rsid w:val="00E0191E"/>
    <w:rsid w:val="00E15833"/>
    <w:rsid w:val="00E31312"/>
    <w:rsid w:val="00E354AC"/>
    <w:rsid w:val="00E35B63"/>
    <w:rsid w:val="00E437CD"/>
    <w:rsid w:val="00E438A7"/>
    <w:rsid w:val="00E44E24"/>
    <w:rsid w:val="00E46077"/>
    <w:rsid w:val="00E467A2"/>
    <w:rsid w:val="00E5471E"/>
    <w:rsid w:val="00E553E2"/>
    <w:rsid w:val="00E621E5"/>
    <w:rsid w:val="00E64953"/>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F1416"/>
    <w:rsid w:val="00EF4064"/>
    <w:rsid w:val="00EF5903"/>
    <w:rsid w:val="00F01B4E"/>
    <w:rsid w:val="00F03122"/>
    <w:rsid w:val="00F1048E"/>
    <w:rsid w:val="00F117F6"/>
    <w:rsid w:val="00F221FA"/>
    <w:rsid w:val="00F27421"/>
    <w:rsid w:val="00F30A04"/>
    <w:rsid w:val="00F31E84"/>
    <w:rsid w:val="00F36E13"/>
    <w:rsid w:val="00F41E40"/>
    <w:rsid w:val="00F472AD"/>
    <w:rsid w:val="00F5356B"/>
    <w:rsid w:val="00F53E17"/>
    <w:rsid w:val="00F6055C"/>
    <w:rsid w:val="00F615E8"/>
    <w:rsid w:val="00F62ED0"/>
    <w:rsid w:val="00F6374F"/>
    <w:rsid w:val="00F7382E"/>
    <w:rsid w:val="00F76122"/>
    <w:rsid w:val="00FA331D"/>
    <w:rsid w:val="00FB4CD7"/>
    <w:rsid w:val="00FB51B7"/>
    <w:rsid w:val="00FB77A4"/>
    <w:rsid w:val="00FD1434"/>
    <w:rsid w:val="00FD4B02"/>
    <w:rsid w:val="00FD5426"/>
    <w:rsid w:val="00FD6222"/>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C4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ubmed.ncbi.nlm.nih.gov/38821936/" TargetMode="External"/><Relationship Id="rId2" Type="http://schemas.openxmlformats.org/officeDocument/2006/relationships/hyperlink" Target="https://www.nature.com/articles/s41586-023-06708-y" TargetMode="External"/><Relationship Id="rId1" Type="http://schemas.openxmlformats.org/officeDocument/2006/relationships/hyperlink" Target="https://pubmed.ncbi.nlm.nih.gov/38821936/" TargetMode="External"/><Relationship Id="rId5" Type="http://schemas.openxmlformats.org/officeDocument/2006/relationships/hyperlink" Target="https://www.nature.com/articles/s41586-023-06708-y" TargetMode="External"/><Relationship Id="rId4"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56</Pages>
  <Words>58030</Words>
  <Characters>330771</Characters>
  <Application>Microsoft Office Word</Application>
  <DocSecurity>0</DocSecurity>
  <Lines>2756</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163</cp:revision>
  <dcterms:created xsi:type="dcterms:W3CDTF">2024-12-28T05:07:00Z</dcterms:created>
  <dcterms:modified xsi:type="dcterms:W3CDTF">2025-01-25T01:14:00Z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