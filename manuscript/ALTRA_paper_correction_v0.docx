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526741" w14:textId="3A0DB233" w:rsidR="006F371C" w:rsidRPr="00592B79" w:rsidRDefault="003C3B5E" w:rsidP="00592B79">
      <w:pPr>
        <w:pStyle w:val="Subtitle"/>
        <w:spacing w:line="360" w:lineRule="auto"/>
        <w:ind w:right="-900"/>
        <w:jc w:val="center"/>
        <w:rPr>
          <w:b/>
          <w:color w:val="000000"/>
          <w:sz w:val="28"/>
          <w:szCs w:val="28"/>
        </w:rPr>
      </w:pPr>
      <w:r w:rsidRPr="00592B79">
        <w:rPr>
          <w:rFonts w:eastAsia="Helvetica Neue"/>
          <w:color w:val="000000"/>
          <w:sz w:val="28"/>
          <w:szCs w:val="28"/>
        </w:rPr>
        <w:t>Multi-lineage transcriptional and cell communication signatures define pathways that initiate and perpetuate rheumatoid arthritis</w:t>
      </w:r>
    </w:p>
    <w:p w14:paraId="275011D0" w14:textId="64614481" w:rsidR="006F371C" w:rsidRDefault="003C3B5E">
      <w:pPr>
        <w:spacing w:line="360" w:lineRule="auto"/>
      </w:pPr>
      <w:r>
        <w:t>​​Cong Liu</w:t>
      </w:r>
      <w:r>
        <w:rPr>
          <w:vertAlign w:val="superscript"/>
        </w:rPr>
        <w:t>1</w:t>
      </w:r>
      <w:r>
        <w:t xml:space="preserve">, </w:t>
      </w:r>
      <w:r w:rsidR="009402AF">
        <w:t>E. Barton Prideaux</w:t>
      </w:r>
      <w:r w:rsidR="009402AF">
        <w:rPr>
          <w:vertAlign w:val="superscript"/>
        </w:rPr>
        <w:t>1</w:t>
      </w:r>
      <w:r w:rsidR="009402AF">
        <w:t>, Peiyao Wu</w:t>
      </w:r>
      <w:r w:rsidR="009402AF">
        <w:rPr>
          <w:vertAlign w:val="superscript"/>
        </w:rPr>
        <w:t>1</w:t>
      </w:r>
      <w:r w:rsidR="009402AF">
        <w:t xml:space="preserve">, </w:t>
      </w:r>
      <w:r>
        <w:t>David L Boyle</w:t>
      </w:r>
      <w:r>
        <w:rPr>
          <w:vertAlign w:val="superscript"/>
        </w:rPr>
        <w:t>4</w:t>
      </w:r>
      <w:r>
        <w:t>, Amy Westermann</w:t>
      </w:r>
      <w:r>
        <w:rPr>
          <w:vertAlign w:val="superscript"/>
        </w:rPr>
        <w:t>4</w:t>
      </w:r>
      <w:r>
        <w:t>, Katherine Nguyen</w:t>
      </w:r>
      <w:r>
        <w:rPr>
          <w:vertAlign w:val="superscript"/>
        </w:rPr>
        <w:t>5</w:t>
      </w:r>
      <w:r>
        <w:t>, Vlad Tsaltskan</w:t>
      </w:r>
      <w:r>
        <w:rPr>
          <w:vertAlign w:val="superscript"/>
        </w:rPr>
        <w:t>4</w:t>
      </w:r>
      <w:r>
        <w:t>, Leander Lazaro</w:t>
      </w:r>
      <w:r>
        <w:rPr>
          <w:vertAlign w:val="superscript"/>
        </w:rPr>
        <w:t>5</w:t>
      </w:r>
      <w:r>
        <w:t>, Andrea Ochoa</w:t>
      </w:r>
      <w:r>
        <w:rPr>
          <w:vertAlign w:val="superscript"/>
        </w:rPr>
        <w:t>5</w:t>
      </w:r>
      <w:r>
        <w:t>, Kevin D. Deane</w:t>
      </w:r>
      <w:r>
        <w:rPr>
          <w:vertAlign w:val="superscript"/>
        </w:rPr>
        <w:t>6</w:t>
      </w:r>
      <w:r>
        <w:t>, Marie L. Feser</w:t>
      </w:r>
      <w:r>
        <w:rPr>
          <w:vertAlign w:val="superscript"/>
        </w:rPr>
        <w:t>6</w:t>
      </w:r>
      <w:r>
        <w:t>, M. Kristen Demoruelle</w:t>
      </w:r>
      <w:r>
        <w:rPr>
          <w:vertAlign w:val="superscript"/>
        </w:rPr>
        <w:t>6</w:t>
      </w:r>
      <w:r>
        <w:t>, Kristine A. Kuhn</w:t>
      </w:r>
      <w:r>
        <w:rPr>
          <w:vertAlign w:val="superscript"/>
        </w:rPr>
        <w:t>6</w:t>
      </w:r>
      <w:r>
        <w:t>, V. Michael Holers</w:t>
      </w:r>
      <w:r>
        <w:rPr>
          <w:vertAlign w:val="superscript"/>
        </w:rPr>
        <w:t>6</w:t>
      </w:r>
      <w:r>
        <w:t>, Fan Zhang</w:t>
      </w:r>
      <w:r>
        <w:rPr>
          <w:vertAlign w:val="superscript"/>
        </w:rPr>
        <w:t>6,7</w:t>
      </w:r>
      <w:r>
        <w:t>, Laura Kay Moss</w:t>
      </w:r>
      <w:r>
        <w:rPr>
          <w:vertAlign w:val="superscript"/>
        </w:rPr>
        <w:t>6</w:t>
      </w:r>
      <w:r>
        <w:t>, Megan Criley</w:t>
      </w:r>
      <w:r>
        <w:rPr>
          <w:vertAlign w:val="superscript"/>
        </w:rPr>
        <w:t>6</w:t>
      </w:r>
      <w:r>
        <w:t>, Brian Hattel</w:t>
      </w:r>
      <w:r>
        <w:rPr>
          <w:vertAlign w:val="superscript"/>
        </w:rPr>
        <w:t>6</w:t>
      </w:r>
      <w:r>
        <w:t>, Marguerite Siedschlag</w:t>
      </w:r>
      <w:r>
        <w:rPr>
          <w:vertAlign w:val="superscript"/>
        </w:rPr>
        <w:t>6</w:t>
      </w:r>
      <w:r>
        <w:t>, Lauren Okada</w:t>
      </w:r>
      <w:r>
        <w:rPr>
          <w:vertAlign w:val="superscript"/>
        </w:rPr>
        <w:t>8</w:t>
      </w:r>
      <w:r>
        <w:t>, Mark A. Gillespie</w:t>
      </w:r>
      <w:r>
        <w:rPr>
          <w:vertAlign w:val="superscript"/>
        </w:rPr>
        <w:t>8</w:t>
      </w:r>
      <w:r>
        <w:t>, Palak Genge</w:t>
      </w:r>
      <w:r>
        <w:rPr>
          <w:vertAlign w:val="superscript"/>
        </w:rPr>
        <w:t>8</w:t>
      </w:r>
      <w:r>
        <w:t>, Morgan Weiss</w:t>
      </w:r>
      <w:r>
        <w:rPr>
          <w:vertAlign w:val="superscript"/>
        </w:rPr>
        <w:t>8</w:t>
      </w:r>
      <w:r>
        <w:t>, Veronica Hernandez</w:t>
      </w:r>
      <w:r>
        <w:rPr>
          <w:vertAlign w:val="superscript"/>
        </w:rPr>
        <w:t>8</w:t>
      </w:r>
      <w:r>
        <w:t>, Julian Reading</w:t>
      </w:r>
      <w:r>
        <w:rPr>
          <w:vertAlign w:val="superscript"/>
        </w:rPr>
        <w:t>8</w:t>
      </w:r>
      <w:r>
        <w:t>, Lynne Becker</w:t>
      </w:r>
      <w:r>
        <w:rPr>
          <w:vertAlign w:val="superscript"/>
        </w:rPr>
        <w:t>8</w:t>
      </w:r>
      <w:r>
        <w:t>, Jane H. Buckner</w:t>
      </w:r>
      <w:r>
        <w:rPr>
          <w:vertAlign w:val="superscript"/>
        </w:rPr>
        <w:t>9</w:t>
      </w:r>
      <w:r>
        <w:t>, Cate Speake</w:t>
      </w:r>
      <w:r>
        <w:rPr>
          <w:vertAlign w:val="superscript"/>
        </w:rPr>
        <w:t>10</w:t>
      </w:r>
      <w:r>
        <w:t>, Thomas F. Bumol</w:t>
      </w:r>
      <w:r>
        <w:rPr>
          <w:vertAlign w:val="superscript"/>
        </w:rPr>
        <w:t>8</w:t>
      </w:r>
      <w:r>
        <w:t>, Peter Skene</w:t>
      </w:r>
      <w:r>
        <w:rPr>
          <w:vertAlign w:val="superscript"/>
        </w:rPr>
        <w:t>8</w:t>
      </w:r>
      <w:r>
        <w:t>, Gary S. Firestein</w:t>
      </w:r>
      <w:r>
        <w:rPr>
          <w:vertAlign w:val="superscript"/>
        </w:rPr>
        <w:t>4</w:t>
      </w:r>
      <w:r w:rsidR="00733F1E">
        <w:rPr>
          <w:vertAlign w:val="superscript"/>
        </w:rPr>
        <w:t>#</w:t>
      </w:r>
      <w:r>
        <w:rPr>
          <w:vertAlign w:val="superscript"/>
        </w:rPr>
        <w:t>*</w:t>
      </w:r>
      <w:r>
        <w:t>, and Wei Wang</w:t>
      </w:r>
      <w:r>
        <w:rPr>
          <w:vertAlign w:val="superscript"/>
        </w:rPr>
        <w:t>1,2,3</w:t>
      </w:r>
      <w:r w:rsidR="00733F1E">
        <w:rPr>
          <w:vertAlign w:val="superscript"/>
        </w:rPr>
        <w:t>#</w:t>
      </w:r>
      <w:r>
        <w:rPr>
          <w:vertAlign w:val="superscript"/>
        </w:rPr>
        <w:t>*</w:t>
      </w:r>
    </w:p>
    <w:p w14:paraId="45C8334D" w14:textId="77777777" w:rsidR="006F371C" w:rsidRDefault="006F371C">
      <w:pPr>
        <w:spacing w:line="360" w:lineRule="auto"/>
      </w:pPr>
    </w:p>
    <w:p w14:paraId="2C64E98A" w14:textId="77777777" w:rsidR="006F371C" w:rsidRDefault="003C3B5E">
      <w:pPr>
        <w:spacing w:line="360" w:lineRule="auto"/>
      </w:pPr>
      <w:r>
        <w:rPr>
          <w:vertAlign w:val="superscript"/>
        </w:rPr>
        <w:t xml:space="preserve">1 </w:t>
      </w:r>
      <w:r>
        <w:t>Department of Chemistry and Biochemistry, University of California San Diego, La Jolla, CA 92093-0359, USA</w:t>
      </w:r>
    </w:p>
    <w:p w14:paraId="3660216F" w14:textId="77777777" w:rsidR="006F371C" w:rsidRDefault="003C3B5E">
      <w:pPr>
        <w:spacing w:line="360" w:lineRule="auto"/>
      </w:pPr>
      <w:r>
        <w:rPr>
          <w:vertAlign w:val="superscript"/>
        </w:rPr>
        <w:t>2</w:t>
      </w:r>
      <w:r>
        <w:t xml:space="preserve"> Bioinformatics and Systems Biology Graduate Program, University of California San Diego, La Jolla, CA 92093-0359, USA</w:t>
      </w:r>
    </w:p>
    <w:p w14:paraId="20EF720C" w14:textId="77777777" w:rsidR="006F371C" w:rsidRDefault="003C3B5E">
      <w:pPr>
        <w:spacing w:line="360" w:lineRule="auto"/>
      </w:pPr>
      <w:r>
        <w:rPr>
          <w:vertAlign w:val="superscript"/>
        </w:rPr>
        <w:t xml:space="preserve">3 </w:t>
      </w:r>
      <w:r>
        <w:t>Department of Cellular and Molecular Medicine, University of California San Diego, La Jolla, CA 92093-0359, USA</w:t>
      </w:r>
    </w:p>
    <w:p w14:paraId="1CF6FE38" w14:textId="77777777" w:rsidR="006F371C" w:rsidRDefault="003C3B5E">
      <w:pPr>
        <w:spacing w:line="360" w:lineRule="auto"/>
      </w:pPr>
      <w:r>
        <w:rPr>
          <w:vertAlign w:val="superscript"/>
        </w:rPr>
        <w:t xml:space="preserve">4 </w:t>
      </w:r>
      <w:r>
        <w:t>Division of Rheumatology, Autoimmunity, and Inflammation, University of California San Diego, La Jolla, CA 92093-0359, USA</w:t>
      </w:r>
    </w:p>
    <w:p w14:paraId="4A83653D" w14:textId="77777777" w:rsidR="006F371C" w:rsidRDefault="003C3B5E">
      <w:pPr>
        <w:spacing w:line="360" w:lineRule="auto"/>
      </w:pPr>
      <w:r>
        <w:rPr>
          <w:vertAlign w:val="superscript"/>
        </w:rPr>
        <w:t xml:space="preserve">5 </w:t>
      </w:r>
      <w:r>
        <w:t>Altman Clinical &amp; Translational Research Institute, University of California San Diego, La Jolla, CA 92093-0359, USA</w:t>
      </w:r>
    </w:p>
    <w:p w14:paraId="2DCFA629" w14:textId="77777777" w:rsidR="006F371C" w:rsidRDefault="003C3B5E">
      <w:pPr>
        <w:spacing w:line="360" w:lineRule="auto"/>
      </w:pPr>
      <w:r>
        <w:rPr>
          <w:vertAlign w:val="superscript"/>
        </w:rPr>
        <w:t xml:space="preserve">6 </w:t>
      </w:r>
      <w:r>
        <w:t>Division of Rheumatology, University of Colorado Anschutz Medical Campus, Aurora, CO 80045, USA</w:t>
      </w:r>
    </w:p>
    <w:p w14:paraId="122633EF" w14:textId="77777777" w:rsidR="006F371C" w:rsidRDefault="003C3B5E">
      <w:pPr>
        <w:spacing w:line="360" w:lineRule="auto"/>
      </w:pPr>
      <w:r>
        <w:rPr>
          <w:vertAlign w:val="superscript"/>
        </w:rPr>
        <w:t xml:space="preserve">7 </w:t>
      </w:r>
      <w:r>
        <w:t>Center for Health Artificial Intelligence, University of Colorado Anschutz Medical Campus, Aurora, CO 80045, USA</w:t>
      </w:r>
    </w:p>
    <w:p w14:paraId="5EA324C6" w14:textId="77777777" w:rsidR="006F371C" w:rsidRDefault="003C3B5E">
      <w:pPr>
        <w:spacing w:line="360" w:lineRule="auto"/>
      </w:pPr>
      <w:r>
        <w:rPr>
          <w:vertAlign w:val="superscript"/>
        </w:rPr>
        <w:t xml:space="preserve">8 </w:t>
      </w:r>
      <w:r>
        <w:t>Allen Institute for Immunology, Seattle, WA 98109, USA</w:t>
      </w:r>
    </w:p>
    <w:p w14:paraId="33C6AEAD" w14:textId="77777777" w:rsidR="006F371C" w:rsidRDefault="003C3B5E">
      <w:pPr>
        <w:spacing w:line="360" w:lineRule="auto"/>
      </w:pPr>
      <w:r>
        <w:rPr>
          <w:vertAlign w:val="superscript"/>
        </w:rPr>
        <w:t xml:space="preserve">9 </w:t>
      </w:r>
      <w:r>
        <w:t>Center for Translational Research, Benaroya Research Institute, Seattle, WA 98101, USA</w:t>
      </w:r>
    </w:p>
    <w:p w14:paraId="6827E827" w14:textId="77777777" w:rsidR="006F371C" w:rsidRDefault="003C3B5E">
      <w:pPr>
        <w:spacing w:line="360" w:lineRule="auto"/>
      </w:pPr>
      <w:r>
        <w:rPr>
          <w:vertAlign w:val="superscript"/>
        </w:rPr>
        <w:t xml:space="preserve">10 </w:t>
      </w:r>
      <w:r>
        <w:t>Center for Interventional Immunology, Benaroya Research Institute, Seattle, WA 98101, USA</w:t>
      </w:r>
    </w:p>
    <w:p w14:paraId="5E02210B" w14:textId="77777777" w:rsidR="006F371C" w:rsidRDefault="006F371C">
      <w:pPr>
        <w:spacing w:line="360" w:lineRule="auto"/>
      </w:pPr>
    </w:p>
    <w:p w14:paraId="12BA8D06" w14:textId="77777777" w:rsidR="006F371C" w:rsidRDefault="006F371C">
      <w:pPr>
        <w:spacing w:line="360" w:lineRule="auto"/>
      </w:pPr>
    </w:p>
    <w:p w14:paraId="19C0D37B" w14:textId="7102258A" w:rsidR="006F371C" w:rsidRDefault="00733F1E">
      <w:pPr>
        <w:spacing w:line="360" w:lineRule="auto"/>
        <w:rPr>
          <w:b/>
          <w:color w:val="000000"/>
        </w:rPr>
      </w:pPr>
      <w:bookmarkStart w:id="0" w:name="_gjdgxs" w:colFirst="0" w:colLast="0"/>
      <w:bookmarkEnd w:id="0"/>
      <w:r w:rsidRPr="00733F1E">
        <w:rPr>
          <w:vertAlign w:val="superscript"/>
        </w:rPr>
        <w:t>#</w:t>
      </w:r>
      <w:r>
        <w:t xml:space="preserve">Equal contribution </w:t>
      </w:r>
      <w:r w:rsidR="003C3B5E">
        <w:t xml:space="preserve">* Corresponding authors: </w:t>
      </w:r>
      <w:hyperlink r:id="rId6">
        <w:r w:rsidR="003C3B5E">
          <w:rPr>
            <w:color w:val="1155CC"/>
            <w:u w:val="single"/>
          </w:rPr>
          <w:t>gfirestein@health.ucsd.edu</w:t>
        </w:r>
      </w:hyperlink>
      <w:r w:rsidR="003C3B5E">
        <w:t xml:space="preserve">, </w:t>
      </w:r>
      <w:hyperlink r:id="rId7">
        <w:r w:rsidR="003C3B5E">
          <w:rPr>
            <w:color w:val="1155CC"/>
            <w:u w:val="single"/>
          </w:rPr>
          <w:t>wei-wang@ucsd.edu</w:t>
        </w:r>
      </w:hyperlink>
      <w:r w:rsidR="003C3B5E">
        <w:br w:type="page"/>
      </w:r>
    </w:p>
    <w:p w14:paraId="157DE749" w14:textId="77777777" w:rsidR="006F371C" w:rsidRDefault="003C3B5E">
      <w:pPr>
        <w:pStyle w:val="Heading3"/>
        <w:spacing w:line="360" w:lineRule="auto"/>
        <w:rPr>
          <w:color w:val="000000"/>
        </w:rPr>
      </w:pPr>
      <w:r>
        <w:rPr>
          <w:color w:val="000000"/>
        </w:rPr>
        <w:lastRenderedPageBreak/>
        <w:t>Abstract</w:t>
      </w:r>
    </w:p>
    <w:p w14:paraId="1A1E8794" w14:textId="77777777" w:rsidR="006F371C" w:rsidRDefault="006F371C"/>
    <w:p w14:paraId="20440B1D" w14:textId="1F97BE66" w:rsidR="006F371C" w:rsidRDefault="003C3B5E">
      <w:pPr>
        <w:spacing w:line="360" w:lineRule="auto"/>
      </w:pPr>
      <w:r>
        <w:t>Elevated anti-citrullinated protein antibodies (ACPA) levels in the peripheral blood are associated with an increased risk for developing rheumatoid arthritis (RA). Currently, no treatments are available that prevent progression to RA in these at-risk individuals. In addition, diverse pathogenic mechanisms underlying a common clinical phenotype in RA complicate therapy as no single agent is universally effective. We propose that a unifying set of transcription factor and their downstream pathways regulate a pro-inflammatory cell communication network, and that this network allows multiple cell types to serve as pathogenic drivers in at-risk individuals and RA. To test this hypothesis, we identified ACPA-positive at-risk individuals, patients with early ACPA-positive RA and matched controls. We measured single cell chromatin accessibility and transcriptomic profiles from their peripheral blood mononuclear cells. The datasets were then integrated to define key TF, as well as TF-regulated targets and pathways. A distinctive TF signature was enriched in early RA and at-risk individuals that involved key pathogenic mechanisms in RA, including SUMOylation, RUNX2, YAP1, NOTCH3, and β-Catenin Pathways. Interestingly, this signature was identified in multiple cell types, including T cells, B cells, and monocytes, and the pattern of cell type involvement varied among the at-risk and early RA participants, supporting our hypothesis. Cell communication analysis revealed that the lineages displaying this RA TF signature deliver a common set of pro-inflammatory mediators to receiver cells that subsequently orchestrate rheumatoid inflammation. These cell-type-specific signature pathways could explain the personalized pathogenesis of RA and contribute to the diversity of clinical responses to targeted therapies. Furthermore, these data could provide opportunities for stratifying individuals at-risk for RA, and selecting therapies tailored for prevention or treatment of RA. Overall, this study supports a new paradigm to understand how a common clinical phenotype could arise from diverse pathogenic mechanisms.</w:t>
      </w:r>
    </w:p>
    <w:p w14:paraId="6D6B22E9" w14:textId="77777777" w:rsidR="006F371C" w:rsidRDefault="003C3B5E">
      <w:pPr>
        <w:pStyle w:val="Heading3"/>
        <w:spacing w:line="360" w:lineRule="auto"/>
        <w:rPr>
          <w:color w:val="000000"/>
        </w:rPr>
      </w:pPr>
      <w:bookmarkStart w:id="1" w:name="_30j0zll" w:colFirst="0" w:colLast="0"/>
      <w:bookmarkEnd w:id="1"/>
      <w:r>
        <w:br w:type="page"/>
      </w:r>
    </w:p>
    <w:p w14:paraId="42273A82" w14:textId="77777777" w:rsidR="006F371C" w:rsidRDefault="003C3B5E">
      <w:pPr>
        <w:pStyle w:val="Heading3"/>
        <w:spacing w:line="360" w:lineRule="auto"/>
      </w:pPr>
      <w:r>
        <w:rPr>
          <w:color w:val="000000"/>
        </w:rPr>
        <w:lastRenderedPageBreak/>
        <w:t>Introduction</w:t>
      </w:r>
    </w:p>
    <w:p w14:paraId="75FC5C6C" w14:textId="77777777" w:rsidR="006F371C" w:rsidRDefault="006F371C">
      <w:pPr>
        <w:spacing w:line="360" w:lineRule="auto"/>
      </w:pPr>
    </w:p>
    <w:p w14:paraId="6D729B36" w14:textId="2F105541" w:rsidR="006F371C" w:rsidRDefault="003C3B5E">
      <w:pPr>
        <w:spacing w:line="360" w:lineRule="auto"/>
      </w:pPr>
      <w:r>
        <w:t>Rheumatoid arthritis (RA) is a systemic immune-mediated disease marked by synovial inflammation and joint destruction</w:t>
      </w:r>
      <w:hyperlink r:id="rId8">
        <w:r>
          <w:rPr>
            <w:color w:val="000000"/>
            <w:vertAlign w:val="superscript"/>
          </w:rPr>
          <w:t>1</w:t>
        </w:r>
      </w:hyperlink>
      <w:r>
        <w:t xml:space="preserve">. Recent advances understanding its pathogenic mechanisms have led to novel treatments that markedly improved clinical outcomes, including targeted therapies that block cytokines or individual cell types such as B cells or T cells. Interestingly, responses to these agents are highly variable; a lack of response to one drug does not preclude a response to another with a different mechanism of action. These observations led us to propose that diverse mechanisms in RA converge to produce a common clinical phenotype. However, the divergent pathogenic pathways are poorly understood, and we currently lack reliable tests to predict benefit of targeted therapeutics for individual patients.  </w:t>
      </w:r>
    </w:p>
    <w:p w14:paraId="60B949BF" w14:textId="77777777" w:rsidR="006F371C" w:rsidRDefault="006F371C">
      <w:pPr>
        <w:spacing w:line="360" w:lineRule="auto"/>
      </w:pPr>
    </w:p>
    <w:p w14:paraId="3F4F0A37" w14:textId="20A3657F" w:rsidR="006F371C" w:rsidRDefault="003C3B5E">
      <w:pPr>
        <w:spacing w:line="360" w:lineRule="auto"/>
      </w:pPr>
      <w:r>
        <w:t>Current models suggest that seropositive RA begins with mucosal inflammation and loss of self-tolerance in individuals that carry certain genetic risk alleles and are exposed to risk-elevating environmental factors</w:t>
      </w:r>
      <w:hyperlink r:id="rId9">
        <w:r>
          <w:rPr>
            <w:color w:val="000000"/>
            <w:vertAlign w:val="superscript"/>
          </w:rPr>
          <w:t>2</w:t>
        </w:r>
      </w:hyperlink>
      <w:r>
        <w:t>. During a prolonged asymptomatic phase, circulating autoantibody levels increase, most notably anti-citrullinated protein antibodies (ACPAs) that are strongly associated with the future development of RA in up to 60% of at-risk individuals</w:t>
      </w:r>
      <w:hyperlink r:id="rId10">
        <w:r>
          <w:rPr>
            <w:color w:val="000000"/>
            <w:vertAlign w:val="superscript"/>
          </w:rPr>
          <w:t>3</w:t>
        </w:r>
      </w:hyperlink>
      <w:r>
        <w:t>. Several clinical trials have attempted to prevent onset of synovitis including treatment with atorvastatin, rituximab, methotrexate, hydroxychloroquine, and abatacept</w:t>
      </w:r>
      <w:hyperlink r:id="rId11">
        <w:r>
          <w:rPr>
            <w:color w:val="000000"/>
            <w:vertAlign w:val="superscript"/>
          </w:rPr>
          <w:t>4–8</w:t>
        </w:r>
      </w:hyperlink>
      <w:r>
        <w:t>. Although some interventions delayed conversion to clinical RA, only abatacept so far resulted in reduced rates of progression to RA during the trial period in ACPA-positive individuals.</w:t>
      </w:r>
    </w:p>
    <w:p w14:paraId="5647B40D" w14:textId="77777777" w:rsidR="006F371C" w:rsidRDefault="006F371C">
      <w:pPr>
        <w:spacing w:line="360" w:lineRule="auto"/>
      </w:pPr>
    </w:p>
    <w:p w14:paraId="17D328EC" w14:textId="1906F561" w:rsidR="006F371C" w:rsidRDefault="003C3B5E">
      <w:pPr>
        <w:spacing w:line="360" w:lineRule="auto"/>
      </w:pPr>
      <w:r>
        <w:t>These observations pose a challenging question: how do the heterogeneous mechanisms in RA or at-risk individuals lead to a common phenotype? To address this, we formulated a hypothesis proposing that a unifying set of transcription factors and their downstream pathways regulate a pro-inflammatory cell communication network, and that this network enables multiple cell types to serve as pathogenic drivers in at-risk individuals or RA</w:t>
      </w:r>
      <w:hyperlink r:id="rId12">
        <w:r>
          <w:rPr>
            <w:color w:val="000000"/>
            <w:vertAlign w:val="superscript"/>
          </w:rPr>
          <w:t>1</w:t>
        </w:r>
      </w:hyperlink>
      <w:r>
        <w:t>. Thus, the clinical phenotype of RA would be defined by a specific transcriptional program that orchestrates pro-inflammatory signals driving synovitis. Importantly, rheumatoid inflammation can arise from a diverse array of cell types in this model, which explains the variable response of RA and at-risk individuals to targeted therapies.</w:t>
      </w:r>
    </w:p>
    <w:p w14:paraId="1AD5A32E" w14:textId="77777777" w:rsidR="006F371C" w:rsidRDefault="006F371C">
      <w:pPr>
        <w:spacing w:line="360" w:lineRule="auto"/>
      </w:pPr>
    </w:p>
    <w:p w14:paraId="10E1CD18" w14:textId="20F07BF2" w:rsidR="006F371C" w:rsidRDefault="003C3B5E">
      <w:pPr>
        <w:spacing w:line="360" w:lineRule="auto"/>
      </w:pPr>
      <w:r>
        <w:t xml:space="preserve">To test this hypothesis and identify the pathways and cell types that predispose to developing RA, the Allen Institute for Immunology-UCSD-CU Transition to Rheumatoid Arthritis Project </w:t>
      </w:r>
      <w:r>
        <w:lastRenderedPageBreak/>
        <w:t>(ALTRA) identified at-risk individuals with elevated ACPAs. Along with early RA patients and controls, we evaluated peripheral blood mononuclear cells (PBMCs) using single cell technologies to define the transcriptome and chromatin accessibility. We then used a novel integrative analysis tool to determine whether there is a common set of drivers that can induce aberrant immunity. A distinctive TF signature was discovered that was enriched in peripheral blood immune cells of early RA and at-risk individuals. These signature TFs regulate key pathogenic processes in RA, including SUMOylation, RUNX2, YAP1, NOTCH3, and β-Catenin Pathways. Unexpectedly, this signature was identified in multiple cell types, including T cells, B cells, and monocytes, and the pattern of cell type involvement varied among the at-risk and early RA participants. We next performed cell-cell communication (CCC) analysis and found that any lineage displaying this RA TF signature can deliver overlapping sets of pro-inflammatory mediators to receiver cells that could orchestrate synovial inflammation. Importantly, composition of the signature cell types was highly variable between individuals. This diversity might contribute to highly variable clinical responses to targeted therapeutics in RA patients. Our approach holds promise for understanding distinct causal mechanisms in RA during the at-risk stage, improving risk stratification for future RA, and individualizing prevention and treatment strategies.</w:t>
      </w:r>
    </w:p>
    <w:p w14:paraId="4185B9BB" w14:textId="77777777" w:rsidR="006F371C" w:rsidRDefault="006F371C">
      <w:pPr>
        <w:spacing w:line="360" w:lineRule="auto"/>
      </w:pPr>
    </w:p>
    <w:p w14:paraId="4233149F" w14:textId="77777777" w:rsidR="006F371C" w:rsidRDefault="003C3B5E">
      <w:pPr>
        <w:pStyle w:val="Heading3"/>
        <w:spacing w:line="360" w:lineRule="auto"/>
      </w:pPr>
      <w:r>
        <w:t>Results</w:t>
      </w:r>
    </w:p>
    <w:p w14:paraId="3CAB01DC" w14:textId="77777777" w:rsidR="006F371C" w:rsidRDefault="006F371C">
      <w:pPr>
        <w:spacing w:line="360" w:lineRule="auto"/>
      </w:pPr>
    </w:p>
    <w:p w14:paraId="0773368F" w14:textId="77777777" w:rsidR="006F371C" w:rsidRDefault="003C3B5E">
      <w:pPr>
        <w:pStyle w:val="Heading4"/>
        <w:keepNext w:val="0"/>
        <w:keepLines w:val="0"/>
        <w:spacing w:before="0" w:after="0" w:line="360" w:lineRule="auto"/>
      </w:pPr>
      <w:r>
        <w:t>Integrative single cell analysis reveals cell types in At-Risk/ERA and CON individuals</w:t>
      </w:r>
    </w:p>
    <w:p w14:paraId="6A00B30F" w14:textId="3B7DC60E" w:rsidR="006F371C" w:rsidRDefault="003C3B5E">
      <w:pPr>
        <w:spacing w:line="360" w:lineRule="auto"/>
      </w:pPr>
      <w:r>
        <w:t>Peripheral blood mononuclear cells (PBMCs) were obtained from 26 ACPA positive (At-Risk) and 6 early RA (ERA) and 35 age and sex-matched</w:t>
      </w:r>
      <w:r w:rsidR="008E2937">
        <w:t xml:space="preserve"> </w:t>
      </w:r>
      <w:r>
        <w:t>controls (CON) and subjected to scATAC-seq and scRNA-seq (</w:t>
      </w:r>
      <w:r>
        <w:rPr>
          <w:b/>
        </w:rPr>
        <w:t>Fig. 1A, Supplementary Table 1</w:t>
      </w:r>
      <w:r>
        <w:t>). These data were used to assign each cell to a cell type with Latent Semantic Indexing (LSI) and Principal Component Analysis (PCA) to reduce the dimensionality of the scATAC-seq and scRNA-seq count matrices, respectively. Nearest neighbor graphs in reduced dimensions were built to identify clusters of cells. Uniform Manifold Approximation and Projection (UMAP) was then used to visualize the single cells in reduced dimension space (</w:t>
      </w:r>
      <w:r>
        <w:rPr>
          <w:b/>
        </w:rPr>
        <w:t>Fig. 1B; Supplementary Fig. S1A</w:t>
      </w:r>
      <w:r>
        <w:t>).</w:t>
      </w:r>
    </w:p>
    <w:p w14:paraId="37E23F9C" w14:textId="77777777" w:rsidR="006F371C" w:rsidRDefault="006F371C">
      <w:pPr>
        <w:spacing w:line="360" w:lineRule="auto"/>
      </w:pPr>
    </w:p>
    <w:p w14:paraId="7DAF127E" w14:textId="1DE67442" w:rsidR="006F371C" w:rsidRDefault="003C3B5E">
      <w:pPr>
        <w:spacing w:line="360" w:lineRule="auto"/>
      </w:pPr>
      <w:r>
        <w:t>To integrate scRNA-seq and scATAC-seq for cell type, each cell in the scATAC-seq space was assigned a predicted gene expression profile from the cell in the scRNA-seq that was most similar. Cells from scRNA-seq and scATAC-seq were then clustered in the same co-embedding space for each sample (</w:t>
      </w:r>
      <w:r>
        <w:rPr>
          <w:b/>
        </w:rPr>
        <w:t>Fig. 1C; Supplementary Fig. S1B</w:t>
      </w:r>
      <w:r>
        <w:t xml:space="preserve">). Each co-embedded cluster was </w:t>
      </w:r>
      <w:r>
        <w:lastRenderedPageBreak/>
        <w:t>treated as a pseudo-bulk cluster by summing gene counts from all the scRNA-seq cells and aggregating the raw scATAC-seq peaks. The annotation was defined by the cell type that occurs most frequently in the cluster. In total, 161</w:t>
      </w:r>
      <w:ins w:id="2" w:author="Liu, Cong" w:date="2024-11-17T11:25:00Z" w16du:dateUtc="2024-11-17T19:25:00Z">
        <w:r w:rsidR="00AE18B2">
          <w:t>0</w:t>
        </w:r>
      </w:ins>
      <w:del w:id="3" w:author="Liu, Cong" w:date="2024-11-17T11:25:00Z" w16du:dateUtc="2024-11-17T19:25:00Z">
        <w:r w:rsidDel="00AE18B2">
          <w:delText>3</w:delText>
        </w:r>
      </w:del>
      <w:r>
        <w:t xml:space="preserve"> pseudo-bulk clusters were retained in the final dataset, which included 70</w:t>
      </w:r>
      <w:ins w:id="4" w:author="Liu, Cong" w:date="2024-11-17T11:33:00Z" w16du:dateUtc="2024-11-17T19:33:00Z">
        <w:r w:rsidR="00AE18B2">
          <w:t>3</w:t>
        </w:r>
      </w:ins>
      <w:del w:id="5" w:author="Liu, Cong" w:date="2024-11-17T11:33:00Z" w16du:dateUtc="2024-11-17T19:33:00Z">
        <w:r w:rsidDel="00AE18B2">
          <w:delText>4</w:delText>
        </w:r>
      </w:del>
      <w:r>
        <w:t>,</w:t>
      </w:r>
      <w:ins w:id="6" w:author="Liu, Cong" w:date="2024-11-17T11:33:00Z" w16du:dateUtc="2024-11-17T19:33:00Z">
        <w:r w:rsidR="00AE18B2">
          <w:t>701</w:t>
        </w:r>
      </w:ins>
      <w:del w:id="7" w:author="Liu, Cong" w:date="2024-11-17T11:33:00Z" w16du:dateUtc="2024-11-17T19:33:00Z">
        <w:r w:rsidDel="00AE18B2">
          <w:delText>417</w:delText>
        </w:r>
      </w:del>
      <w:r>
        <w:t xml:space="preserve"> scRNA-seq cells and 93</w:t>
      </w:r>
      <w:ins w:id="8" w:author="Liu, Cong" w:date="2024-11-17T11:33:00Z" w16du:dateUtc="2024-11-17T19:33:00Z">
        <w:r w:rsidR="00AE18B2">
          <w:t>2</w:t>
        </w:r>
      </w:ins>
      <w:del w:id="9" w:author="Liu, Cong" w:date="2024-11-17T11:33:00Z" w16du:dateUtc="2024-11-17T19:33:00Z">
        <w:r w:rsidDel="00AE18B2">
          <w:delText>1</w:delText>
        </w:r>
      </w:del>
      <w:r>
        <w:t>,</w:t>
      </w:r>
      <w:ins w:id="10" w:author="Liu, Cong" w:date="2024-11-17T11:33:00Z" w16du:dateUtc="2024-11-17T19:33:00Z">
        <w:r w:rsidR="00AE18B2">
          <w:t>986</w:t>
        </w:r>
      </w:ins>
      <w:del w:id="11" w:author="Liu, Cong" w:date="2024-11-17T11:33:00Z" w16du:dateUtc="2024-11-17T19:33:00Z">
        <w:r w:rsidDel="00AE18B2">
          <w:delText>855</w:delText>
        </w:r>
      </w:del>
      <w:r>
        <w:t xml:space="preserve"> scATAC-seq cells, or 1,636,</w:t>
      </w:r>
      <w:ins w:id="12" w:author="Liu, Cong" w:date="2024-11-17T11:34:00Z" w16du:dateUtc="2024-11-17T19:34:00Z">
        <w:r w:rsidR="00AE18B2">
          <w:t>687</w:t>
        </w:r>
      </w:ins>
      <w:del w:id="13" w:author="Liu, Cong" w:date="2024-11-17T11:34:00Z" w16du:dateUtc="2024-11-17T19:34:00Z">
        <w:r w:rsidDel="00AE18B2">
          <w:delText>272</w:delText>
        </w:r>
      </w:del>
      <w:r>
        <w:t xml:space="preserve"> cells from 67 samples (median: 25</w:t>
      </w:r>
      <w:ins w:id="14" w:author="Liu, Cong" w:date="2024-11-17T11:38:00Z" w16du:dateUtc="2024-11-17T19:38:00Z">
        <w:r w:rsidR="008F35FF">
          <w:t>194</w:t>
        </w:r>
      </w:ins>
      <w:del w:id="15" w:author="Liu, Cong" w:date="2024-11-17T11:38:00Z" w16du:dateUtc="2024-11-17T19:38:00Z">
        <w:r w:rsidDel="008F35FF">
          <w:delText>272</w:delText>
        </w:r>
      </w:del>
      <w:r>
        <w:t xml:space="preserve"> cells/sample, 7</w:t>
      </w:r>
      <w:ins w:id="16" w:author="Liu, Cong" w:date="2024-11-17T11:37:00Z" w16du:dateUtc="2024-11-17T19:37:00Z">
        <w:r w:rsidR="008F35FF">
          <w:t>67</w:t>
        </w:r>
      </w:ins>
      <w:del w:id="17" w:author="Liu, Cong" w:date="2024-11-17T11:37:00Z" w16du:dateUtc="2024-11-17T19:37:00Z">
        <w:r w:rsidDel="008F35FF">
          <w:delText>34</w:delText>
        </w:r>
      </w:del>
      <w:r>
        <w:t xml:space="preserve"> cells/cluster)</w:t>
      </w:r>
      <w:ins w:id="18" w:author="Liu, Cong" w:date="2024-12-21T12:16:00Z" w16du:dateUtc="2024-12-21T20:16:00Z">
        <w:r w:rsidR="00211769">
          <w:t xml:space="preserve"> after quality control</w:t>
        </w:r>
      </w:ins>
      <w:r>
        <w:t xml:space="preserve"> (</w:t>
      </w:r>
      <w:r>
        <w:rPr>
          <w:b/>
        </w:rPr>
        <w:t>Supplementary Table 2</w:t>
      </w:r>
      <w:r>
        <w:t xml:space="preserve">). </w:t>
      </w:r>
    </w:p>
    <w:p w14:paraId="40656F46" w14:textId="77777777" w:rsidR="006F371C" w:rsidRDefault="006F371C">
      <w:pPr>
        <w:spacing w:line="360" w:lineRule="auto"/>
      </w:pPr>
    </w:p>
    <w:p w14:paraId="0E6AA1E1" w14:textId="36A84E7F" w:rsidR="006F371C" w:rsidRDefault="003C3B5E">
      <w:pPr>
        <w:spacing w:line="360" w:lineRule="auto"/>
        <w:rPr>
          <w:rFonts w:ascii="Times New Roman" w:eastAsia="Times New Roman" w:hAnsi="Times New Roman" w:cs="Times New Roman"/>
        </w:rPr>
      </w:pPr>
      <w:r>
        <w:t>The cells were assigned to 2</w:t>
      </w:r>
      <w:ins w:id="19" w:author="Liu, Cong" w:date="2024-11-17T11:39:00Z" w16du:dateUtc="2024-11-17T19:39:00Z">
        <w:r w:rsidR="00B7175A">
          <w:t>2</w:t>
        </w:r>
      </w:ins>
      <w:del w:id="20" w:author="Liu, Cong" w:date="2024-11-17T11:39:00Z" w16du:dateUtc="2024-11-17T19:39:00Z">
        <w:r w:rsidDel="00B7175A">
          <w:delText>1</w:delText>
        </w:r>
      </w:del>
      <w:r>
        <w:t xml:space="preserve"> fine-grain transcriptional cell type for each sample (</w:t>
      </w:r>
      <w:r>
        <w:rPr>
          <w:b/>
        </w:rPr>
        <w:t>Supplementary Table 3</w:t>
      </w:r>
      <w:r>
        <w:t xml:space="preserve">). </w:t>
      </w:r>
      <w:del w:id="21" w:author="Liu, Cong" w:date="2024-11-17T11:54:00Z" w16du:dateUtc="2024-11-17T19:54:00Z">
        <w:r w:rsidDel="00A6639A">
          <w:delText xml:space="preserve">Eleven </w:delText>
        </w:r>
      </w:del>
      <w:ins w:id="22" w:author="Liu, Cong" w:date="2024-11-17T11:54:00Z" w16du:dateUtc="2024-11-17T19:54:00Z">
        <w:r w:rsidR="00A6639A">
          <w:t xml:space="preserve">Thirteen </w:t>
        </w:r>
      </w:ins>
      <w:r>
        <w:t xml:space="preserve">major cell types, including B memory cells, </w:t>
      </w:r>
      <w:ins w:id="23" w:author="Liu, Cong" w:date="2024-11-17T11:55:00Z" w16du:dateUtc="2024-11-17T19:55:00Z">
        <w:r w:rsidR="004938C9">
          <w:t xml:space="preserve">B intermediate cells, </w:t>
        </w:r>
      </w:ins>
      <w:r>
        <w:t>B naive cells, CD14 monocytes (CD14 Mono), CD16 monocytes (CD16 Mono), CD4 naive T cells (CD4 Τ Naive), central memory CD4 T cells (CD4 TCM), CD8 naive T cells (CD8 Τ Naive), effector memory CD8 T cells (CD8 TEM), mucosal-associated invariant T cells (MAIT cells), natural killer cells (NK),</w:t>
      </w:r>
      <w:ins w:id="24" w:author="Liu, Cong" w:date="2024-11-17T11:56:00Z" w16du:dateUtc="2024-11-17T19:56:00Z">
        <w:r w:rsidR="004938C9">
          <w:t xml:space="preserve"> CD56</w:t>
        </w:r>
      </w:ins>
      <w:ins w:id="25" w:author="Liu, Cong" w:date="2024-11-17T11:57:00Z" w16du:dateUtc="2024-11-17T19:57:00Z">
        <w:r w:rsidR="004C19B7">
          <w:t xml:space="preserve"> </w:t>
        </w:r>
        <w:proofErr w:type="spellStart"/>
        <w:r w:rsidR="004C19B7">
          <w:t>birght</w:t>
        </w:r>
      </w:ins>
      <w:proofErr w:type="spellEnd"/>
      <w:ins w:id="26" w:author="Liu, Cong" w:date="2024-11-17T11:56:00Z" w16du:dateUtc="2024-11-17T19:56:00Z">
        <w:r w:rsidR="004938C9">
          <w:t xml:space="preserve"> natural killer cells (NK_CD56bright)</w:t>
        </w:r>
      </w:ins>
      <w:r>
        <w:t xml:space="preserve"> and regulatory T cells (Treg), accounted for &gt; 9</w:t>
      </w:r>
      <w:ins w:id="27" w:author="Liu, Cong" w:date="2024-11-17T11:55:00Z" w16du:dateUtc="2024-11-17T19:55:00Z">
        <w:r w:rsidR="004938C9">
          <w:t>9</w:t>
        </w:r>
      </w:ins>
      <w:del w:id="28" w:author="Liu, Cong" w:date="2024-11-17T11:55:00Z" w16du:dateUtc="2024-11-17T19:55:00Z">
        <w:r w:rsidDel="004938C9">
          <w:delText>5</w:delText>
        </w:r>
      </w:del>
      <w:r>
        <w:t>% of total cells and had a sufficient number of cells for subsequent analysis (</w:t>
      </w:r>
      <w:r>
        <w:rPr>
          <w:b/>
        </w:rPr>
        <w:t>Fig. 1D</w:t>
      </w:r>
      <w:r>
        <w:t xml:space="preserve">). Two subtypes of CD4 T cells (CD4 Τ Naive and CD4 TCM) were the most abundant cell type among all 3 cohorts of PBMC samples with &gt;20% of total cells on average. </w:t>
      </w:r>
      <w:ins w:id="29" w:author="Liu, Cong" w:date="2024-11-17T20:37:00Z" w16du:dateUtc="2024-11-18T04:37:00Z">
        <w:r w:rsidR="001C451F">
          <w:t xml:space="preserve">B intermediate cells, </w:t>
        </w:r>
      </w:ins>
      <w:r>
        <w:t xml:space="preserve">B memory cells, CD16 Mono, </w:t>
      </w:r>
      <w:del w:id="30" w:author="Liu, Cong" w:date="2024-11-17T20:37:00Z" w16du:dateUtc="2024-11-18T04:37:00Z">
        <w:r w:rsidDel="001C451F">
          <w:delText>MAIT</w:delText>
        </w:r>
      </w:del>
      <w:ins w:id="31" w:author="Liu, Cong" w:date="2024-11-17T20:37:00Z" w16du:dateUtc="2024-11-18T04:37:00Z">
        <w:r w:rsidR="001C451F">
          <w:t>NK_CD56bright</w:t>
        </w:r>
      </w:ins>
      <w:r>
        <w:t>, and Treg cells were relatively rare cell subsets with each comprising &lt;</w:t>
      </w:r>
      <w:ins w:id="32" w:author="Liu, Cong" w:date="2024-11-17T20:37:00Z" w16du:dateUtc="2024-11-18T04:37:00Z">
        <w:r w:rsidR="001C451F">
          <w:t>2</w:t>
        </w:r>
      </w:ins>
      <w:del w:id="33" w:author="Liu, Cong" w:date="2024-11-17T20:36:00Z" w16du:dateUtc="2024-11-18T04:36:00Z">
        <w:r w:rsidDel="001C451F">
          <w:delText>5</w:delText>
        </w:r>
      </w:del>
      <w:r>
        <w:t xml:space="preserve">% of total cells. The cell types showed similar distribution across At-Risk, ERA and CON groups except for </w:t>
      </w:r>
      <w:del w:id="34" w:author="Liu, Cong" w:date="2024-11-17T20:39:00Z" w16du:dateUtc="2024-11-18T04:39:00Z">
        <w:r w:rsidDel="001C451F">
          <w:delText>NK</w:delText>
        </w:r>
      </w:del>
      <w:ins w:id="35" w:author="Liu, Cong" w:date="2024-11-17T20:39:00Z" w16du:dateUtc="2024-11-18T04:39:00Z">
        <w:r w:rsidR="001C451F">
          <w:t xml:space="preserve">B </w:t>
        </w:r>
      </w:ins>
      <w:ins w:id="36" w:author="Liu, Cong" w:date="2024-12-19T12:51:00Z" w16du:dateUtc="2024-12-19T20:51:00Z">
        <w:r w:rsidR="002D77B8">
          <w:t>intermediate</w:t>
        </w:r>
      </w:ins>
      <w:ins w:id="37" w:author="Liu, Cong" w:date="2024-11-17T20:50:00Z" w16du:dateUtc="2024-11-18T04:50:00Z">
        <w:r w:rsidR="00413688">
          <w:t xml:space="preserve">, </w:t>
        </w:r>
      </w:ins>
      <w:ins w:id="38" w:author="Liu, Cong" w:date="2024-12-19T12:52:00Z" w16du:dateUtc="2024-12-19T20:52:00Z">
        <w:r w:rsidR="002D77B8">
          <w:t>B memory</w:t>
        </w:r>
      </w:ins>
      <w:ins w:id="39" w:author="Liu, Cong" w:date="2024-11-17T20:50:00Z" w16du:dateUtc="2024-11-18T04:50:00Z">
        <w:r w:rsidR="00413688">
          <w:t xml:space="preserve">, and </w:t>
        </w:r>
      </w:ins>
      <w:ins w:id="40" w:author="Liu, Cong" w:date="2024-12-19T12:52:00Z" w16du:dateUtc="2024-12-19T20:52:00Z">
        <w:r w:rsidR="002D77B8">
          <w:t>NK_CD56bright</w:t>
        </w:r>
      </w:ins>
      <w:r>
        <w:t xml:space="preserve">, which </w:t>
      </w:r>
      <w:del w:id="41" w:author="Liu, Cong" w:date="2024-11-17T20:47:00Z" w16du:dateUtc="2024-11-18T04:47:00Z">
        <w:r w:rsidDel="00ED29D4">
          <w:delText xml:space="preserve">was </w:delText>
        </w:r>
      </w:del>
      <w:ins w:id="42" w:author="Liu, Cong" w:date="2024-11-17T20:47:00Z" w16du:dateUtc="2024-11-18T04:47:00Z">
        <w:r w:rsidR="00ED29D4">
          <w:t xml:space="preserve">were </w:t>
        </w:r>
      </w:ins>
      <w:r>
        <w:t xml:space="preserve">modestly higher in </w:t>
      </w:r>
      <w:del w:id="43" w:author="Liu, Cong" w:date="2024-11-17T20:39:00Z" w16du:dateUtc="2024-11-18T04:39:00Z">
        <w:r w:rsidDel="001C451F">
          <w:delText xml:space="preserve">ERA </w:delText>
        </w:r>
      </w:del>
      <w:ins w:id="44" w:author="Liu, Cong" w:date="2024-11-17T20:39:00Z" w16du:dateUtc="2024-11-18T04:39:00Z">
        <w:r w:rsidR="001C451F">
          <w:t xml:space="preserve">At-Risk </w:t>
        </w:r>
      </w:ins>
      <w:r>
        <w:t>compared to two other groups (</w:t>
      </w:r>
      <w:ins w:id="45" w:author="Liu, Cong" w:date="2024-12-19T12:53:00Z" w16du:dateUtc="2024-12-19T20:53:00Z">
        <w:r w:rsidR="002D77B8">
          <w:t xml:space="preserve">Centered Log-Ratio transformation followed by </w:t>
        </w:r>
      </w:ins>
      <w:r>
        <w:t>Kruskal-Wallis H test, p-value = 0.</w:t>
      </w:r>
      <w:del w:id="46" w:author="Liu, Cong" w:date="2024-12-19T12:52:00Z" w16du:dateUtc="2024-12-19T20:52:00Z">
        <w:r w:rsidDel="002D77B8">
          <w:delText>0</w:delText>
        </w:r>
      </w:del>
      <w:del w:id="47" w:author="Liu, Cong" w:date="2024-11-17T20:39:00Z" w16du:dateUtc="2024-11-18T04:39:00Z">
        <w:r w:rsidDel="001C451F">
          <w:delText>3</w:delText>
        </w:r>
      </w:del>
      <w:r>
        <w:t>1</w:t>
      </w:r>
      <w:ins w:id="48" w:author="Liu, Cong" w:date="2024-11-17T20:50:00Z" w16du:dateUtc="2024-11-18T04:50:00Z">
        <w:r w:rsidR="00413688">
          <w:t xml:space="preserve">, </w:t>
        </w:r>
      </w:ins>
      <w:ins w:id="49" w:author="Liu, Cong" w:date="2024-11-17T20:48:00Z" w16du:dateUtc="2024-11-18T04:48:00Z">
        <w:r w:rsidR="00ED29D4">
          <w:t>0.</w:t>
        </w:r>
      </w:ins>
      <w:ins w:id="50" w:author="Liu, Cong" w:date="2024-12-19T12:53:00Z" w16du:dateUtc="2024-12-19T20:53:00Z">
        <w:r w:rsidR="002D77B8">
          <w:t>04</w:t>
        </w:r>
      </w:ins>
      <w:ins w:id="51" w:author="Liu, Cong" w:date="2024-11-17T20:50:00Z" w16du:dateUtc="2024-11-18T04:50:00Z">
        <w:r w:rsidR="00F1048E">
          <w:t>,</w:t>
        </w:r>
        <w:r w:rsidR="00236B46">
          <w:t xml:space="preserve"> and</w:t>
        </w:r>
        <w:r w:rsidR="00413688">
          <w:t xml:space="preserve"> 0.</w:t>
        </w:r>
      </w:ins>
      <w:ins w:id="52" w:author="Liu, Cong" w:date="2024-12-19T12:53:00Z" w16du:dateUtc="2024-12-19T20:53:00Z">
        <w:r w:rsidR="002D77B8">
          <w:t>08</w:t>
        </w:r>
      </w:ins>
      <w:ins w:id="53" w:author="Liu, Cong" w:date="2024-11-17T20:48:00Z" w16du:dateUtc="2024-11-18T04:48:00Z">
        <w:r w:rsidR="00ED29D4">
          <w:t xml:space="preserve"> respectively</w:t>
        </w:r>
      </w:ins>
      <w:ins w:id="54" w:author="Liu, Cong" w:date="2024-11-17T20:50:00Z" w16du:dateUtc="2024-11-18T04:50:00Z">
        <w:r w:rsidR="00413688">
          <w:t>)</w:t>
        </w:r>
      </w:ins>
      <w:del w:id="55" w:author="Liu, Cong" w:date="2024-11-17T20:50:00Z" w16du:dateUtc="2024-11-18T04:50:00Z">
        <w:r w:rsidDel="00413688">
          <w:delText>)</w:delText>
        </w:r>
      </w:del>
      <w:r>
        <w:t xml:space="preserve"> (</w:t>
      </w:r>
      <w:r>
        <w:rPr>
          <w:b/>
        </w:rPr>
        <w:t>Fig. 1E</w:t>
      </w:r>
      <w:r>
        <w:t>). We then calculated the cluster purity as the percentage of the cells of most abundant cell type for all the 161</w:t>
      </w:r>
      <w:ins w:id="56" w:author="Liu, Cong" w:date="2024-11-17T20:51:00Z" w16du:dateUtc="2024-11-18T04:51:00Z">
        <w:r w:rsidR="00AD2490">
          <w:t>0</w:t>
        </w:r>
      </w:ins>
      <w:del w:id="57" w:author="Liu, Cong" w:date="2024-11-17T20:51:00Z" w16du:dateUtc="2024-11-18T04:51:00Z">
        <w:r w:rsidDel="00AD2490">
          <w:delText>3</w:delText>
        </w:r>
      </w:del>
      <w:r>
        <w:t xml:space="preserve"> clusters (</w:t>
      </w:r>
      <w:r>
        <w:rPr>
          <w:b/>
        </w:rPr>
        <w:t>Supplementary Table 4</w:t>
      </w:r>
      <w:r>
        <w:t>), which was 0.7</w:t>
      </w:r>
      <w:ins w:id="58" w:author="Liu, Cong" w:date="2024-11-17T20:59:00Z" w16du:dateUtc="2024-11-18T04:59:00Z">
        <w:r w:rsidR="004E3172">
          <w:t>2</w:t>
        </w:r>
      </w:ins>
      <w:del w:id="59" w:author="Liu, Cong" w:date="2024-11-17T20:59:00Z" w16du:dateUtc="2024-11-18T04:59:00Z">
        <w:r w:rsidDel="004E3172">
          <w:delText>1</w:delText>
        </w:r>
      </w:del>
      <w:r>
        <w:t xml:space="preserve"> </w:t>
      </w:r>
      <w:r>
        <w:rPr>
          <w:u w:val="single"/>
        </w:rPr>
        <w:t>+</w:t>
      </w:r>
      <w:r>
        <w:t xml:space="preserve"> 0.19 across all clusters. The cluster purity showed minor different distributions across cell types (</w:t>
      </w:r>
      <w:r>
        <w:rPr>
          <w:b/>
        </w:rPr>
        <w:t>Supplementary Fig. S1C</w:t>
      </w:r>
      <w:r>
        <w:t>). B naive, CD14 Mono, CD16 Mono, MAIT, and NK displayed the highest purity scores (mean: 0.8</w:t>
      </w:r>
      <w:ins w:id="60" w:author="Liu, Cong" w:date="2024-11-17T21:13:00Z" w16du:dateUtc="2024-11-18T05:13:00Z">
        <w:r w:rsidR="00FA331D">
          <w:t>7</w:t>
        </w:r>
      </w:ins>
      <w:del w:id="61" w:author="Liu, Cong" w:date="2024-11-17T21:13:00Z" w16du:dateUtc="2024-11-18T05:13:00Z">
        <w:r w:rsidDel="00FA331D">
          <w:delText>6</w:delText>
        </w:r>
      </w:del>
      <w:r>
        <w:t xml:space="preserve"> </w:t>
      </w:r>
      <w:r>
        <w:rPr>
          <w:u w:val="single"/>
        </w:rPr>
        <w:t>+</w:t>
      </w:r>
      <w:r>
        <w:t xml:space="preserve"> 0.1</w:t>
      </w:r>
      <w:ins w:id="62" w:author="Liu, Cong" w:date="2024-11-17T21:13:00Z" w16du:dateUtc="2024-11-18T05:13:00Z">
        <w:r w:rsidR="00FA331D">
          <w:t>3</w:t>
        </w:r>
      </w:ins>
      <w:del w:id="63" w:author="Liu, Cong" w:date="2024-11-17T21:13:00Z" w16du:dateUtc="2024-11-18T05:13:00Z">
        <w:r w:rsidDel="00FA331D">
          <w:delText>4</w:delText>
        </w:r>
      </w:del>
      <w:r>
        <w:t>) while purity scores for T cell subsets were more diverse across clusters and relatively lower (mean: 0.6</w:t>
      </w:r>
      <w:ins w:id="64" w:author="Liu, Cong" w:date="2024-11-17T21:16:00Z" w16du:dateUtc="2024-11-18T05:16:00Z">
        <w:r w:rsidR="005B14F4">
          <w:t>8</w:t>
        </w:r>
      </w:ins>
      <w:del w:id="65" w:author="Liu, Cong" w:date="2024-11-17T21:16:00Z" w16du:dateUtc="2024-11-18T05:16:00Z">
        <w:r w:rsidDel="005B14F4">
          <w:delText>7</w:delText>
        </w:r>
      </w:del>
      <w:r>
        <w:t xml:space="preserve"> </w:t>
      </w:r>
      <w:r>
        <w:rPr>
          <w:u w:val="single"/>
        </w:rPr>
        <w:t>+</w:t>
      </w:r>
      <w:r>
        <w:t xml:space="preserve"> 0.18). T cell subsets were sometimes included with other T cells. For instance, CD4 TCM cluster showed some other T cells like CD4 T Naive, CD8 T Naive, and CD8 TEM (</w:t>
      </w:r>
      <w:r>
        <w:rPr>
          <w:b/>
        </w:rPr>
        <w:t>Supplementary Fig. S1D</w:t>
      </w:r>
      <w:r>
        <w:t>).</w:t>
      </w:r>
    </w:p>
    <w:p w14:paraId="2BD0F939" w14:textId="77777777" w:rsidR="006F371C" w:rsidRDefault="006F371C">
      <w:pPr>
        <w:spacing w:line="360" w:lineRule="auto"/>
      </w:pPr>
    </w:p>
    <w:p w14:paraId="0AF5DA4D"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Taiji analysis reveals distinctive TF patterns</w:t>
      </w:r>
    </w:p>
    <w:p w14:paraId="14C4603E" w14:textId="5A883298" w:rsidR="006F371C" w:rsidRDefault="003C3B5E">
      <w:pPr>
        <w:spacing w:line="360" w:lineRule="auto"/>
        <w:rPr>
          <w:rFonts w:ascii="Times New Roman" w:eastAsia="Times New Roman" w:hAnsi="Times New Roman" w:cs="Times New Roman"/>
        </w:rPr>
      </w:pPr>
      <w:bookmarkStart w:id="66" w:name="_1fob9te" w:colFirst="0" w:colLast="0"/>
      <w:bookmarkEnd w:id="66"/>
      <w:r>
        <w:t xml:space="preserve">Single cells within the same cluster are treated as one “pseudo-bulk” sample with the annotation as the cell type occurring most frequently in the cluster. The gene counts of scRNA-seq were added up and the fragments of scATAC-seq were combined to generate the RNA-seq input and </w:t>
      </w:r>
      <w:r>
        <w:lastRenderedPageBreak/>
        <w:t>ATAC-seq input for the pseudo-bulk samples respectively. We then applied the Taiji pipeline</w:t>
      </w:r>
      <w:hyperlink r:id="rId13">
        <w:r>
          <w:rPr>
            <w:color w:val="000000"/>
            <w:vertAlign w:val="superscript"/>
          </w:rPr>
          <w:t>9</w:t>
        </w:r>
      </w:hyperlink>
      <w:r>
        <w:t xml:space="preserve"> to each individual cluster in each patient to evaluate the PageRank scores of TFs, which represents the importance of the TFs. To characterize the global influences of all 1078 TFs across different pseudo-bulk clusters, we grouped the clusters based on the normalized PageRank across TFs. First, PCA was performed for dimension reduction of the TF score matrix with the first </w:t>
      </w:r>
      <w:ins w:id="67" w:author="Liu, Cong" w:date="2024-11-23T19:54:00Z" w16du:dateUtc="2024-11-24T03:54:00Z">
        <w:r w:rsidR="00AD0CA7">
          <w:t>5</w:t>
        </w:r>
      </w:ins>
      <w:del w:id="68" w:author="Liu, Cong" w:date="2024-11-23T19:54:00Z" w16du:dateUtc="2024-11-24T03:54:00Z">
        <w:r w:rsidDel="00AD0CA7">
          <w:delText>3</w:delText>
        </w:r>
      </w:del>
      <w:r>
        <w:t>00 principal components (PCs) retained for further analysis based on the “elbow” method, which explained 85% variance (</w:t>
      </w:r>
      <w:r>
        <w:rPr>
          <w:b/>
        </w:rPr>
        <w:t>Supplementary Fig. S2A</w:t>
      </w:r>
      <w:r>
        <w:t>). The first several PCs are primarily related to cell type rather than the disease state or the specific cohorts (</w:t>
      </w:r>
      <w:r>
        <w:rPr>
          <w:b/>
        </w:rPr>
        <w:t>Supplementary Fig. S2B</w:t>
      </w:r>
      <w:r>
        <w:t>). To determine the optimal number of groups and similarity metrics, Silhouette method was used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is the highest among the </w:t>
      </w:r>
      <w:proofErr w:type="gramStart"/>
      <w:r>
        <w:t>five distance</w:t>
      </w:r>
      <w:proofErr w:type="gramEnd"/>
      <w:r>
        <w:t xml:space="preserve"> metrics. </w:t>
      </w:r>
    </w:p>
    <w:p w14:paraId="4CACDAB4" w14:textId="77777777" w:rsidR="006F371C" w:rsidRDefault="006F371C">
      <w:pPr>
        <w:spacing w:line="360" w:lineRule="auto"/>
      </w:pPr>
    </w:p>
    <w:p w14:paraId="1E4EFD5D" w14:textId="03170264" w:rsidR="006F371C" w:rsidRDefault="003C3B5E">
      <w:pPr>
        <w:spacing w:line="360" w:lineRule="auto"/>
        <w:rPr>
          <w:rFonts w:ascii="Times New Roman" w:eastAsia="Times New Roman" w:hAnsi="Times New Roman" w:cs="Times New Roman"/>
        </w:rPr>
      </w:pPr>
      <w:bookmarkStart w:id="69" w:name="_3znysh7" w:colFirst="0" w:colLast="0"/>
      <w:bookmarkEnd w:id="69"/>
      <w:r>
        <w:t>We identified 5 Kmeans groups by unsupervised clustering, denoted G1 through G5, each of which showed distinct patterns of TF activity (</w:t>
      </w:r>
      <w:r>
        <w:rPr>
          <w:b/>
        </w:rPr>
        <w:t>Supplementary Table 4</w:t>
      </w:r>
      <w:r>
        <w:t>). The row-wise comparison demonstrates that some TFs have high PageRank scores in one or several Kmeans groups and suggests high TF activity in specific clusters (</w:t>
      </w:r>
      <w:r>
        <w:rPr>
          <w:b/>
        </w:rPr>
        <w:t>Fig. 2A; Supplementary Fig. S2D</w:t>
      </w:r>
      <w:r>
        <w:t xml:space="preserve">). In total, </w:t>
      </w:r>
      <w:ins w:id="70" w:author="Liu, Cong" w:date="2024-11-23T19:55:00Z" w16du:dateUtc="2024-11-24T03:55:00Z">
        <w:r w:rsidR="00AD0CA7">
          <w:t>599</w:t>
        </w:r>
      </w:ins>
      <w:del w:id="71" w:author="Liu, Cong" w:date="2024-11-19T16:04:00Z" w16du:dateUtc="2024-11-20T00:04:00Z">
        <w:r w:rsidDel="00BB3DB7">
          <w:delText>764</w:delText>
        </w:r>
      </w:del>
      <w:r>
        <w:t xml:space="preserve"> TFs were identified as Kmeans group-specific TFs by comparing their PageRank scores between a specific group and the background groups (</w:t>
      </w:r>
      <w:r>
        <w:rPr>
          <w:b/>
        </w:rPr>
        <w:t>Supplementary Table 5; Fig. 2A</w:t>
      </w:r>
      <w:r>
        <w:t xml:space="preserve">). These TFs functionally correlated with assigned cell types. For instance, </w:t>
      </w:r>
      <w:r>
        <w:rPr>
          <w:i/>
        </w:rPr>
        <w:t>KLF4</w:t>
      </w:r>
      <w:r>
        <w:t>, which regulates monocyte differentiation</w:t>
      </w:r>
      <w:hyperlink r:id="rId14">
        <w:r>
          <w:rPr>
            <w:color w:val="000000"/>
            <w:vertAlign w:val="superscript"/>
          </w:rPr>
          <w:t>10</w:t>
        </w:r>
      </w:hyperlink>
      <w:r>
        <w:t>, was G1-specific. G1 was enriched with two subsets of monocytes, including 5</w:t>
      </w:r>
      <w:ins w:id="72" w:author="Liu, Cong" w:date="2024-11-23T19:57:00Z" w16du:dateUtc="2024-11-24T03:57:00Z">
        <w:r w:rsidR="00AD0CA7">
          <w:t>9</w:t>
        </w:r>
      </w:ins>
      <w:del w:id="73" w:author="Liu, Cong" w:date="2024-11-23T19:57:00Z" w16du:dateUtc="2024-11-24T03:57:00Z">
        <w:r w:rsidDel="00AD0CA7">
          <w:delText>4</w:delText>
        </w:r>
      </w:del>
      <w:r>
        <w:t>.</w:t>
      </w:r>
      <w:ins w:id="74" w:author="Liu, Cong" w:date="2024-11-23T19:57:00Z" w16du:dateUtc="2024-11-24T03:57:00Z">
        <w:r w:rsidR="00AD0CA7">
          <w:t>5</w:t>
        </w:r>
      </w:ins>
      <w:del w:id="75" w:author="Liu, Cong" w:date="2024-11-19T17:36:00Z" w16du:dateUtc="2024-11-20T01:36:00Z">
        <w:r w:rsidDel="00D50C6B">
          <w:delText>7</w:delText>
        </w:r>
      </w:del>
      <w:r>
        <w:t xml:space="preserve">% CD14 Mono and </w:t>
      </w:r>
      <w:ins w:id="76" w:author="Liu, Cong" w:date="2024-11-23T19:57:00Z" w16du:dateUtc="2024-11-24T03:57:00Z">
        <w:r w:rsidR="00AD0CA7">
          <w:t>31</w:t>
        </w:r>
      </w:ins>
      <w:del w:id="77" w:author="Liu, Cong" w:date="2024-11-23T19:57:00Z" w16du:dateUtc="2024-11-24T03:57:00Z">
        <w:r w:rsidDel="00AD0CA7">
          <w:delText>2</w:delText>
        </w:r>
      </w:del>
      <w:del w:id="78" w:author="Liu, Cong" w:date="2024-11-19T17:36:00Z" w16du:dateUtc="2024-11-20T01:36:00Z">
        <w:r w:rsidDel="00D50C6B">
          <w:delText>9</w:delText>
        </w:r>
      </w:del>
      <w:r>
        <w:t>.</w:t>
      </w:r>
      <w:ins w:id="79" w:author="Liu, Cong" w:date="2024-11-23T19:57:00Z" w16du:dateUtc="2024-11-24T03:57:00Z">
        <w:r w:rsidR="00AD0CA7">
          <w:t>3</w:t>
        </w:r>
      </w:ins>
      <w:del w:id="80" w:author="Liu, Cong" w:date="2024-11-19T17:36:00Z" w16du:dateUtc="2024-11-20T01:36:00Z">
        <w:r w:rsidDel="00D50C6B">
          <w:delText>7</w:delText>
        </w:r>
      </w:del>
      <w:r>
        <w:t xml:space="preserve">% CD16 Mono. T-bet (encoded by </w:t>
      </w:r>
      <w:r>
        <w:rPr>
          <w:i/>
        </w:rPr>
        <w:t>TBX21</w:t>
      </w:r>
      <w:r>
        <w:t xml:space="preserve">) and </w:t>
      </w:r>
      <w:r>
        <w:rPr>
          <w:i/>
        </w:rPr>
        <w:t>EOMES</w:t>
      </w:r>
      <w:r>
        <w:t xml:space="preserve"> displayed high activities in G3 where CD8 TEM and NK were the most abundant cell types with 3</w:t>
      </w:r>
      <w:ins w:id="81" w:author="Liu, Cong" w:date="2024-11-19T17:40:00Z" w16du:dateUtc="2024-11-20T01:40:00Z">
        <w:r w:rsidR="00D50C6B">
          <w:t>7</w:t>
        </w:r>
      </w:ins>
      <w:del w:id="82" w:author="Liu, Cong" w:date="2024-11-19T17:40:00Z" w16du:dateUtc="2024-11-20T01:40:00Z">
        <w:r w:rsidDel="00D50C6B">
          <w:delText>4</w:delText>
        </w:r>
      </w:del>
      <w:r>
        <w:t>.</w:t>
      </w:r>
      <w:ins w:id="83" w:author="Liu, Cong" w:date="2024-11-23T19:58:00Z" w16du:dateUtc="2024-11-24T03:58:00Z">
        <w:r w:rsidR="00AD0CA7">
          <w:t>8</w:t>
        </w:r>
      </w:ins>
      <w:del w:id="84" w:author="Liu, Cong" w:date="2024-11-19T17:40:00Z" w16du:dateUtc="2024-11-20T01:40:00Z">
        <w:r w:rsidDel="00D50C6B">
          <w:delText>3</w:delText>
        </w:r>
      </w:del>
      <w:r>
        <w:t>% and 40.</w:t>
      </w:r>
      <w:ins w:id="85" w:author="Liu, Cong" w:date="2024-11-23T19:57:00Z" w16du:dateUtc="2024-11-24T03:57:00Z">
        <w:r w:rsidR="00AD0CA7">
          <w:t>2</w:t>
        </w:r>
      </w:ins>
      <w:del w:id="86" w:author="Liu, Cong" w:date="2024-11-19T17:40:00Z" w16du:dateUtc="2024-11-20T01:40:00Z">
        <w:r w:rsidDel="00D50C6B">
          <w:delText>4</w:delText>
        </w:r>
      </w:del>
      <w:r>
        <w:t>%, respectively. Those two genes are responsible for the cell fates of memory CD8</w:t>
      </w:r>
      <w:r>
        <w:rPr>
          <w:vertAlign w:val="superscript"/>
        </w:rPr>
        <w:t>+</w:t>
      </w:r>
      <w:r>
        <w:t xml:space="preserve"> T cells and natural killer cells</w:t>
      </w:r>
      <w:hyperlink r:id="rId15">
        <w:r>
          <w:rPr>
            <w:color w:val="000000"/>
            <w:vertAlign w:val="superscript"/>
          </w:rPr>
          <w:t>11</w:t>
        </w:r>
      </w:hyperlink>
      <w:r>
        <w:rPr>
          <w:color w:val="000000"/>
          <w:vertAlign w:val="superscript"/>
        </w:rPr>
        <w:t xml:space="preserve"> </w:t>
      </w:r>
      <w:r>
        <w:t xml:space="preserve">(see </w:t>
      </w:r>
      <w:r>
        <w:rPr>
          <w:b/>
        </w:rPr>
        <w:t xml:space="preserve">Fig. 2A-B; Supplementary Table 4 </w:t>
      </w:r>
      <w:r>
        <w:t>for lineage and group specific TFs that define each Kmeans group). Interestingly, more than half (</w:t>
      </w:r>
      <w:ins w:id="87" w:author="Liu, Cong" w:date="2024-11-23T19:58:00Z" w16du:dateUtc="2024-11-24T03:58:00Z">
        <w:r w:rsidR="00AD0CA7">
          <w:t>370</w:t>
        </w:r>
      </w:ins>
      <w:del w:id="88" w:author="Liu, Cong" w:date="2024-11-23T19:58:00Z" w16du:dateUtc="2024-11-24T03:58:00Z">
        <w:r w:rsidDel="00AD0CA7">
          <w:delText>43</w:delText>
        </w:r>
      </w:del>
      <w:del w:id="89" w:author="Liu, Cong" w:date="2024-11-19T17:41:00Z" w16du:dateUtc="2024-11-20T01:41:00Z">
        <w:r w:rsidDel="001069F7">
          <w:delText>3</w:delText>
        </w:r>
      </w:del>
      <w:r>
        <w:t>/</w:t>
      </w:r>
      <w:ins w:id="90" w:author="Liu, Cong" w:date="2024-11-23T19:58:00Z" w16du:dateUtc="2024-11-24T03:58:00Z">
        <w:r w:rsidR="00AD0CA7">
          <w:t>599</w:t>
        </w:r>
      </w:ins>
      <w:del w:id="91" w:author="Liu, Cong" w:date="2024-11-19T17:41:00Z" w16du:dateUtc="2024-11-20T01:41:00Z">
        <w:r w:rsidDel="001069F7">
          <w:delText>764</w:delText>
        </w:r>
      </w:del>
      <w:r>
        <w:t xml:space="preserve">) of the TFs were G2-specific and their z scores were significantly higher in G2 compared to other groups. More than </w:t>
      </w:r>
      <w:ins w:id="92" w:author="Liu, Cong" w:date="2024-11-19T17:45:00Z" w16du:dateUtc="2024-11-20T01:45:00Z">
        <w:r w:rsidR="001069F7">
          <w:t>8</w:t>
        </w:r>
      </w:ins>
      <w:del w:id="93" w:author="Liu, Cong" w:date="2024-11-19T17:45:00Z" w16du:dateUtc="2024-11-20T01:45:00Z">
        <w:r w:rsidDel="001069F7">
          <w:delText>7</w:delText>
        </w:r>
      </w:del>
      <w:r>
        <w:t>0% (</w:t>
      </w:r>
      <w:ins w:id="94" w:author="Liu, Cong" w:date="2024-11-23T20:00:00Z" w16du:dateUtc="2024-11-24T04:00:00Z">
        <w:r w:rsidR="00AD0CA7">
          <w:t>492</w:t>
        </w:r>
      </w:ins>
      <w:del w:id="95" w:author="Liu, Cong" w:date="2024-11-23T20:00:00Z" w16du:dateUtc="2024-11-24T04:00:00Z">
        <w:r w:rsidDel="00AD0CA7">
          <w:delText>5</w:delText>
        </w:r>
      </w:del>
      <w:del w:id="96" w:author="Liu, Cong" w:date="2024-11-19T17:45:00Z" w16du:dateUtc="2024-11-20T01:45:00Z">
        <w:r w:rsidDel="001069F7">
          <w:delText>58</w:delText>
        </w:r>
      </w:del>
      <w:r>
        <w:t>/</w:t>
      </w:r>
      <w:ins w:id="97" w:author="Liu, Cong" w:date="2024-11-23T19:59:00Z" w16du:dateUtc="2024-11-24T03:59:00Z">
        <w:r w:rsidR="00AD0CA7">
          <w:t>599</w:t>
        </w:r>
      </w:ins>
      <w:del w:id="98" w:author="Liu, Cong" w:date="2024-11-19T17:43:00Z" w16du:dateUtc="2024-11-20T01:43:00Z">
        <w:r w:rsidDel="001069F7">
          <w:delText>764</w:delText>
        </w:r>
      </w:del>
      <w:r>
        <w:t xml:space="preserve">) of the TFs were identified as key TFs for only one Kmeans group, suggesting the </w:t>
      </w:r>
      <w:del w:id="99" w:author="Liu, Cong" w:date="2024-11-19T17:43:00Z" w16du:dateUtc="2024-11-20T01:43:00Z">
        <w:r w:rsidDel="001069F7">
          <w:delText xml:space="preserve">5 </w:delText>
        </w:r>
      </w:del>
      <w:r>
        <w:t>Kmeans groups had unique active TF patterns (</w:t>
      </w:r>
      <w:r>
        <w:rPr>
          <w:b/>
        </w:rPr>
        <w:t>Supplementary Fig. S2E</w:t>
      </w:r>
      <w:r>
        <w:t>).</w:t>
      </w:r>
    </w:p>
    <w:p w14:paraId="575AA7AF" w14:textId="77777777" w:rsidR="006F371C" w:rsidRDefault="006F371C">
      <w:pPr>
        <w:spacing w:line="360" w:lineRule="auto"/>
      </w:pPr>
    </w:p>
    <w:p w14:paraId="4BDFC8AE" w14:textId="77777777" w:rsidR="006F371C" w:rsidRDefault="003C3B5E">
      <w:pPr>
        <w:pStyle w:val="Heading4"/>
        <w:keepNext w:val="0"/>
        <w:keepLines w:val="0"/>
        <w:spacing w:before="0" w:after="0" w:line="360" w:lineRule="auto"/>
      </w:pPr>
      <w:r>
        <w:t xml:space="preserve">G2 is a multi-lineage group enriched with At-Risk/ERA and reveals an RA TF signature </w:t>
      </w:r>
    </w:p>
    <w:p w14:paraId="63228876" w14:textId="1A9E4FD3" w:rsidR="006F371C" w:rsidRDefault="003C3B5E">
      <w:pPr>
        <w:spacing w:line="360" w:lineRule="auto"/>
      </w:pPr>
      <w:r>
        <w:lastRenderedPageBreak/>
        <w:t>The 5 Kmeans groups generally showed diverse compositions of cell types and disease states (</w:t>
      </w:r>
      <w:r>
        <w:rPr>
          <w:b/>
        </w:rPr>
        <w:t>Supplementary Table 6-7</w:t>
      </w:r>
      <w:r>
        <w:t xml:space="preserve">). As noted above, 4 of the 5 Kmeans groups had their own predominant cell types and accounted for more than 70% of their total clusters. G1, G3, G4, and G5 were enriched in monocytes; CD8 TEM and NK cells; CD4 T cells; B cells, respectively. However, G2 was unique in that it was mixed and displayed a cell type distribution </w:t>
      </w:r>
      <w:proofErr w:type="gramStart"/>
      <w:r>
        <w:t>similar to</w:t>
      </w:r>
      <w:proofErr w:type="gramEnd"/>
      <w:r>
        <w:t xml:space="preserve"> the overall PBMC distribution and included all 1</w:t>
      </w:r>
      <w:ins w:id="100" w:author="Liu, Cong" w:date="2024-11-23T20:02:00Z" w16du:dateUtc="2024-11-24T04:02:00Z">
        <w:r w:rsidR="0015538C">
          <w:t>3</w:t>
        </w:r>
      </w:ins>
      <w:del w:id="101" w:author="Liu, Cong" w:date="2024-11-23T20:02:00Z" w16du:dateUtc="2024-11-24T04:02:00Z">
        <w:r w:rsidDel="0015538C">
          <w:delText>1</w:delText>
        </w:r>
      </w:del>
      <w:r>
        <w:t xml:space="preserve"> major cell types (</w:t>
      </w:r>
      <w:r>
        <w:rPr>
          <w:b/>
        </w:rPr>
        <w:t>Fig. 2B</w:t>
      </w:r>
      <w:r>
        <w:t xml:space="preserve">). </w:t>
      </w:r>
    </w:p>
    <w:p w14:paraId="3ED9FB1F" w14:textId="77777777" w:rsidR="006F371C" w:rsidRDefault="006F371C">
      <w:pPr>
        <w:spacing w:line="360" w:lineRule="auto"/>
      </w:pPr>
    </w:p>
    <w:p w14:paraId="4B83AF73" w14:textId="140D4DCE" w:rsidR="006F371C" w:rsidRDefault="003C3B5E">
      <w:pPr>
        <w:spacing w:line="360" w:lineRule="auto"/>
      </w:pPr>
      <w:r>
        <w:t>We then noted that G2 was significantly enriched in At-Risk and ERA clusters compared with CON (5</w:t>
      </w:r>
      <w:ins w:id="102" w:author="Liu, Cong" w:date="2024-11-23T20:03:00Z" w16du:dateUtc="2024-11-24T04:03:00Z">
        <w:r w:rsidR="00EF5903">
          <w:t>6</w:t>
        </w:r>
      </w:ins>
      <w:del w:id="103" w:author="Liu, Cong" w:date="2024-11-23T20:03:00Z" w16du:dateUtc="2024-11-24T04:03:00Z">
        <w:r w:rsidDel="00EF5903">
          <w:delText>4</w:delText>
        </w:r>
      </w:del>
      <w:r>
        <w:t>% higher in At-Risk and ERA vs. CON, adjusted by the null distribution, p-value &lt; 0.0001; Chi-squared test) and G4 was modestly enriched in CON clusters (</w:t>
      </w:r>
      <w:ins w:id="104" w:author="Liu, Cong" w:date="2024-11-23T20:03:00Z" w16du:dateUtc="2024-11-24T04:03:00Z">
        <w:r w:rsidR="00EF5903">
          <w:t>24</w:t>
        </w:r>
      </w:ins>
      <w:del w:id="105" w:author="Liu, Cong" w:date="2024-11-23T20:03:00Z" w16du:dateUtc="2024-11-24T04:03:00Z">
        <w:r w:rsidDel="00EF5903">
          <w:delText>3</w:delText>
        </w:r>
      </w:del>
      <w:del w:id="106" w:author="Liu, Cong" w:date="2024-11-19T18:25:00Z" w16du:dateUtc="2024-11-20T02:25:00Z">
        <w:r w:rsidDel="00EC7741">
          <w:delText>2</w:delText>
        </w:r>
      </w:del>
      <w:r>
        <w:t>% higher in CON, p-value &lt; 0.0</w:t>
      </w:r>
      <w:del w:id="107" w:author="Liu, Cong" w:date="2024-11-23T20:05:00Z" w16du:dateUtc="2024-11-24T04:05:00Z">
        <w:r w:rsidDel="00220300">
          <w:delText>0</w:delText>
        </w:r>
      </w:del>
      <w:r>
        <w:t>01; Chi-squared test) (</w:t>
      </w:r>
      <w:r>
        <w:rPr>
          <w:b/>
        </w:rPr>
        <w:t>Fig. 2C</w:t>
      </w:r>
      <w:r>
        <w:t xml:space="preserve">). Many interesting TFs were G2-specific, including zinc finger family members like </w:t>
      </w:r>
      <w:r>
        <w:rPr>
          <w:i/>
        </w:rPr>
        <w:t>ZNF304</w:t>
      </w:r>
      <w:r>
        <w:t xml:space="preserve">, </w:t>
      </w:r>
      <w:r>
        <w:rPr>
          <w:i/>
        </w:rPr>
        <w:t>SP7</w:t>
      </w:r>
      <w:del w:id="108" w:author="Liu, Cong" w:date="2024-11-23T20:08:00Z" w16du:dateUtc="2024-11-24T04:08:00Z">
        <w:r w:rsidDel="00A11130">
          <w:delText xml:space="preserve">, </w:delText>
        </w:r>
        <w:r w:rsidDel="00A11130">
          <w:rPr>
            <w:i/>
          </w:rPr>
          <w:delText>SP6</w:delText>
        </w:r>
      </w:del>
      <w:r>
        <w:t xml:space="preserve">, </w:t>
      </w:r>
      <w:r>
        <w:rPr>
          <w:i/>
        </w:rPr>
        <w:t>GLIS1</w:t>
      </w:r>
      <w:r>
        <w:t xml:space="preserve">, </w:t>
      </w:r>
      <w:del w:id="109" w:author="Liu, Cong" w:date="2024-11-23T20:08:00Z" w16du:dateUtc="2024-11-24T04:08:00Z">
        <w:r w:rsidDel="004F550E">
          <w:rPr>
            <w:i/>
          </w:rPr>
          <w:delText>ZSCAN10</w:delText>
        </w:r>
      </w:del>
      <w:ins w:id="110" w:author="Liu, Cong" w:date="2024-11-23T20:08:00Z" w16du:dateUtc="2024-11-24T04:08:00Z">
        <w:r w:rsidR="004F550E">
          <w:rPr>
            <w:i/>
          </w:rPr>
          <w:t>ZNF254</w:t>
        </w:r>
      </w:ins>
      <w:r>
        <w:t>. For the subsequent analysis, we combined At-Risk and ERA (i.e., At-Risk/ERA) because their TF activity profiles and cell type distributions in G2 were nearly identical (p-value &gt; 0.2; Wilcoxon rank-sum test). Moreover, the identified G2-specific TFs along with the enriched pathways for ERA and At-Risk respectively showed almost complete overlap (p-value &lt; 10</w:t>
      </w:r>
      <w:r>
        <w:rPr>
          <w:vertAlign w:val="superscript"/>
        </w:rPr>
        <w:t>-5</w:t>
      </w:r>
      <w:r>
        <w:t>) (</w:t>
      </w:r>
      <w:r>
        <w:rPr>
          <w:b/>
        </w:rPr>
        <w:t>Supplementary Fig. S2F-G</w:t>
      </w:r>
      <w:r>
        <w:t xml:space="preserve">). </w:t>
      </w:r>
    </w:p>
    <w:p w14:paraId="15EEAACB" w14:textId="77777777" w:rsidR="006F371C" w:rsidRDefault="006F371C">
      <w:pPr>
        <w:spacing w:line="360" w:lineRule="auto"/>
      </w:pPr>
    </w:p>
    <w:p w14:paraId="001AE353" w14:textId="14557613" w:rsidR="006F371C" w:rsidRDefault="003C3B5E">
      <w:pPr>
        <w:spacing w:line="360" w:lineRule="auto"/>
        <w:rPr>
          <w:rFonts w:ascii="Times New Roman" w:eastAsia="Times New Roman" w:hAnsi="Times New Roman" w:cs="Times New Roman"/>
        </w:rPr>
      </w:pPr>
      <w:r>
        <w:t>Multiple immunity-related TFs and the downstream genes regulated by those TFs conformed to pathways implicated in the pathogenesis of RA (</w:t>
      </w:r>
      <w:r>
        <w:rPr>
          <w:b/>
        </w:rPr>
        <w:t>Fig. 2D; Supplementary notes</w:t>
      </w:r>
      <w:r>
        <w:t xml:space="preserve">). This was particularly true for G2, where 5 relevant and significant pathways were identified, namely </w:t>
      </w:r>
      <w:r>
        <w:rPr>
          <w:i/>
        </w:rPr>
        <w:t>SUMOylation of Intracellular Receptors</w:t>
      </w:r>
      <w:hyperlink r:id="rId16">
        <w:r>
          <w:rPr>
            <w:i/>
            <w:color w:val="000000"/>
            <w:vertAlign w:val="superscript"/>
          </w:rPr>
          <w:t>12</w:t>
        </w:r>
      </w:hyperlink>
      <w:r>
        <w:t xml:space="preserve">, </w:t>
      </w:r>
      <w:r>
        <w:rPr>
          <w:i/>
        </w:rPr>
        <w:t>Transcriptional regulation by RUNX2</w:t>
      </w:r>
      <w:hyperlink r:id="rId17">
        <w:r>
          <w:rPr>
            <w:i/>
            <w:color w:val="000000"/>
            <w:vertAlign w:val="superscript"/>
          </w:rPr>
          <w:t>13</w:t>
        </w:r>
      </w:hyperlink>
      <w:r>
        <w:t xml:space="preserve">, </w:t>
      </w:r>
      <w:r>
        <w:rPr>
          <w:i/>
        </w:rPr>
        <w:t>YAP1 and WWTR1-stimulated Gene Expression</w:t>
      </w:r>
      <w:hyperlink r:id="rId18">
        <w:r>
          <w:rPr>
            <w:i/>
            <w:color w:val="000000"/>
            <w:vertAlign w:val="superscript"/>
          </w:rPr>
          <w:t>14</w:t>
        </w:r>
      </w:hyperlink>
      <w:r>
        <w:t xml:space="preserve">, </w:t>
      </w:r>
      <w:r>
        <w:rPr>
          <w:i/>
        </w:rPr>
        <w:t>NOTCH3 Intracellular Domain Regulates Transcription</w:t>
      </w:r>
      <w:hyperlink r:id="rId19">
        <w:r>
          <w:rPr>
            <w:i/>
            <w:color w:val="000000"/>
            <w:vertAlign w:val="superscript"/>
          </w:rPr>
          <w:t>15</w:t>
        </w:r>
      </w:hyperlink>
      <w:r>
        <w:t xml:space="preserve">, and </w:t>
      </w:r>
      <w:r>
        <w:rPr>
          <w:i/>
        </w:rPr>
        <w:t>Deactivation of the β-Catenin Transactivating Complex</w:t>
      </w:r>
      <w:r>
        <w:t xml:space="preserve"> </w:t>
      </w:r>
      <w:hyperlink r:id="rId20">
        <w:r>
          <w:rPr>
            <w:color w:val="000000"/>
            <w:vertAlign w:val="superscript"/>
          </w:rPr>
          <w:t>16</w:t>
        </w:r>
      </w:hyperlink>
      <w:r>
        <w:t xml:space="preserve"> Reactome pathways. The TFs and the representative target genes identified by our analysis are shown in </w:t>
      </w:r>
      <w:r>
        <w:rPr>
          <w:b/>
        </w:rPr>
        <w:t>Supplementary Table 8</w:t>
      </w:r>
      <w:r>
        <w:t xml:space="preserve">. These TFs and their downstream regulated genes are referred to as the </w:t>
      </w:r>
      <w:r>
        <w:rPr>
          <w:i/>
        </w:rPr>
        <w:t>RA TF signature</w:t>
      </w:r>
      <w:r>
        <w:t>. These TFs were significantly important in the signature pathways and the representative genes were among the top regulated genes by the corresponding TFs predicted by Taiji (</w:t>
      </w:r>
      <w:r w:rsidRPr="00B637BB">
        <w:rPr>
          <w:b/>
          <w:bCs/>
          <w:rPrChange w:id="111" w:author="Liu, Cong" w:date="2024-11-23T20:09:00Z" w16du:dateUtc="2024-11-24T04:09:00Z">
            <w:rPr/>
          </w:rPrChange>
        </w:rPr>
        <w:t>Methods</w:t>
      </w:r>
      <w:r>
        <w:t>).</w:t>
      </w:r>
    </w:p>
    <w:p w14:paraId="228F95C3" w14:textId="77777777" w:rsidR="006F371C" w:rsidRDefault="006F371C">
      <w:pPr>
        <w:spacing w:line="360" w:lineRule="auto"/>
      </w:pPr>
    </w:p>
    <w:p w14:paraId="79710C91"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The G2 RA TF signature is enriched in multiple cell types</w:t>
      </w:r>
    </w:p>
    <w:p w14:paraId="00FBFDC8" w14:textId="02AFA26D" w:rsidR="006F371C" w:rsidDel="00161BD0" w:rsidRDefault="003C3B5E">
      <w:pPr>
        <w:spacing w:line="360" w:lineRule="auto"/>
        <w:rPr>
          <w:del w:id="112" w:author="Liu, Cong" w:date="2024-11-24T12:34:00Z" w16du:dateUtc="2024-11-24T20:34:00Z"/>
          <w:rFonts w:ascii="Times New Roman" w:eastAsia="Times New Roman" w:hAnsi="Times New Roman" w:cs="Times New Roman"/>
        </w:rPr>
      </w:pPr>
      <w:r>
        <w:t xml:space="preserve">Interestingly, we observed that the At-Risk/ERA TFs identified in G2 were present across all </w:t>
      </w:r>
      <w:ins w:id="113" w:author="Liu, Cong" w:date="2024-11-24T11:53:00Z" w16du:dateUtc="2024-11-24T19:53:00Z">
        <w:r w:rsidR="0047793C">
          <w:t xml:space="preserve">the </w:t>
        </w:r>
      </w:ins>
      <w:del w:id="114" w:author="Liu, Cong" w:date="2024-11-24T11:53:00Z" w16du:dateUtc="2024-11-24T19:53:00Z">
        <w:r w:rsidDel="0047793C">
          <w:delText>1</w:delText>
        </w:r>
      </w:del>
      <w:del w:id="115" w:author="Liu, Cong" w:date="2024-11-23T20:09:00Z" w16du:dateUtc="2024-11-24T04:09:00Z">
        <w:r w:rsidDel="00DA353B">
          <w:delText>1</w:delText>
        </w:r>
      </w:del>
      <w:del w:id="116" w:author="Liu, Cong" w:date="2024-11-24T11:53:00Z" w16du:dateUtc="2024-11-24T19:53:00Z">
        <w:r w:rsidDel="0047793C">
          <w:delText xml:space="preserve"> </w:delText>
        </w:r>
      </w:del>
      <w:r>
        <w:t>major cell types analyzed (</w:t>
      </w:r>
      <w:r>
        <w:rPr>
          <w:b/>
        </w:rPr>
        <w:t>Fig. 3A</w:t>
      </w:r>
      <w:r>
        <w:t xml:space="preserve">), </w:t>
      </w:r>
      <w:r w:rsidRPr="009F5955">
        <w:t>thereby establishing them as a hallmark “RA TF signature” and their downstream pathways as “signature pathways”.</w:t>
      </w:r>
      <w:r>
        <w:t xml:space="preserve"> We further calculated the percentage of G2 clusters per cell type of total global clusters for At-Risk/ERA and CON groups (</w:t>
      </w:r>
      <w:r>
        <w:rPr>
          <w:b/>
        </w:rPr>
        <w:t xml:space="preserve">Fig. 3B; </w:t>
      </w:r>
      <w:r>
        <w:rPr>
          <w:b/>
        </w:rPr>
        <w:lastRenderedPageBreak/>
        <w:t>Supplementary Fig. S2H</w:t>
      </w:r>
      <w:r>
        <w:t>). Notably, CD4 Τ Νaive, CD4 TCM, and CD8 T Naive showed the greatest enrichment in At-Risk/ERA compared to CON (</w:t>
      </w:r>
      <w:ins w:id="117" w:author="Liu, Cong" w:date="2024-11-24T11:54:00Z" w16du:dateUtc="2024-11-24T19:54:00Z">
        <w:r w:rsidR="00F6055C">
          <w:t>31</w:t>
        </w:r>
      </w:ins>
      <w:del w:id="118" w:author="Liu, Cong" w:date="2024-11-24T11:54:00Z" w16du:dateUtc="2024-11-24T19:54:00Z">
        <w:r w:rsidDel="00F6055C">
          <w:delText>47</w:delText>
        </w:r>
      </w:del>
      <w:r>
        <w:t xml:space="preserve">% vs </w:t>
      </w:r>
      <w:ins w:id="119" w:author="Liu, Cong" w:date="2024-11-24T11:54:00Z" w16du:dateUtc="2024-11-24T19:54:00Z">
        <w:r w:rsidR="00F6055C">
          <w:t>18</w:t>
        </w:r>
      </w:ins>
      <w:del w:id="120" w:author="Liu, Cong" w:date="2024-11-24T11:54:00Z" w16du:dateUtc="2024-11-24T19:54:00Z">
        <w:r w:rsidDel="00F6055C">
          <w:delText>24</w:delText>
        </w:r>
      </w:del>
      <w:r>
        <w:t>%, p-value &lt; 0.0</w:t>
      </w:r>
      <w:del w:id="121" w:author="Liu, Cong" w:date="2024-11-24T11:55:00Z" w16du:dateUtc="2024-11-24T19:55:00Z">
        <w:r w:rsidDel="00F6055C">
          <w:delText>00</w:delText>
        </w:r>
      </w:del>
      <w:r>
        <w:t xml:space="preserve">1; </w:t>
      </w:r>
      <w:ins w:id="122" w:author="Liu, Cong" w:date="2024-11-24T11:55:00Z" w16du:dateUtc="2024-11-24T19:55:00Z">
        <w:r w:rsidR="00F6055C">
          <w:t>23</w:t>
        </w:r>
      </w:ins>
      <w:del w:id="123" w:author="Liu, Cong" w:date="2024-11-24T11:55:00Z" w16du:dateUtc="2024-11-24T19:55:00Z">
        <w:r w:rsidDel="00F6055C">
          <w:delText>38</w:delText>
        </w:r>
      </w:del>
      <w:r>
        <w:t xml:space="preserve">% vs </w:t>
      </w:r>
      <w:ins w:id="124" w:author="Liu, Cong" w:date="2024-11-24T11:55:00Z" w16du:dateUtc="2024-11-24T19:55:00Z">
        <w:r w:rsidR="00F6055C">
          <w:t>11</w:t>
        </w:r>
      </w:ins>
      <w:del w:id="125" w:author="Liu, Cong" w:date="2024-11-24T11:55:00Z" w16du:dateUtc="2024-11-24T19:55:00Z">
        <w:r w:rsidDel="00F6055C">
          <w:delText>22</w:delText>
        </w:r>
      </w:del>
      <w:r>
        <w:t xml:space="preserve">%, p-value &lt; 0.01; </w:t>
      </w:r>
      <w:ins w:id="126" w:author="Liu, Cong" w:date="2024-11-24T11:55:00Z" w16du:dateUtc="2024-11-24T19:55:00Z">
        <w:r w:rsidR="00F6055C">
          <w:t>63</w:t>
        </w:r>
      </w:ins>
      <w:del w:id="127" w:author="Liu, Cong" w:date="2024-11-24T11:55:00Z" w16du:dateUtc="2024-11-24T19:55:00Z">
        <w:r w:rsidDel="00F6055C">
          <w:delText>55</w:delText>
        </w:r>
      </w:del>
      <w:r>
        <w:t>% vs 2</w:t>
      </w:r>
      <w:ins w:id="128" w:author="Liu, Cong" w:date="2024-11-24T11:55:00Z" w16du:dateUtc="2024-11-24T19:55:00Z">
        <w:r w:rsidR="00F6055C">
          <w:t>6</w:t>
        </w:r>
      </w:ins>
      <w:del w:id="129" w:author="Liu, Cong" w:date="2024-11-24T11:55:00Z" w16du:dateUtc="2024-11-24T19:55:00Z">
        <w:r w:rsidDel="00F6055C">
          <w:delText>1</w:delText>
        </w:r>
      </w:del>
      <w:r>
        <w:t>%, p-value &lt; 0.0</w:t>
      </w:r>
      <w:ins w:id="130" w:author="Liu, Cong" w:date="2024-11-24T11:55:00Z" w16du:dateUtc="2024-11-24T19:55:00Z">
        <w:r w:rsidR="00F6055C">
          <w:t>1</w:t>
        </w:r>
      </w:ins>
      <w:del w:id="131" w:author="Liu, Cong" w:date="2024-11-24T11:55:00Z" w16du:dateUtc="2024-11-24T19:55:00Z">
        <w:r w:rsidDel="00F6055C">
          <w:delText>5</w:delText>
        </w:r>
      </w:del>
      <w:r>
        <w:t>, respectively for At-Risk/ERA compared with CON; Chi-squared test). Of interest, MAIT cells with the TF profile were only found in CON clusters (0% vs 4</w:t>
      </w:r>
      <w:ins w:id="132" w:author="Liu, Cong" w:date="2024-11-24T11:56:00Z" w16du:dateUtc="2024-11-24T19:56:00Z">
        <w:r w:rsidR="009E416F">
          <w:t>3</w:t>
        </w:r>
      </w:ins>
      <w:del w:id="133" w:author="Liu, Cong" w:date="2024-11-24T11:56:00Z" w16du:dateUtc="2024-11-24T19:56:00Z">
        <w:r w:rsidDel="009E416F">
          <w:delText>8</w:delText>
        </w:r>
      </w:del>
      <w:r>
        <w:t xml:space="preserve">% for At-Risk/ERA and CON, p-value </w:t>
      </w:r>
      <w:ins w:id="134" w:author="Liu, Cong" w:date="2024-11-24T11:56:00Z" w16du:dateUtc="2024-11-24T19:56:00Z">
        <w:r w:rsidR="009E416F">
          <w:t>&lt;</w:t>
        </w:r>
      </w:ins>
      <w:del w:id="135" w:author="Liu, Cong" w:date="2024-11-24T11:56:00Z" w16du:dateUtc="2024-11-24T19:56:00Z">
        <w:r w:rsidDel="009E416F">
          <w:delText>=</w:delText>
        </w:r>
      </w:del>
      <w:r>
        <w:t xml:space="preserve"> 0.</w:t>
      </w:r>
      <w:del w:id="136" w:author="Liu, Cong" w:date="2024-11-24T11:56:00Z" w16du:dateUtc="2024-11-24T19:56:00Z">
        <w:r w:rsidDel="009E416F">
          <w:delText>0</w:delText>
        </w:r>
      </w:del>
      <w:r>
        <w:t>1; Chi-squared test). Despite the negative correlation between MAIT cell abundance and age, the comparable age of the CON group with At-Risk/ERA (</w:t>
      </w:r>
      <w:r>
        <w:rPr>
          <w:b/>
        </w:rPr>
        <w:t>Supplementary Table 1</w:t>
      </w:r>
      <w:r>
        <w:t xml:space="preserve">) suggests that age does not account for these differences and MAIT cells might be protective of conversion/progression of RA. </w:t>
      </w:r>
    </w:p>
    <w:p w14:paraId="5E4392BC" w14:textId="77777777" w:rsidR="006F371C" w:rsidDel="00161BD0" w:rsidRDefault="006F371C">
      <w:pPr>
        <w:spacing w:line="360" w:lineRule="auto"/>
        <w:rPr>
          <w:del w:id="137" w:author="Liu, Cong" w:date="2024-11-24T12:34:00Z" w16du:dateUtc="2024-11-24T20:34:00Z"/>
        </w:rPr>
      </w:pPr>
    </w:p>
    <w:p w14:paraId="61610F29" w14:textId="7D8FE98A" w:rsidR="006F371C" w:rsidRDefault="003C3B5E">
      <w:pPr>
        <w:spacing w:line="360" w:lineRule="auto"/>
      </w:pPr>
      <w:bookmarkStart w:id="138" w:name="_2et92p0" w:colFirst="0" w:colLast="0"/>
      <w:bookmarkEnd w:id="138"/>
      <w:r>
        <w:t>Overall, the top RA signature TFs determined by unsupervised clustering showed significantly higher PageRank scores in G2 compared to other groups across all cell types (</w:t>
      </w:r>
      <w:r>
        <w:rPr>
          <w:b/>
        </w:rPr>
        <w:t>Fig. 3C</w:t>
      </w:r>
      <w:r>
        <w:t>).</w:t>
      </w:r>
      <w:del w:id="139" w:author="Liu, Cong" w:date="2024-11-24T12:34:00Z" w16du:dateUtc="2024-11-24T20:34:00Z">
        <w:r w:rsidDel="00161BD0">
          <w:delText xml:space="preserve"> Within G2, CD14 mono and B naive had higher PageRank scores for these TFs compared to other cell types. </w:delText>
        </w:r>
      </w:del>
    </w:p>
    <w:p w14:paraId="638F8D88" w14:textId="77777777" w:rsidR="006F371C" w:rsidRDefault="006F371C">
      <w:pPr>
        <w:spacing w:line="360" w:lineRule="auto"/>
      </w:pPr>
    </w:p>
    <w:p w14:paraId="15357AFE" w14:textId="77777777" w:rsidR="006F371C" w:rsidRDefault="003C3B5E">
      <w:pPr>
        <w:spacing w:line="360" w:lineRule="auto"/>
        <w:rPr>
          <w:rFonts w:ascii="Times New Roman" w:eastAsia="Times New Roman" w:hAnsi="Times New Roman" w:cs="Times New Roman"/>
        </w:rPr>
      </w:pPr>
      <w:r>
        <w:t>Almost all cell types were enriched in this common set of At-Risk/ERA signature pathways (</w:t>
      </w:r>
      <w:r>
        <w:rPr>
          <w:b/>
        </w:rPr>
        <w:t>Fig. 3D</w:t>
      </w:r>
      <w:r>
        <w:t>). In some cases, the pathways were relatively restricted such as Treg cells, which were only associated with RUNX2 and NOTCH3 pathways. On the other hand, monocytes displayed a relatively lower significance in NOTCH3 pathways compared to other cell types. Additionally, some individual cell types demonstrated specific enriched pathways (</w:t>
      </w:r>
      <w:r>
        <w:rPr>
          <w:b/>
        </w:rPr>
        <w:t>Fig. 3D</w:t>
      </w:r>
      <w:r>
        <w:t>). For example, activation of HOX genes was enriched in B cells, CD4 T Naive and monocytes. CD4 TCM, MAIT, and Treg cells showed enrichment in NOTCH1-related pathways, which is noteworthy given the anti-inflammatory properties associated with the inhibition of NOTCH1 signaling in regulatory T cells in RA</w:t>
      </w:r>
      <w:hyperlink r:id="rId21">
        <w:r>
          <w:rPr>
            <w:color w:val="000000"/>
            <w:vertAlign w:val="superscript"/>
          </w:rPr>
          <w:t>17</w:t>
        </w:r>
      </w:hyperlink>
      <w:r>
        <w:t>. RUNX3 regulation is more highly associated with CD8 TEM, NK, and monocytes</w:t>
      </w:r>
      <w:hyperlink r:id="rId22">
        <w:r>
          <w:rPr>
            <w:color w:val="000000"/>
            <w:vertAlign w:val="superscript"/>
          </w:rPr>
          <w:t>18</w:t>
        </w:r>
      </w:hyperlink>
      <w:r>
        <w:t>. Despite individual variations described above, the general pattern of pathways associated with pathogenesis of RA is consistent and extends across the identified cell types.</w:t>
      </w:r>
    </w:p>
    <w:p w14:paraId="3FBC1AEB" w14:textId="77777777" w:rsidR="006F371C" w:rsidRDefault="006F371C">
      <w:pPr>
        <w:spacing w:line="360" w:lineRule="auto"/>
      </w:pPr>
    </w:p>
    <w:p w14:paraId="2E618F80" w14:textId="77777777" w:rsidR="006F371C" w:rsidRDefault="003C3B5E">
      <w:pPr>
        <w:pStyle w:val="Heading4"/>
        <w:keepNext w:val="0"/>
        <w:keepLines w:val="0"/>
        <w:spacing w:before="0" w:after="0" w:line="360" w:lineRule="auto"/>
        <w:rPr>
          <w:rFonts w:ascii="Times New Roman" w:eastAsia="Times New Roman" w:hAnsi="Times New Roman" w:cs="Times New Roman"/>
        </w:rPr>
      </w:pPr>
      <w:bookmarkStart w:id="140" w:name="_tyjcwt" w:colFirst="0" w:colLast="0"/>
      <w:bookmarkEnd w:id="140"/>
      <w:r>
        <w:t>Patterns of cell types with the G2 RA TF signature are highly variable across individuals</w:t>
      </w:r>
    </w:p>
    <w:p w14:paraId="6FCAEB14" w14:textId="77777777" w:rsidR="006F371C" w:rsidRDefault="003C3B5E">
      <w:pPr>
        <w:spacing w:line="360" w:lineRule="auto"/>
      </w:pPr>
      <w:bookmarkStart w:id="141" w:name="_3dy6vkm" w:colFirst="0" w:colLast="0"/>
      <w:bookmarkStart w:id="142" w:name="OLE_LINK3"/>
      <w:bookmarkStart w:id="143" w:name="OLE_LINK4"/>
      <w:bookmarkEnd w:id="141"/>
      <w:r>
        <w:t>We then determined which cell types display the TF signature in each member of the At-Risk and ERA cohorts. Multiple combinations of cell types were identified in individual participants (</w:t>
      </w:r>
      <w:r>
        <w:rPr>
          <w:b/>
        </w:rPr>
        <w:t>Fig. 3E</w:t>
      </w:r>
      <w:r>
        <w:t xml:space="preserve">). All 26 At-Risk and 6 ERA participants had the signature in at least one cluster and in at least one cell type. However, the distribution of cell types was highly variable among participants. In some cases, only one cell type was identified for an individual participant, while in others there were multiple cell types displaying the pattern. For instance, participant 9 had clusters with the signature in all the cell types except NK and Treg, while participant 27 only had CD4 TCM clusters. Some patients displayed more even distribution across multiple cell types like participant 31 while others had predominant signature cell type like participant 3. </w:t>
      </w:r>
    </w:p>
    <w:p w14:paraId="56A94657" w14:textId="77777777" w:rsidR="006F371C" w:rsidRDefault="006F371C">
      <w:pPr>
        <w:spacing w:line="360" w:lineRule="auto"/>
      </w:pPr>
    </w:p>
    <w:p w14:paraId="36FC5CFC" w14:textId="77777777" w:rsidR="006F371C" w:rsidRDefault="003C3B5E">
      <w:pPr>
        <w:spacing w:line="360" w:lineRule="auto"/>
      </w:pPr>
      <w:r>
        <w:lastRenderedPageBreak/>
        <w:t>Among all the involved cell types, the signature was most enriched in T cell types including CD4 Naïve, CD8 Naïve, CD4 TCM, and CD8 TEM (</w:t>
      </w:r>
      <w:r>
        <w:rPr>
          <w:b/>
        </w:rPr>
        <w:t>Fig. 3E</w:t>
      </w:r>
      <w:r>
        <w:t>). Different cell types also displayed diverse distribution patterns across patients. CD4 Naive and CD4 TCM had much wider appearances in many patients while Treg, B cell and monocytes were only found in a few participants. Therefore, the patterns displayed by various individuals were diverse with highly variable cell types. Some CONs also displayed these signatures although the number of clusters was significantly less than At-Risk/ERA, particularly for certain T cell subsets (p-value &lt; 0.005; Wilcoxon rank-sum test) (</w:t>
      </w:r>
      <w:r>
        <w:rPr>
          <w:b/>
        </w:rPr>
        <w:t>Supplementary Fig. S3A</w:t>
      </w:r>
      <w:r>
        <w:t>).</w:t>
      </w:r>
    </w:p>
    <w:p w14:paraId="0A88002C" w14:textId="77777777" w:rsidR="006F371C" w:rsidRDefault="006F371C">
      <w:pPr>
        <w:spacing w:line="360" w:lineRule="auto"/>
      </w:pPr>
      <w:bookmarkStart w:id="144" w:name="_1t3h5sf" w:colFirst="0" w:colLast="0"/>
      <w:bookmarkEnd w:id="142"/>
      <w:bookmarkEnd w:id="143"/>
      <w:bookmarkEnd w:id="144"/>
    </w:p>
    <w:p w14:paraId="1E7B5C8C" w14:textId="77777777" w:rsidR="006F371C" w:rsidRDefault="003C3B5E">
      <w:pPr>
        <w:pStyle w:val="Heading4"/>
        <w:keepNext w:val="0"/>
        <w:keepLines w:val="0"/>
        <w:spacing w:before="0" w:after="0" w:line="360" w:lineRule="auto"/>
      </w:pPr>
      <w:r>
        <w:t>Distinct cellular communication networks in At-Risk/ERA and control participants</w:t>
      </w:r>
    </w:p>
    <w:p w14:paraId="7D9A220D" w14:textId="72FCC953" w:rsidR="006F371C" w:rsidRDefault="003C3B5E">
      <w:pPr>
        <w:spacing w:line="360" w:lineRule="auto"/>
      </w:pPr>
      <w:r>
        <w:t>After demonstrating individualized patterns of signature cluster cell types in At-Risk/ERA, we then investigated how the signature cells communicate to determine how inflammation signals are transmitted. Cell-cell communications (CCC) were analyzed by correlating expression levels of ligands such as cytokines in the source cells with their corresponding receptor expressions in the receiver cells for each individual using CellChat</w:t>
      </w:r>
      <w:hyperlink r:id="rId23">
        <w:r>
          <w:rPr>
            <w:color w:val="000000"/>
            <w:vertAlign w:val="superscript"/>
          </w:rPr>
          <w:t>19</w:t>
        </w:r>
      </w:hyperlink>
      <w:r>
        <w:t>. To compare At-Risk/ERA and CON groups, we first aggregated CCC between the same signature cells across all the ligand-receptor pairs and all the individuals within the group. We observed distinct CCC patterns: At-Risk/ERA participants displayed significantly more interactions within signature clusters than controls, particularly between T cells and NK cells. Cellular communications with signature monocytes were less common and only observed in the At-Risk/ERA group (</w:t>
      </w:r>
      <w:r>
        <w:rPr>
          <w:b/>
        </w:rPr>
        <w:t>Fig. 4A</w:t>
      </w:r>
      <w:r>
        <w:t>). The difference between the total number of CCC in the two groups was statistically significant (p-value</w:t>
      </w:r>
      <w:del w:id="145" w:author="Liu, Cong" w:date="2024-11-26T16:26:00Z" w16du:dateUtc="2024-11-27T00:26:00Z">
        <w:r w:rsidDel="00D6201D">
          <w:delText>=0.016</w:delText>
        </w:r>
      </w:del>
      <w:ins w:id="146" w:author="Liu, Cong" w:date="2024-11-26T16:29:00Z" w16du:dateUtc="2024-11-27T00:29:00Z">
        <w:r w:rsidR="000A2A29">
          <w:t>=0.06</w:t>
        </w:r>
      </w:ins>
      <w:r>
        <w:t xml:space="preserve"> using Wilcoxon rank-sum test). </w:t>
      </w:r>
    </w:p>
    <w:p w14:paraId="1D193999" w14:textId="77777777" w:rsidR="006F371C" w:rsidRDefault="006F371C">
      <w:pPr>
        <w:spacing w:line="360" w:lineRule="auto"/>
      </w:pPr>
    </w:p>
    <w:p w14:paraId="6BC35335" w14:textId="098AD5B4" w:rsidR="006F371C" w:rsidRDefault="003C3B5E">
      <w:pPr>
        <w:spacing w:line="360" w:lineRule="auto"/>
      </w:pPr>
      <w:r>
        <w:t>We next evaluated the cellular communication strength. Notably, communication between CD8 T Naive</w:t>
      </w:r>
      <w:ins w:id="147" w:author="Liu, Cong" w:date="2024-11-26T16:31:00Z" w16du:dateUtc="2024-11-27T00:31:00Z">
        <w:r w:rsidR="000A2A29">
          <w:t xml:space="preserve"> and</w:t>
        </w:r>
      </w:ins>
      <w:del w:id="148" w:author="Liu, Cong" w:date="2024-11-26T16:31:00Z" w16du:dateUtc="2024-11-27T00:31:00Z">
        <w:r w:rsidDel="000A2A29">
          <w:delText>,</w:delText>
        </w:r>
      </w:del>
      <w:r>
        <w:t xml:space="preserve"> CD4 TCM</w:t>
      </w:r>
      <w:ins w:id="149" w:author="Liu, Cong" w:date="2024-11-26T16:31:00Z" w16du:dateUtc="2024-11-27T00:31:00Z">
        <w:r w:rsidR="000A2A29">
          <w:t xml:space="preserve"> </w:t>
        </w:r>
      </w:ins>
      <w:del w:id="150" w:author="Liu, Cong" w:date="2024-11-26T16:31:00Z" w16du:dateUtc="2024-11-27T00:31:00Z">
        <w:r w:rsidDel="000A2A29">
          <w:delText xml:space="preserve">, and CD4 T Naive </w:delText>
        </w:r>
      </w:del>
      <w:r>
        <w:t>were more pronounced in At-Risk/ERA group, while communications between CD4 T Naive, and CD8 TEM were more intense in controls (</w:t>
      </w:r>
      <w:r>
        <w:rPr>
          <w:b/>
        </w:rPr>
        <w:t>Fig. 4B</w:t>
      </w:r>
      <w:r>
        <w:t xml:space="preserve">). The total </w:t>
      </w:r>
      <w:ins w:id="151" w:author="Liu, Cong" w:date="2024-11-26T16:32:00Z" w16du:dateUtc="2024-11-27T00:32:00Z">
        <w:r w:rsidR="00C203B0">
          <w:t xml:space="preserve">communication </w:t>
        </w:r>
      </w:ins>
      <w:r>
        <w:t xml:space="preserve">strength </w:t>
      </w:r>
      <w:ins w:id="152" w:author="Liu, Cong" w:date="2024-11-26T16:32:00Z" w16du:dateUtc="2024-11-27T00:32:00Z">
        <w:r w:rsidR="00C203B0">
          <w:t xml:space="preserve">in At-Risk/ERA was </w:t>
        </w:r>
      </w:ins>
      <w:del w:id="153" w:author="Liu, Cong" w:date="2024-11-26T16:32:00Z" w16du:dateUtc="2024-11-27T00:32:00Z">
        <w:r w:rsidDel="00C203B0">
          <w:delText xml:space="preserve">in the two groups differed </w:delText>
        </w:r>
      </w:del>
      <w:r>
        <w:t>significantly</w:t>
      </w:r>
      <w:ins w:id="154" w:author="Liu, Cong" w:date="2024-11-26T16:32:00Z" w16du:dateUtc="2024-11-27T00:32:00Z">
        <w:r w:rsidR="00C203B0">
          <w:t xml:space="preserve"> higher</w:t>
        </w:r>
      </w:ins>
      <w:r>
        <w:t xml:space="preserve"> </w:t>
      </w:r>
      <w:del w:id="155" w:author="Liu, Cong" w:date="2024-11-26T16:32:00Z" w16du:dateUtc="2024-11-27T00:32:00Z">
        <w:r w:rsidDel="00C203B0">
          <w:delText>between the two</w:delText>
        </w:r>
      </w:del>
      <w:ins w:id="156" w:author="Liu, Cong" w:date="2024-11-26T16:32:00Z" w16du:dateUtc="2024-11-27T00:32:00Z">
        <w:r w:rsidR="00C203B0">
          <w:t>than control</w:t>
        </w:r>
      </w:ins>
      <w:r>
        <w:t xml:space="preserve"> group</w:t>
      </w:r>
      <w:del w:id="157" w:author="Liu, Cong" w:date="2024-11-26T16:32:00Z" w16du:dateUtc="2024-11-27T00:32:00Z">
        <w:r w:rsidDel="00C203B0">
          <w:delText>s</w:delText>
        </w:r>
      </w:del>
      <w:r>
        <w:t xml:space="preserve"> (p-value=0.0</w:t>
      </w:r>
      <w:ins w:id="158" w:author="Liu, Cong" w:date="2024-11-26T16:29:00Z" w16du:dateUtc="2024-11-27T00:29:00Z">
        <w:r w:rsidR="000A2A29">
          <w:t>4</w:t>
        </w:r>
      </w:ins>
      <w:del w:id="159" w:author="Liu, Cong" w:date="2024-11-26T16:29:00Z" w16du:dateUtc="2024-11-27T00:29:00Z">
        <w:r w:rsidDel="000A2A29">
          <w:delText>22</w:delText>
        </w:r>
      </w:del>
      <w:r>
        <w:t xml:space="preserve"> using Wilcoxon rank-sum test). As a representative example, participant 53 from control group and participant 9 from At-Risk/ERA group had the most diverse cell type distribution in signature clusters (</w:t>
      </w:r>
      <w:r>
        <w:rPr>
          <w:b/>
        </w:rPr>
        <w:t>Supplementary Fig. S3A; Fig. 4C</w:t>
      </w:r>
      <w:r>
        <w:t>), providing an overview of almost all the cell types. It is worth noting that the number and intensity of the total CCC aggregating all the clusters from all the Kmeans groups were comparable between the At-Risk/ERA and CON groups, highlighting the importance of the signature cells differentiating the two groups (</w:t>
      </w:r>
      <w:r>
        <w:rPr>
          <w:b/>
        </w:rPr>
        <w:t>Supplementary Fig. S4A</w:t>
      </w:r>
      <w:r>
        <w:t xml:space="preserve">). </w:t>
      </w:r>
    </w:p>
    <w:p w14:paraId="3F5C1409" w14:textId="77777777" w:rsidR="006F371C" w:rsidRDefault="006F371C">
      <w:pPr>
        <w:spacing w:line="360" w:lineRule="auto"/>
      </w:pPr>
    </w:p>
    <w:p w14:paraId="4A7979CE" w14:textId="77777777" w:rsidR="006F371C" w:rsidRDefault="003C3B5E">
      <w:pPr>
        <w:spacing w:line="360" w:lineRule="auto"/>
      </w:pPr>
      <w:proofErr w:type="gramStart"/>
      <w:r>
        <w:t>Similar to</w:t>
      </w:r>
      <w:proofErr w:type="gramEnd"/>
      <w:r>
        <w:t xml:space="preserve"> the diversity of signature cell types across individuals, the CCC pattern also varied from individual to individual. For example, major senders and receivers were highly variable among individual participants (</w:t>
      </w:r>
      <w:r>
        <w:rPr>
          <w:b/>
        </w:rPr>
        <w:t>Supplementary Fig. S4B</w:t>
      </w:r>
      <w:r>
        <w:t xml:space="preserve">). Some individuals such as participant 5, 26, and 27 used only one cell type as major communicator while others like participant 9, 18, and 23 relied on multiple cell types. Among those with multiple cell types, some displayed more even distributions of signals across cell types like participant 9 and 23 while others exhibited a predominant signature cell type (e.g., CD8 TEM in participant 18). </w:t>
      </w:r>
    </w:p>
    <w:p w14:paraId="3142BA30" w14:textId="77777777" w:rsidR="006F371C" w:rsidRDefault="003C3B5E">
      <w:pPr>
        <w:spacing w:line="360" w:lineRule="auto"/>
      </w:pPr>
      <w:r>
        <w:t xml:space="preserve"> </w:t>
      </w:r>
    </w:p>
    <w:p w14:paraId="67EDA1EC" w14:textId="77777777" w:rsidR="006F371C" w:rsidRDefault="003C3B5E">
      <w:pPr>
        <w:pStyle w:val="Heading4"/>
        <w:keepNext w:val="0"/>
        <w:keepLines w:val="0"/>
        <w:spacing w:before="0" w:after="0" w:line="360" w:lineRule="auto"/>
      </w:pPr>
      <w:r>
        <w:t>Identifying key representative mediators regulated by the RA TF signature</w:t>
      </w:r>
    </w:p>
    <w:p w14:paraId="2269B673" w14:textId="77777777" w:rsidR="006F371C" w:rsidRDefault="003C3B5E">
      <w:pPr>
        <w:spacing w:line="360" w:lineRule="auto"/>
      </w:pPr>
      <w:proofErr w:type="gramStart"/>
      <w:r>
        <w:t>A large number of</w:t>
      </w:r>
      <w:proofErr w:type="gramEnd"/>
      <w:r>
        <w:t xml:space="preserve"> inflammatory mediators, such as cytokines, chemokines, and growth factors, have been implicated in RA pathogenesis. We curated a gene list of these mediators (</w:t>
      </w:r>
      <w:r>
        <w:rPr>
          <w:b/>
        </w:rPr>
        <w:t>Methods; Supplementary Table S9</w:t>
      </w:r>
      <w:r>
        <w:t>), which we refer to as “pathogenic genes”. Out of the identified significant ligand-receptor pairs in each participant, twelve ligand-receptor pairs were related to this pathogenic gene set. We ranked the important pathways based on the difference in total information flow within signature clusters when comparing At-Risk/ERA to control samples. The IL-16/CD4, CD160/TNFRSF14, TGF-β1/TGFBR1/TGFBR2, BTLA/TNFRSF14 were the most prominent ligand-receptor pairs enriched in At-Risk/ERA considering both the difference and absolute information flow values (</w:t>
      </w:r>
      <w:r>
        <w:rPr>
          <w:b/>
        </w:rPr>
        <w:t>Fig. 4D</w:t>
      </w:r>
      <w:r>
        <w:t xml:space="preserve">). </w:t>
      </w:r>
    </w:p>
    <w:p w14:paraId="4C8919D7" w14:textId="77777777" w:rsidR="006F371C" w:rsidRDefault="006F371C">
      <w:pPr>
        <w:spacing w:line="360" w:lineRule="auto"/>
      </w:pPr>
    </w:p>
    <w:p w14:paraId="42B1328F" w14:textId="77777777" w:rsidR="006F371C" w:rsidRDefault="003C3B5E">
      <w:pPr>
        <w:spacing w:line="360" w:lineRule="auto"/>
      </w:pPr>
      <w:r>
        <w:t>We then developed a random forest classification model with pathogenic gene expression as features. Seventy genes were identified as candidate predictors, which were active across each At-Risk/ERA participant in signature group G2 (</w:t>
      </w:r>
      <w:r>
        <w:rPr>
          <w:b/>
        </w:rPr>
        <w:t>Methods</w:t>
      </w:r>
      <w:r>
        <w:t>). The test accuracy was monotonically increasing with more predictors, reaching a plateau of 0.93 (</w:t>
      </w:r>
      <w:r>
        <w:rPr>
          <w:b/>
        </w:rPr>
        <w:t>Supplementary Fig. S4C</w:t>
      </w:r>
      <w:r>
        <w:t xml:space="preserve">). Top predictors included </w:t>
      </w:r>
      <w:r>
        <w:rPr>
          <w:i/>
        </w:rPr>
        <w:t xml:space="preserve">MMP23B, TGFB1, IFNL1, PDGFD, </w:t>
      </w:r>
      <w:r>
        <w:t>and</w:t>
      </w:r>
      <w:r>
        <w:rPr>
          <w:i/>
        </w:rPr>
        <w:t xml:space="preserve"> CCL5</w:t>
      </w:r>
      <w:r>
        <w:t xml:space="preserve"> (</w:t>
      </w:r>
      <w:r>
        <w:rPr>
          <w:b/>
        </w:rPr>
        <w:t>Fig. 4E</w:t>
      </w:r>
      <w:r>
        <w:t>).</w:t>
      </w:r>
    </w:p>
    <w:p w14:paraId="22ED6F8B" w14:textId="77777777" w:rsidR="006F371C" w:rsidRDefault="006F371C">
      <w:pPr>
        <w:spacing w:line="360" w:lineRule="auto"/>
      </w:pPr>
    </w:p>
    <w:p w14:paraId="09DCE7F0" w14:textId="77777777" w:rsidR="006F371C" w:rsidRDefault="003C3B5E">
      <w:pPr>
        <w:spacing w:line="360" w:lineRule="auto"/>
      </w:pPr>
      <w:r>
        <w:t xml:space="preserve">The relative importance of TGF-β1 in the enhanced signaling pair assessment and the classification model led us to focus on this as a representative highly relevant mediator. </w:t>
      </w:r>
      <w:r>
        <w:rPr>
          <w:b/>
        </w:rPr>
        <w:t>Fig. 5A</w:t>
      </w:r>
      <w:r>
        <w:t xml:space="preserve"> compares the intercellular network in the TGF-β signaling pathway between the two groups. For example, participant 18 from At-Risk/ERA group showed denser and stronger interactions than participant 48 from control and signature clusters were more likely to act as major senders than receivers. We then summarized the outgoing and incoming signals of TGF-β signaling pathway across patients for each signature cell type (</w:t>
      </w:r>
      <w:r>
        <w:rPr>
          <w:b/>
        </w:rPr>
        <w:t>Fig. 5B</w:t>
      </w:r>
      <w:r>
        <w:t xml:space="preserve">). Multiple cell types send signals of TGF-β, including B Naive and CD8 T Naive cells that are unique senders in At-Risk/ERA and CD4 T </w:t>
      </w:r>
      <w:r>
        <w:lastRenderedPageBreak/>
        <w:t>Naive and NK cells are more widely used. On the other hand, only CD8 TEM and NK cells received TGF-β signals in At-Risk/ERAs. These data suggest that signature cell types mainly act as senders in TGF-β signaling within At-Risk/ERAs, which is supported by increased TGF-β gene and protein expression in At-Risk/ERA (</w:t>
      </w:r>
      <w:r>
        <w:rPr>
          <w:b/>
        </w:rPr>
        <w:t>Fig. 5C-D</w:t>
      </w:r>
      <w:r>
        <w:t xml:space="preserve">). Additionally, we explored the relationship between the G2 RA signature TFs identified above and </w:t>
      </w:r>
      <w:r>
        <w:rPr>
          <w:i/>
        </w:rPr>
        <w:t>TGFB1</w:t>
      </w:r>
      <w:r>
        <w:t xml:space="preserve"> as their target gene. Top 30 signature regulators of </w:t>
      </w:r>
      <w:r>
        <w:rPr>
          <w:i/>
        </w:rPr>
        <w:t>TGFB1</w:t>
      </w:r>
      <w:r>
        <w:t xml:space="preserve"> included some well-known RA-related TFs like </w:t>
      </w:r>
      <w:r>
        <w:rPr>
          <w:i/>
        </w:rPr>
        <w:t xml:space="preserve">RORC, TFAP2A, </w:t>
      </w:r>
      <w:r>
        <w:t>and</w:t>
      </w:r>
      <w:r>
        <w:rPr>
          <w:i/>
        </w:rPr>
        <w:t xml:space="preserve"> KLF1</w:t>
      </w:r>
      <w:r>
        <w:t xml:space="preserve"> (</w:t>
      </w:r>
      <w:r>
        <w:rPr>
          <w:b/>
        </w:rPr>
        <w:t>Fig. 5E</w:t>
      </w:r>
      <w:r>
        <w:t xml:space="preserve">). </w:t>
      </w:r>
    </w:p>
    <w:p w14:paraId="7ABA9DC1" w14:textId="77777777" w:rsidR="006F371C" w:rsidRDefault="006F371C">
      <w:pPr>
        <w:spacing w:line="360" w:lineRule="auto"/>
      </w:pPr>
    </w:p>
    <w:p w14:paraId="6442DE76" w14:textId="77777777" w:rsidR="006F371C" w:rsidRDefault="003C3B5E">
      <w:pPr>
        <w:spacing w:line="360" w:lineRule="auto"/>
      </w:pPr>
      <w:r>
        <w:t>Other interesting and relevant pro-inflammatory pathways were also enriched in At-Risk/ERAs. For instance, the IL-16 pathway, which has been implicated in RA</w:t>
      </w:r>
      <w:hyperlink r:id="rId24">
        <w:r>
          <w:rPr>
            <w:color w:val="000000"/>
            <w:vertAlign w:val="superscript"/>
          </w:rPr>
          <w:t>20</w:t>
        </w:r>
      </w:hyperlink>
      <w:r>
        <w:t>, displayed significantly denser and stronger intercellular communications in At-Risk/ERA than control (</w:t>
      </w:r>
      <w:r>
        <w:rPr>
          <w:b/>
        </w:rPr>
        <w:t>Supplementary Fig. S4D</w:t>
      </w:r>
      <w:r>
        <w:t xml:space="preserve">). </w:t>
      </w:r>
      <w:r>
        <w:rPr>
          <w:i/>
        </w:rPr>
        <w:t>MMP23B</w:t>
      </w:r>
      <w:r>
        <w:t>, which emerged as a top predictor in classification model, showed elevated gene expression level in At-Risk/ERA compared to control (</w:t>
      </w:r>
      <w:r>
        <w:rPr>
          <w:b/>
        </w:rPr>
        <w:t>Supplementary Fig. S5A</w:t>
      </w:r>
      <w:r>
        <w:t xml:space="preserve">). </w:t>
      </w:r>
      <w:r>
        <w:rPr>
          <w:i/>
        </w:rPr>
        <w:t>MMP23B</w:t>
      </w:r>
      <w:r>
        <w:t xml:space="preserve"> plays a role in regulating the Kv1.3 potassium channel, which has been implicated in autoimmunity</w:t>
      </w:r>
      <w:hyperlink r:id="rId25">
        <w:r>
          <w:rPr>
            <w:color w:val="000000"/>
            <w:vertAlign w:val="superscript"/>
          </w:rPr>
          <w:t>21</w:t>
        </w:r>
      </w:hyperlink>
      <w:r>
        <w:t xml:space="preserve">. Gene expression was greater for the top 30 predictors in At-Risk/ERA participants compared with controls, including </w:t>
      </w:r>
      <w:r>
        <w:rPr>
          <w:i/>
        </w:rPr>
        <w:t>CCL4</w:t>
      </w:r>
      <w:r>
        <w:t xml:space="preserve">, </w:t>
      </w:r>
      <w:r>
        <w:rPr>
          <w:i/>
        </w:rPr>
        <w:t>IL12A</w:t>
      </w:r>
      <w:r>
        <w:t xml:space="preserve">, </w:t>
      </w:r>
      <w:r>
        <w:rPr>
          <w:i/>
        </w:rPr>
        <w:t>TNFSF14</w:t>
      </w:r>
      <w:r>
        <w:t xml:space="preserve">, </w:t>
      </w:r>
      <w:r>
        <w:rPr>
          <w:i/>
        </w:rPr>
        <w:t>IL15</w:t>
      </w:r>
      <w:r>
        <w:t xml:space="preserve">, </w:t>
      </w:r>
      <w:r>
        <w:rPr>
          <w:i/>
        </w:rPr>
        <w:t>NOTCH1</w:t>
      </w:r>
      <w:r>
        <w:t xml:space="preserve">, and </w:t>
      </w:r>
      <w:r>
        <w:rPr>
          <w:i/>
        </w:rPr>
        <w:t>CCL5</w:t>
      </w:r>
      <w:r>
        <w:t xml:space="preserve"> (</w:t>
      </w:r>
      <w:r>
        <w:rPr>
          <w:b/>
        </w:rPr>
        <w:t>Fig. 5F</w:t>
      </w:r>
      <w:r>
        <w:t>). To validate our predictions, we assessed protein expression levels of 6 genes using proteomics, each of which confirmed increased protein expression level in the serum of At-Risk/ERA group compared to controls (CCL3, CCL4, IFN-λ1, IL-15, TGF-β1, and TNFSF14) (</w:t>
      </w:r>
      <w:r>
        <w:rPr>
          <w:b/>
        </w:rPr>
        <w:t>Supplementary Fig. S5B</w:t>
      </w:r>
      <w:r>
        <w:t>).</w:t>
      </w:r>
    </w:p>
    <w:p w14:paraId="745D3DB0" w14:textId="77777777" w:rsidR="006F371C" w:rsidRDefault="006F371C">
      <w:pPr>
        <w:spacing w:line="360" w:lineRule="auto"/>
      </w:pPr>
    </w:p>
    <w:p w14:paraId="38148D90" w14:textId="77777777" w:rsidR="006F371C" w:rsidRDefault="003C3B5E">
      <w:pPr>
        <w:spacing w:line="360" w:lineRule="auto"/>
      </w:pPr>
      <w:r>
        <w:t>Although a common set of pathogenic genes were shared across At-Risk/ERA participants, the cell types that were most likely to produce the specific gene were highly variable (</w:t>
      </w:r>
      <w:r>
        <w:rPr>
          <w:b/>
        </w:rPr>
        <w:t>Supplementary Fig. S5C</w:t>
      </w:r>
      <w:r>
        <w:t xml:space="preserve">). For instance, the top 5 predictors were active in CD8 TEM cells and NK cells in most participants while a few participants expressed the genes through CD4 TCM, and CD8 T Naive cells. </w:t>
      </w:r>
      <w:r>
        <w:rPr>
          <w:i/>
        </w:rPr>
        <w:t>NOTCH1</w:t>
      </w:r>
      <w:r>
        <w:t xml:space="preserve"> and </w:t>
      </w:r>
      <w:r>
        <w:rPr>
          <w:i/>
        </w:rPr>
        <w:t>TNFAIP1</w:t>
      </w:r>
      <w:r>
        <w:t xml:space="preserve"> displayed uniform activity across T cells and NK cells while </w:t>
      </w:r>
      <w:r>
        <w:rPr>
          <w:i/>
        </w:rPr>
        <w:t>NOTCH1</w:t>
      </w:r>
      <w:r>
        <w:t xml:space="preserve"> had the highest activity in Tregs and </w:t>
      </w:r>
      <w:r>
        <w:rPr>
          <w:i/>
        </w:rPr>
        <w:t>TNFAIP1</w:t>
      </w:r>
      <w:r>
        <w:t xml:space="preserve"> was mostly active in B cells. Some genes showed exclusively high activity in specific cell types, such as </w:t>
      </w:r>
      <w:r>
        <w:rPr>
          <w:i/>
        </w:rPr>
        <w:t>CCL20</w:t>
      </w:r>
      <w:r>
        <w:t xml:space="preserve"> in CD4 TCM and </w:t>
      </w:r>
      <w:r>
        <w:rPr>
          <w:i/>
        </w:rPr>
        <w:t>ADAMTSL4</w:t>
      </w:r>
      <w:r>
        <w:t xml:space="preserve"> in monocytes. Mediator expression patterns were individualized towards specific cell types. For example, </w:t>
      </w:r>
      <w:r>
        <w:rPr>
          <w:i/>
        </w:rPr>
        <w:t>TGFB1</w:t>
      </w:r>
      <w:r>
        <w:t xml:space="preserve"> was highly expressed in CD8 TEM and NK cells in most of the patient while it was more highly expressed in B cells in participant 18 and monocytes in participant 7 (</w:t>
      </w:r>
      <w:r>
        <w:rPr>
          <w:b/>
        </w:rPr>
        <w:t>Supplementary Fig. S5D</w:t>
      </w:r>
      <w:r>
        <w:t xml:space="preserve">). These findings suggest that At-Risk/ERA individuals express a common set of pathogenic genes, driven by any cell type possessing RA TF signature. </w:t>
      </w:r>
    </w:p>
    <w:p w14:paraId="07879446" w14:textId="77777777" w:rsidR="006F371C" w:rsidRDefault="006F371C">
      <w:pPr>
        <w:spacing w:line="360" w:lineRule="auto"/>
      </w:pPr>
    </w:p>
    <w:p w14:paraId="774FF56D" w14:textId="77777777" w:rsidR="006F371C" w:rsidRDefault="003C3B5E">
      <w:pPr>
        <w:pStyle w:val="Heading3"/>
        <w:spacing w:line="360" w:lineRule="auto"/>
      </w:pPr>
      <w:bookmarkStart w:id="160" w:name="_4d34og8" w:colFirst="0" w:colLast="0"/>
      <w:bookmarkEnd w:id="160"/>
      <w:r>
        <w:t>Discussion</w:t>
      </w:r>
    </w:p>
    <w:p w14:paraId="5187590C" w14:textId="2E96581E" w:rsidR="006F371C" w:rsidRDefault="003C3B5E">
      <w:pPr>
        <w:spacing w:line="360" w:lineRule="auto"/>
      </w:pPr>
      <w:r>
        <w:t xml:space="preserve">Our study provides compelling evidence that individuals with early RA and those at elevated risk for developing RA exhibit TF signatures in peripheral blood immune cells. These signatures, which involve pathways implicated in disease pathogenesis, could contribute to disease onset and persist after transition to classifiable RA. The signature TFs regulate key genes in pathways like </w:t>
      </w:r>
      <w:r>
        <w:rPr>
          <w:i/>
        </w:rPr>
        <w:t>SUMOylation</w:t>
      </w:r>
      <w:r>
        <w:t xml:space="preserve">, </w:t>
      </w:r>
      <w:r>
        <w:rPr>
          <w:i/>
        </w:rPr>
        <w:t>RUNX2</w:t>
      </w:r>
      <w:r>
        <w:t xml:space="preserve">, </w:t>
      </w:r>
      <w:r>
        <w:rPr>
          <w:i/>
        </w:rPr>
        <w:t>YAP1</w:t>
      </w:r>
      <w:r>
        <w:t xml:space="preserve">, </w:t>
      </w:r>
      <w:r>
        <w:rPr>
          <w:i/>
        </w:rPr>
        <w:t>NOTCH3</w:t>
      </w:r>
      <w:r>
        <w:t xml:space="preserve">, and </w:t>
      </w:r>
      <w:r>
        <w:rPr>
          <w:i/>
        </w:rPr>
        <w:t>β-Catenin</w:t>
      </w:r>
      <w:r>
        <w:t xml:space="preserve"> Pathways, each of which has been implicated in RA pathogenesis. </w:t>
      </w:r>
    </w:p>
    <w:p w14:paraId="50700457" w14:textId="77777777" w:rsidR="006F371C" w:rsidRDefault="006F371C">
      <w:pPr>
        <w:spacing w:line="360" w:lineRule="auto"/>
      </w:pPr>
    </w:p>
    <w:p w14:paraId="21D0E594" w14:textId="32FA52B5" w:rsidR="006F371C" w:rsidRDefault="003C3B5E">
      <w:pPr>
        <w:spacing w:line="360" w:lineRule="auto"/>
      </w:pPr>
      <w:r>
        <w:t xml:space="preserve">Perhaps the most intriguing observation is that the signatures occurred in multiple cell types, each of which would have arthritogenic potential. The signature TFs drive a defined set of pro-inflammatory genes that, in turn, could contribute to the onset and perpetuation of RA. By analyzing cellular signaling network and employing classification models, we defined candidate genes that could orchestrate the transition process to clinical synovitis including </w:t>
      </w:r>
      <w:r>
        <w:rPr>
          <w:i/>
        </w:rPr>
        <w:t>TGFB1</w:t>
      </w:r>
      <w:r>
        <w:t xml:space="preserve">, </w:t>
      </w:r>
      <w:r>
        <w:rPr>
          <w:i/>
        </w:rPr>
        <w:t>MMP23B</w:t>
      </w:r>
      <w:r>
        <w:t xml:space="preserve">, </w:t>
      </w:r>
      <w:r>
        <w:rPr>
          <w:i/>
        </w:rPr>
        <w:t>IL16</w:t>
      </w:r>
      <w:r>
        <w:t xml:space="preserve">, and </w:t>
      </w:r>
      <w:r>
        <w:rPr>
          <w:i/>
        </w:rPr>
        <w:t>TNFSF14</w:t>
      </w:r>
      <w:r>
        <w:t xml:space="preserve">, which were confirmed by protein expression data. Thus, the common drivers regulated by this RA TF signature and the signals transmitted through the expression and release of a diverse array of inflammatory mediators in a receptive environment could trigger disease transitions. Based on these observations, we propose that the responding cells responsible for transition are agnostic about which cell provides the signal </w:t>
      </w:r>
      <w:proofErr w:type="gramStart"/>
      <w:r>
        <w:t>as long as</w:t>
      </w:r>
      <w:proofErr w:type="gramEnd"/>
      <w:r>
        <w:t xml:space="preserve"> the receiving pathogenic cell has access to them. </w:t>
      </w:r>
    </w:p>
    <w:p w14:paraId="4A5B6B39" w14:textId="77777777" w:rsidR="006F371C" w:rsidRDefault="006F371C">
      <w:pPr>
        <w:spacing w:line="360" w:lineRule="auto"/>
      </w:pPr>
    </w:p>
    <w:p w14:paraId="302D43B2" w14:textId="46F0F970" w:rsidR="006F371C" w:rsidRDefault="003C3B5E">
      <w:pPr>
        <w:spacing w:line="360" w:lineRule="auto"/>
      </w:pPr>
      <w:r>
        <w:t>While the RA TF signature is observed in all cell types at the group level, there is considerable heterogeneity related to the specific cell types implicated among individuals. One of the most provocative findings was the individualized nature of cell types in each at-risk and ERA patient. This suggests a common driver in multiple cell types as suggested above, although it is not uniform across participants or cell states. Each participant exhibits a distinct combination of cell types, along with unique subsets of signature pathways and pathogenic genes, suggesting a significant stochastic component to remodeling the epigenome. In addition, the relative importance of individual TFs and pathways varied among cell types and participants. This phenomenon implies distinct pathogenic processes in individuals that relate to which cell types are involved and promote progression from pre-RA to RA. Moreover, they could potentially contribute to the diversity of clinical responses to targeted agents in RA</w:t>
      </w:r>
      <w:hyperlink r:id="rId26">
        <w:r>
          <w:rPr>
            <w:color w:val="000000"/>
            <w:vertAlign w:val="superscript"/>
          </w:rPr>
          <w:t>1,22–24</w:t>
        </w:r>
      </w:hyperlink>
      <w:r>
        <w:t xml:space="preserve">. In other words, the clinical responses could depend on which cell types express the pathogenic genes, such as </w:t>
      </w:r>
      <w:r>
        <w:lastRenderedPageBreak/>
        <w:t xml:space="preserve">B cells (rituximab) or CD4 T cells (abatacept) or the specific signal received by the receiver cells (e.g., </w:t>
      </w:r>
      <w:proofErr w:type="spellStart"/>
      <w:r>
        <w:t>TGFß</w:t>
      </w:r>
      <w:proofErr w:type="spellEnd"/>
      <w:r>
        <w:t xml:space="preserve"> or IL-16). </w:t>
      </w:r>
    </w:p>
    <w:p w14:paraId="538AE346" w14:textId="77777777" w:rsidR="006F371C" w:rsidRDefault="006F371C">
      <w:pPr>
        <w:spacing w:line="360" w:lineRule="auto"/>
      </w:pPr>
    </w:p>
    <w:p w14:paraId="123DC595" w14:textId="77777777" w:rsidR="006F371C" w:rsidRDefault="003C3B5E">
      <w:pPr>
        <w:spacing w:line="360" w:lineRule="auto"/>
      </w:pPr>
      <w:r>
        <w:t>Our study was unique in that it integrated transcriptome and chromatin accessibility data to reveal pathways that would have been missed by transcriptome-only analysis</w:t>
      </w:r>
      <w:hyperlink r:id="rId27" w:history="1">
        <w:r>
          <w:rPr>
            <w:color w:val="000000"/>
            <w:vertAlign w:val="superscript"/>
          </w:rPr>
          <w:t>25</w:t>
        </w:r>
      </w:hyperlink>
      <w:r>
        <w:t>. In addition, the RA TF signature was identified by clustering TF PageRank scores calculated by Taiji from pseudo-bulk clusters in each individual participant. This approach is distinct from single cell analysis that typically aims to identify cell clusters unique to disease compared to control. Such a single cell analysis would not enable discovery of the signature given the high variability of signature TFs and cell types in individual participants.</w:t>
      </w:r>
    </w:p>
    <w:p w14:paraId="66D18DBD" w14:textId="77777777" w:rsidR="006F371C" w:rsidRDefault="006F371C">
      <w:pPr>
        <w:spacing w:line="360" w:lineRule="auto"/>
      </w:pPr>
    </w:p>
    <w:p w14:paraId="103776BC" w14:textId="56E1A2BF" w:rsidR="006F371C" w:rsidRDefault="003C3B5E">
      <w:pPr>
        <w:spacing w:line="360" w:lineRule="auto"/>
      </w:pPr>
      <w:r>
        <w:t xml:space="preserve">Taken together, these findings support our hypothesis on the contribution of multiple cell types to a common clinical phenotype, leading to the variable efficacy of specific anti-rheumatic agents. These insights pave the way for determining biomarkers that might predict who will progress from at-risk to classifiable disease, developing mechanism-based prevention strategies in pre-RA, and using signatures to pursue individualized treatment approaches in established RA. </w:t>
      </w:r>
    </w:p>
    <w:p w14:paraId="3AD2D36D" w14:textId="77777777" w:rsidR="006F371C" w:rsidRDefault="006F371C">
      <w:pPr>
        <w:spacing w:line="360" w:lineRule="auto"/>
      </w:pPr>
    </w:p>
    <w:p w14:paraId="4505E13A" w14:textId="001B34EF" w:rsidR="006F371C" w:rsidRDefault="003C3B5E">
      <w:pPr>
        <w:spacing w:line="360" w:lineRule="auto"/>
      </w:pPr>
      <w:r>
        <w:t>The surprising broad overlap of the RA TF signature, genes, and pathways across multiple cell types suggests that there might be common mechanisms that shape the RA-associated transcriptome and epigenome. The nature of these influences is not yet known, but its consistency across the spectrum of cell types suggests that they are shared. Environmental and mucosal stresses, especially in the airway due to its critical role in the RA, are possible influences because all circulating cell types can be exposed to irritants at these sites. For example, cigarette smoke is a known risk factor for RA and can induce stress throughout the airway. Smoking is also associated with alterations in the epigenome of peripheral blood cells</w:t>
      </w:r>
      <w:hyperlink r:id="rId28">
        <w:r>
          <w:rPr>
            <w:color w:val="000000"/>
            <w:vertAlign w:val="superscript"/>
          </w:rPr>
          <w:t>26</w:t>
        </w:r>
      </w:hyperlink>
      <w:r>
        <w:t>. We also previously described shared DNA methylation abnormalities in circulating B cells and memory and naive CD4 T cells in the at-risk population</w:t>
      </w:r>
      <w:hyperlink r:id="rId29">
        <w:r>
          <w:rPr>
            <w:color w:val="000000"/>
            <w:vertAlign w:val="superscript"/>
          </w:rPr>
          <w:t>27</w:t>
        </w:r>
      </w:hyperlink>
      <w:r>
        <w:t xml:space="preserve">, which supports this concept. It is also possible that multiple cell types in G2 are influenced by similar inflammatory </w:t>
      </w:r>
      <w:proofErr w:type="gramStart"/>
      <w:r>
        <w:t>signals</w:t>
      </w:r>
      <w:proofErr w:type="gramEnd"/>
      <w:r>
        <w:t xml:space="preserve"> but the impact could be divergent depending on where they are imprinted (e.g., gut, lung, or synovium).</w:t>
      </w:r>
    </w:p>
    <w:p w14:paraId="0D9E45BD" w14:textId="77777777" w:rsidR="006F371C" w:rsidRDefault="006F371C">
      <w:pPr>
        <w:spacing w:line="360" w:lineRule="auto"/>
      </w:pPr>
    </w:p>
    <w:p w14:paraId="0BE62B12" w14:textId="021BC941" w:rsidR="006F371C" w:rsidRDefault="003C3B5E">
      <w:pPr>
        <w:spacing w:line="360" w:lineRule="auto"/>
      </w:pPr>
      <w:r>
        <w:t xml:space="preserve">In conclusion, our study defined a distinctive RA TF signature and genes enriched in the peripheral blood mononuclear cells of early RA and at-risk individuals. These TFs are involved in the known pathogenic pathways, offering insights into the molecular events that lead to RA. </w:t>
      </w:r>
      <w:r>
        <w:lastRenderedPageBreak/>
        <w:t>Analysis of cell-cell communication shows that the signature-bearing cells deliver shared pro-inflammatory signal to receiver cells. Notably, the signatures are present in diverse cell types from different individuals, providing a potential explanation for the diverse clinical responses with targeted therapeutics. We propose that multiple cell types can be responsible for the transition to clinical arthritis, yet the receiver cells do not discriminate regarding the source of the signal. These individualized signature patterns potentially open avenues for prognostic tests and personalized treatments. Overall, our findings represent a novel paradigm for understanding how a common clinical phenotype arises from diverse mechanisms (</w:t>
      </w:r>
      <w:r>
        <w:rPr>
          <w:b/>
        </w:rPr>
        <w:t>Fig. 5G</w:t>
      </w:r>
      <w:r>
        <w:t xml:space="preserve">). Similar processes might account for variable therapeutic responses in other immune-mediated diseases. </w:t>
      </w:r>
    </w:p>
    <w:p w14:paraId="180F08FD" w14:textId="77777777" w:rsidR="006F371C" w:rsidRDefault="006F371C">
      <w:pPr>
        <w:spacing w:line="360" w:lineRule="auto"/>
      </w:pPr>
    </w:p>
    <w:p w14:paraId="13D89546" w14:textId="77777777" w:rsidR="006F371C" w:rsidRDefault="006F371C">
      <w:pPr>
        <w:spacing w:line="360" w:lineRule="auto"/>
      </w:pPr>
    </w:p>
    <w:p w14:paraId="76E35D37" w14:textId="77777777" w:rsidR="006F371C" w:rsidRDefault="003C3B5E">
      <w:pPr>
        <w:pStyle w:val="Heading3"/>
        <w:spacing w:line="360" w:lineRule="auto"/>
        <w:rPr>
          <w:color w:val="000000"/>
        </w:rPr>
      </w:pPr>
      <w:bookmarkStart w:id="161" w:name="_2s8eyo1" w:colFirst="0" w:colLast="0"/>
      <w:bookmarkEnd w:id="161"/>
      <w:r>
        <w:br w:type="page"/>
      </w:r>
    </w:p>
    <w:p w14:paraId="0B7C0F6E" w14:textId="77777777" w:rsidR="006F371C" w:rsidRDefault="003C3B5E">
      <w:pPr>
        <w:pStyle w:val="Heading3"/>
        <w:spacing w:line="360" w:lineRule="auto"/>
      </w:pPr>
      <w:bookmarkStart w:id="162" w:name="_17dp8vu" w:colFirst="0" w:colLast="0"/>
      <w:bookmarkEnd w:id="162"/>
      <w:r>
        <w:rPr>
          <w:color w:val="000000"/>
        </w:rPr>
        <w:lastRenderedPageBreak/>
        <w:t>Materials and Methods</w:t>
      </w:r>
    </w:p>
    <w:p w14:paraId="31689999" w14:textId="77777777" w:rsidR="006F371C" w:rsidRDefault="006F371C">
      <w:pPr>
        <w:spacing w:line="360" w:lineRule="auto"/>
      </w:pPr>
    </w:p>
    <w:p w14:paraId="14D9439F" w14:textId="77777777" w:rsidR="006F371C" w:rsidRDefault="003C3B5E">
      <w:pPr>
        <w:pStyle w:val="Heading4"/>
        <w:keepNext w:val="0"/>
        <w:keepLines w:val="0"/>
        <w:shd w:val="clear" w:color="auto" w:fill="FFFFFF"/>
        <w:spacing w:before="0" w:after="0" w:line="360" w:lineRule="auto"/>
      </w:pPr>
      <w:bookmarkStart w:id="163" w:name="_3rdcrjn" w:colFirst="0" w:colLast="0"/>
      <w:bookmarkEnd w:id="163"/>
      <w:r>
        <w:t>Clinical cohorts</w:t>
      </w:r>
    </w:p>
    <w:p w14:paraId="6E03F7B6" w14:textId="77777777" w:rsidR="006F371C" w:rsidRDefault="003C3B5E">
      <w:pPr>
        <w:shd w:val="clear" w:color="auto" w:fill="FFFFFF"/>
        <w:spacing w:line="360" w:lineRule="auto"/>
      </w:pPr>
      <w:bookmarkStart w:id="164" w:name="_26in1rg" w:colFirst="0" w:colLast="0"/>
      <w:bookmarkStart w:id="165" w:name="OLE_LINK1"/>
      <w:bookmarkStart w:id="166" w:name="OLE_LINK2"/>
      <w:bookmarkEnd w:id="164"/>
      <w:r>
        <w:t>Three groups of participants were recruited for this study. The demographics and baseline characteristics of the cohorts are provided in</w:t>
      </w:r>
      <w:r>
        <w:rPr>
          <w:b/>
        </w:rPr>
        <w:t xml:space="preserve"> Supplementary Table S1</w:t>
      </w:r>
      <w:r>
        <w:t>. The first cohort (At-Risk) included individuals who were at-risk for future clinical RA as indicated by serum ACPA positivity &gt;2x the upper limit of normal</w:t>
      </w:r>
      <w:hyperlink r:id="rId30">
        <w:r>
          <w:rPr>
            <w:color w:val="000000"/>
            <w:vertAlign w:val="superscript"/>
          </w:rPr>
          <w:t>2</w:t>
        </w:r>
      </w:hyperlink>
      <w:r>
        <w:t xml:space="preserve"> using the assay anti-cyclic citrullinated peptide-3 anti-CCP3, IgG ELISA (</w:t>
      </w:r>
      <w:proofErr w:type="spellStart"/>
      <w:r>
        <w:t>Werfen</w:t>
      </w:r>
      <w:proofErr w:type="spellEnd"/>
      <w:r>
        <w:t>, San Diego, CA USA). The second cohort (ERA) was comprised of patients who were anti-CCP3 positive and had early RA meeting the 2010 American College of Rheumatology/European Alliance of Associations for Rheumatology (ACR/EULAR) classification criteria for RA and were diagnosed &lt;1 year from study enrollment</w:t>
      </w:r>
      <w:hyperlink r:id="rId31">
        <w:r>
          <w:rPr>
            <w:color w:val="000000"/>
            <w:vertAlign w:val="superscript"/>
          </w:rPr>
          <w:t>28</w:t>
        </w:r>
      </w:hyperlink>
      <w:r>
        <w:t>. The At-Risk and ERA participants were identified and recruited at the University of Colorado Anschutz and UC San Diego. The third cohort (Controls) was comprised of participants without inflammatory arthritis who were recruited at the Benaroya Research Institute and the University of Colorado Anschutz. The studies were approved by ethical review boards at the University of Colorado Anschutz, UC San Diego and the Benaroya Research Institute, and all participants gave informed consent.</w:t>
      </w:r>
    </w:p>
    <w:bookmarkEnd w:id="165"/>
    <w:bookmarkEnd w:id="166"/>
    <w:p w14:paraId="2942EFDD" w14:textId="77777777" w:rsidR="006F371C" w:rsidRDefault="006F371C">
      <w:pPr>
        <w:spacing w:line="360" w:lineRule="auto"/>
      </w:pPr>
    </w:p>
    <w:p w14:paraId="07F8B6BF" w14:textId="77777777" w:rsidR="006F371C" w:rsidRDefault="003C3B5E">
      <w:pPr>
        <w:pStyle w:val="Heading4"/>
        <w:spacing w:line="360" w:lineRule="auto"/>
      </w:pPr>
      <w:r>
        <w:t>Genomic data acquisition</w:t>
      </w:r>
    </w:p>
    <w:p w14:paraId="6B877F79" w14:textId="77777777" w:rsidR="006F371C" w:rsidRDefault="003C3B5E">
      <w:pPr>
        <w:pStyle w:val="Heading5"/>
        <w:spacing w:line="360" w:lineRule="auto"/>
      </w:pPr>
      <w:r>
        <w:t>Sample preparation</w:t>
      </w:r>
    </w:p>
    <w:p w14:paraId="483226BD" w14:textId="77777777" w:rsidR="006F371C" w:rsidRDefault="003C3B5E">
      <w:pPr>
        <w:spacing w:line="360" w:lineRule="auto"/>
      </w:pPr>
      <w:r>
        <w:t xml:space="preserve">Blood was drawn into BD </w:t>
      </w:r>
      <w:proofErr w:type="spellStart"/>
      <w:r>
        <w:t>NaHeparin</w:t>
      </w:r>
      <w:proofErr w:type="spellEnd"/>
      <w:r>
        <w:t xml:space="preserve"> vacutainer tubes (for PBMC; BD #367874) or K2-EDTA vacutainer tubes (for plasma; BD #367863). PBMC isolation and plasma processing were started within 2 hours post draw. For PBMC isolation, the samples in </w:t>
      </w:r>
      <w:proofErr w:type="spellStart"/>
      <w:r>
        <w:t>NaHeparin</w:t>
      </w:r>
      <w:proofErr w:type="spellEnd"/>
      <w:r>
        <w:t xml:space="preserve"> tubes for each donor were pooled into one common pool and combined with an equivalent volume of room temperature PBS (</w:t>
      </w:r>
      <w:proofErr w:type="spellStart"/>
      <w:r>
        <w:t>ThermoFisher</w:t>
      </w:r>
      <w:proofErr w:type="spellEnd"/>
      <w:r>
        <w:t xml:space="preserve"> #14190235). PBMCs were isolated using </w:t>
      </w:r>
      <w:proofErr w:type="spellStart"/>
      <w:r>
        <w:t>Leucosep</w:t>
      </w:r>
      <w:proofErr w:type="spellEnd"/>
      <w:r>
        <w:t xml:space="preserve"> tubes (Greiner Bio-One #227290) with 15 ml of </w:t>
      </w:r>
      <w:proofErr w:type="spellStart"/>
      <w:r>
        <w:t>Ficoll</w:t>
      </w:r>
      <w:proofErr w:type="spellEnd"/>
      <w:r>
        <w:t xml:space="preserve"> Premium (GE Healthcare #17-5442-03). After centrifugation, the PBMCs were recovered and resuspended with 15 ml cold PBS+0.2% BSA (Sigma #A9576; “PBS+BSA”). The cells were pelleted, resuspended in 1 ml cold PBS+BSA per 15 ml whole blood processed and counted with a </w:t>
      </w:r>
      <w:proofErr w:type="spellStart"/>
      <w:r>
        <w:t>Cellometer</w:t>
      </w:r>
      <w:proofErr w:type="spellEnd"/>
      <w:r>
        <w:t xml:space="preserve"> Spectrum (</w:t>
      </w:r>
      <w:proofErr w:type="spellStart"/>
      <w:r>
        <w:t>Nexcelom</w:t>
      </w:r>
      <w:proofErr w:type="spellEnd"/>
      <w:r>
        <w:t>) using Acridine Orange/Propidium Iodide solution. PBMCs were cryopreserved in 90% FBS (</w:t>
      </w:r>
      <w:proofErr w:type="spellStart"/>
      <w:r>
        <w:t>ThermoFisher</w:t>
      </w:r>
      <w:proofErr w:type="spellEnd"/>
      <w:r>
        <w:t xml:space="preserve"> #10438026) / 10% DMSO (Fisher Scientific #D12345) at a target of 5 x 10</w:t>
      </w:r>
      <w:r>
        <w:rPr>
          <w:vertAlign w:val="superscript"/>
        </w:rPr>
        <w:t>6</w:t>
      </w:r>
      <w:r>
        <w:t xml:space="preserve"> </w:t>
      </w:r>
      <w:r>
        <w:lastRenderedPageBreak/>
        <w:t xml:space="preserve">cells/ml by slow freezing in a </w:t>
      </w:r>
      <w:proofErr w:type="spellStart"/>
      <w:r>
        <w:t>Coolcell</w:t>
      </w:r>
      <w:proofErr w:type="spellEnd"/>
      <w:r>
        <w:t xml:space="preserve"> LX (VWR #75779-720) overnight in a -80°C freezer followed by transfer to liquid nitrogen.</w:t>
      </w:r>
    </w:p>
    <w:p w14:paraId="4704FC26" w14:textId="77777777" w:rsidR="006F371C" w:rsidRDefault="006F371C">
      <w:pPr>
        <w:pBdr>
          <w:top w:val="nil"/>
          <w:left w:val="nil"/>
          <w:bottom w:val="nil"/>
          <w:right w:val="nil"/>
          <w:between w:val="nil"/>
        </w:pBdr>
        <w:spacing w:line="360" w:lineRule="auto"/>
        <w:rPr>
          <w:color w:val="000000"/>
        </w:rPr>
      </w:pPr>
    </w:p>
    <w:p w14:paraId="254A0F54" w14:textId="77777777" w:rsidR="006F371C" w:rsidRDefault="003C3B5E">
      <w:pPr>
        <w:pBdr>
          <w:top w:val="nil"/>
          <w:left w:val="nil"/>
          <w:bottom w:val="nil"/>
          <w:right w:val="nil"/>
          <w:between w:val="nil"/>
        </w:pBdr>
        <w:spacing w:line="360" w:lineRule="auto"/>
        <w:rPr>
          <w:color w:val="000000"/>
        </w:rPr>
      </w:pPr>
      <w:r>
        <w:rPr>
          <w:color w:val="000000"/>
        </w:rPr>
        <w:t xml:space="preserve">For genomics </w:t>
      </w:r>
      <w:r>
        <w:t>assays</w:t>
      </w:r>
      <w:r>
        <w:rPr>
          <w:color w:val="000000"/>
        </w:rPr>
        <w:t xml:space="preserve"> PBMCs were removed from liquid nitrogen storage and immediately thawed in a 37°C water bath. Cells were diluted dropwise into 40 mL AIM V media (</w:t>
      </w:r>
      <w:proofErr w:type="spellStart"/>
      <w:r>
        <w:rPr>
          <w:color w:val="000000"/>
        </w:rPr>
        <w:t>Thermo</w:t>
      </w:r>
      <w:proofErr w:type="spellEnd"/>
      <w:r>
        <w:rPr>
          <w:color w:val="000000"/>
        </w:rPr>
        <w:t xml:space="preserve"> Fisher Scientific #12055091) pre-warmed to 37°C. Cells were pelleted at 400 x g, resuspended in 5 mL cold AIM V media, and recounted using a </w:t>
      </w:r>
      <w:proofErr w:type="spellStart"/>
      <w:r>
        <w:rPr>
          <w:color w:val="000000"/>
        </w:rPr>
        <w:t>Cellometer</w:t>
      </w:r>
      <w:proofErr w:type="spellEnd"/>
      <w:r>
        <w:rPr>
          <w:color w:val="000000"/>
        </w:rPr>
        <w:t xml:space="preserve"> Spectrum. 30 mL cold AIM V media was added to the cells, which were re-pelleted and resuspended to appropriate concentration for the assays.</w:t>
      </w:r>
    </w:p>
    <w:p w14:paraId="253AD4F8" w14:textId="77777777" w:rsidR="006F371C" w:rsidRDefault="006F371C">
      <w:pPr>
        <w:pBdr>
          <w:top w:val="nil"/>
          <w:left w:val="nil"/>
          <w:bottom w:val="nil"/>
          <w:right w:val="nil"/>
          <w:between w:val="nil"/>
        </w:pBdr>
        <w:spacing w:line="360" w:lineRule="auto"/>
        <w:rPr>
          <w:color w:val="000000"/>
        </w:rPr>
      </w:pPr>
    </w:p>
    <w:p w14:paraId="5D09048F" w14:textId="77777777" w:rsidR="006F371C" w:rsidRDefault="003C3B5E">
      <w:pPr>
        <w:pStyle w:val="Heading5"/>
        <w:pBdr>
          <w:top w:val="nil"/>
          <w:left w:val="nil"/>
          <w:bottom w:val="nil"/>
          <w:right w:val="nil"/>
          <w:between w:val="nil"/>
        </w:pBdr>
        <w:spacing w:line="360" w:lineRule="auto"/>
      </w:pPr>
      <w:r>
        <w:t>scRNA-seq</w:t>
      </w:r>
    </w:p>
    <w:p w14:paraId="3E00D351" w14:textId="77777777" w:rsidR="006F371C" w:rsidRDefault="003C3B5E">
      <w:pPr>
        <w:pBdr>
          <w:top w:val="nil"/>
          <w:left w:val="nil"/>
          <w:bottom w:val="nil"/>
          <w:right w:val="nil"/>
          <w:between w:val="nil"/>
        </w:pBdr>
        <w:spacing w:line="360" w:lineRule="auto"/>
        <w:rPr>
          <w:color w:val="000000"/>
        </w:rPr>
      </w:pPr>
      <w:bookmarkStart w:id="167" w:name="_lnxbz9" w:colFirst="0" w:colLast="0"/>
      <w:bookmarkEnd w:id="167"/>
      <w:r>
        <w:rPr>
          <w:color w:val="000000"/>
        </w:rPr>
        <w:t>scRNA-seq was performed on PBMCs as previously described</w:t>
      </w:r>
      <w:hyperlink r:id="rId32">
        <w:r>
          <w:rPr>
            <w:color w:val="000000"/>
            <w:vertAlign w:val="superscript"/>
          </w:rPr>
          <w:t>29</w:t>
        </w:r>
      </w:hyperlink>
      <w:r>
        <w:rPr>
          <w:color w:val="000000"/>
        </w:rPr>
        <w:t xml:space="preserve"> </w:t>
      </w:r>
      <w:r>
        <w:rPr>
          <w:i/>
          <w:color w:val="000000"/>
        </w:rPr>
        <w:t xml:space="preserve">(P. C. Genge, STAR </w:t>
      </w:r>
      <w:proofErr w:type="spellStart"/>
      <w:r>
        <w:rPr>
          <w:i/>
          <w:color w:val="000000"/>
        </w:rPr>
        <w:t>Protoc</w:t>
      </w:r>
      <w:proofErr w:type="spellEnd"/>
      <w:r>
        <w:rPr>
          <w:i/>
          <w:color w:val="000000"/>
        </w:rPr>
        <w:t xml:space="preserve"> 2, 100900 (2021))</w:t>
      </w:r>
      <w:r>
        <w:rPr>
          <w:color w:val="000000"/>
        </w:rPr>
        <w:t xml:space="preserve">. In brief, scRNA-seq libraries were generated using a modified 10x genomics chromium 3′ single cell gene expression assay with Cell Hashing. Sample libraries were constructed across different batches, with the addition of a common </w:t>
      </w:r>
      <w:r>
        <w:t>control</w:t>
      </w:r>
      <w:r>
        <w:rPr>
          <w:color w:val="000000"/>
        </w:rPr>
        <w:t xml:space="preserve"> donor </w:t>
      </w:r>
      <w:proofErr w:type="spellStart"/>
      <w:r>
        <w:rPr>
          <w:color w:val="000000"/>
        </w:rPr>
        <w:t>leukopak</w:t>
      </w:r>
      <w:proofErr w:type="spellEnd"/>
      <w:r>
        <w:rPr>
          <w:color w:val="000000"/>
        </w:rPr>
        <w:t xml:space="preserve"> sample in each library as batch control. Libraries were sequenced on the Illumina </w:t>
      </w:r>
      <w:proofErr w:type="spellStart"/>
      <w:r>
        <w:rPr>
          <w:color w:val="000000"/>
        </w:rPr>
        <w:t>Novaseq</w:t>
      </w:r>
      <w:proofErr w:type="spellEnd"/>
      <w:r>
        <w:rPr>
          <w:color w:val="000000"/>
        </w:rPr>
        <w:t xml:space="preserve"> platform. Hashed 10x Genomics scRNA-seq data processing was carried out using BarWare</w:t>
      </w:r>
      <w:hyperlink r:id="rId33">
        <w:r>
          <w:rPr>
            <w:color w:val="000000"/>
            <w:vertAlign w:val="superscript"/>
          </w:rPr>
          <w:t>30</w:t>
        </w:r>
      </w:hyperlink>
      <w:r>
        <w:rPr>
          <w:color w:val="000000"/>
        </w:rPr>
        <w:t xml:space="preserve"> to generate sample-specific output files. </w:t>
      </w:r>
    </w:p>
    <w:p w14:paraId="40B79D72" w14:textId="77777777" w:rsidR="006F371C" w:rsidRDefault="006F371C">
      <w:pPr>
        <w:pBdr>
          <w:top w:val="nil"/>
          <w:left w:val="nil"/>
          <w:bottom w:val="nil"/>
          <w:right w:val="nil"/>
          <w:between w:val="nil"/>
        </w:pBdr>
        <w:spacing w:line="480" w:lineRule="auto"/>
        <w:rPr>
          <w:rFonts w:ascii="Times New Roman" w:eastAsia="Times New Roman" w:hAnsi="Times New Roman" w:cs="Times New Roman"/>
          <w:sz w:val="24"/>
          <w:szCs w:val="24"/>
        </w:rPr>
      </w:pPr>
    </w:p>
    <w:p w14:paraId="5F200224" w14:textId="77777777" w:rsidR="006F371C" w:rsidRDefault="003C3B5E">
      <w:pPr>
        <w:pStyle w:val="Heading5"/>
        <w:spacing w:line="360" w:lineRule="auto"/>
      </w:pPr>
      <w:r>
        <w:t>scATAC-seq</w:t>
      </w:r>
    </w:p>
    <w:p w14:paraId="69FF1636" w14:textId="77777777" w:rsidR="006F371C" w:rsidRDefault="003C3B5E">
      <w:pPr>
        <w:pStyle w:val="Heading6"/>
        <w:shd w:val="clear" w:color="auto" w:fill="FFFFFF"/>
        <w:spacing w:before="0" w:after="0" w:line="360" w:lineRule="auto"/>
        <w:rPr>
          <w:b/>
          <w:i w:val="0"/>
        </w:rPr>
      </w:pPr>
      <w:r>
        <w:t>FACS neutrophil depletion</w:t>
      </w:r>
    </w:p>
    <w:p w14:paraId="7A040E79" w14:textId="77777777" w:rsidR="006F371C" w:rsidRDefault="003C3B5E">
      <w:pPr>
        <w:pBdr>
          <w:top w:val="nil"/>
          <w:left w:val="nil"/>
          <w:bottom w:val="nil"/>
          <w:right w:val="nil"/>
          <w:between w:val="nil"/>
        </w:pBdr>
        <w:shd w:val="clear" w:color="auto" w:fill="FFFFFF"/>
        <w:spacing w:line="360" w:lineRule="auto"/>
        <w:rPr>
          <w:color w:val="191919"/>
        </w:rPr>
      </w:pPr>
      <w:bookmarkStart w:id="168" w:name="_35nkun2" w:colFirst="0" w:colLast="0"/>
      <w:bookmarkEnd w:id="168"/>
      <w:r>
        <w:rPr>
          <w:color w:val="191919"/>
        </w:rPr>
        <w:t>To remove dead cells, debris, and neutrophils prior to scATAC-seq, PBMC samples were sorted by fluorescence-activated cell sorting (FACS) following established protocols</w:t>
      </w:r>
      <w:hyperlink r:id="rId34">
        <w:r>
          <w:rPr>
            <w:color w:val="000000"/>
            <w:vertAlign w:val="superscript"/>
          </w:rPr>
          <w:t>29</w:t>
        </w:r>
      </w:hyperlink>
      <w:r>
        <w:rPr>
          <w:color w:val="191919"/>
        </w:rPr>
        <w:t xml:space="preserve">. Cells were incubated with Fixable Viability Stain 510 (BD, 564406) for 15 minutes at room temperature and washed with AIM V medium (Gibco, 12055091) before incubating with </w:t>
      </w:r>
      <w:proofErr w:type="spellStart"/>
      <w:r>
        <w:rPr>
          <w:color w:val="191919"/>
        </w:rPr>
        <w:t>TruStain</w:t>
      </w:r>
      <w:proofErr w:type="spellEnd"/>
      <w:r>
        <w:rPr>
          <w:color w:val="191919"/>
        </w:rPr>
        <w:t xml:space="preserve"> </w:t>
      </w:r>
      <w:proofErr w:type="spellStart"/>
      <w:r>
        <w:rPr>
          <w:color w:val="191919"/>
        </w:rPr>
        <w:t>FcX</w:t>
      </w:r>
      <w:proofErr w:type="spellEnd"/>
      <w:r>
        <w:rPr>
          <w:color w:val="191919"/>
        </w:rPr>
        <w:t xml:space="preserve"> (</w:t>
      </w:r>
      <w:proofErr w:type="spellStart"/>
      <w:r>
        <w:rPr>
          <w:color w:val="191919"/>
        </w:rPr>
        <w:t>BioLegend</w:t>
      </w:r>
      <w:proofErr w:type="spellEnd"/>
      <w:r>
        <w:rPr>
          <w:color w:val="191919"/>
        </w:rPr>
        <w:t>, 422302) for 5 minutes on ice, followed by staining with mouse anti-human CD45 FITC (</w:t>
      </w:r>
      <w:proofErr w:type="spellStart"/>
      <w:r>
        <w:rPr>
          <w:color w:val="191919"/>
        </w:rPr>
        <w:t>BioLegend</w:t>
      </w:r>
      <w:proofErr w:type="spellEnd"/>
      <w:r>
        <w:rPr>
          <w:color w:val="191919"/>
        </w:rPr>
        <w:t xml:space="preserve">, 304038) and mouse anti-human CD15 PE (BD, 562371) antibodies for 20 minutes on ice. After washing, cells were then sorted on a BD </w:t>
      </w:r>
      <w:proofErr w:type="spellStart"/>
      <w:r>
        <w:rPr>
          <w:color w:val="191919"/>
        </w:rPr>
        <w:t>FACSAria</w:t>
      </w:r>
      <w:proofErr w:type="spellEnd"/>
      <w:r>
        <w:rPr>
          <w:color w:val="191919"/>
        </w:rPr>
        <w:t xml:space="preserve"> Fusion with a standard viable CD45+ cell gating scheme. Neutrophils were then excluded in the final </w:t>
      </w:r>
      <w:proofErr w:type="gramStart"/>
      <w:r>
        <w:rPr>
          <w:color w:val="191919"/>
        </w:rPr>
        <w:t>sort</w:t>
      </w:r>
      <w:proofErr w:type="gramEnd"/>
      <w:r>
        <w:rPr>
          <w:color w:val="191919"/>
        </w:rPr>
        <w:t xml:space="preserve"> gate. An aliquot of each post-</w:t>
      </w:r>
      <w:proofErr w:type="gramStart"/>
      <w:r>
        <w:rPr>
          <w:color w:val="191919"/>
        </w:rPr>
        <w:t>sort</w:t>
      </w:r>
      <w:proofErr w:type="gramEnd"/>
      <w:r>
        <w:rPr>
          <w:color w:val="191919"/>
        </w:rPr>
        <w:t xml:space="preserve"> population was used to collect 50,000 events to assess post-sort purity.</w:t>
      </w:r>
    </w:p>
    <w:p w14:paraId="08AC37A3" w14:textId="77777777" w:rsidR="006F371C" w:rsidRDefault="006F371C">
      <w:pPr>
        <w:pBdr>
          <w:top w:val="nil"/>
          <w:left w:val="nil"/>
          <w:bottom w:val="nil"/>
          <w:right w:val="nil"/>
          <w:between w:val="nil"/>
        </w:pBdr>
        <w:shd w:val="clear" w:color="auto" w:fill="FFFFFF"/>
        <w:spacing w:line="360" w:lineRule="auto"/>
        <w:rPr>
          <w:color w:val="191919"/>
        </w:rPr>
      </w:pPr>
    </w:p>
    <w:p w14:paraId="51DF2F79" w14:textId="77777777" w:rsidR="006F371C" w:rsidRDefault="003C3B5E">
      <w:pPr>
        <w:pStyle w:val="Heading6"/>
        <w:shd w:val="clear" w:color="auto" w:fill="FFFFFF"/>
        <w:spacing w:before="0" w:after="0" w:line="360" w:lineRule="auto"/>
        <w:rPr>
          <w:b/>
          <w:i w:val="0"/>
        </w:rPr>
      </w:pPr>
      <w:r>
        <w:lastRenderedPageBreak/>
        <w:t>Sample processing</w:t>
      </w:r>
    </w:p>
    <w:p w14:paraId="7A2D04D4"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Permeabilized-cell scATAC-seq was performed as described </w:t>
      </w:r>
      <w:r>
        <w:rPr>
          <w:color w:val="000000"/>
        </w:rPr>
        <w:t>previous</w:t>
      </w:r>
      <w:r>
        <w:t>ly</w:t>
      </w:r>
      <w:hyperlink r:id="rId35">
        <w:r>
          <w:rPr>
            <w:color w:val="000000"/>
            <w:vertAlign w:val="superscript"/>
          </w:rPr>
          <w:t>29</w:t>
        </w:r>
      </w:hyperlink>
      <w:r>
        <w:rPr>
          <w:b/>
          <w:color w:val="000000"/>
        </w:rPr>
        <w:t>.</w:t>
      </w:r>
      <w:r>
        <w:rPr>
          <w:color w:val="FFFF00"/>
        </w:rPr>
        <w:t>.</w:t>
      </w:r>
      <w:r>
        <w:rPr>
          <w:color w:val="191919"/>
        </w:rPr>
        <w:t xml:space="preserve">A 5% w/v digitonin stock was prepared stored </w:t>
      </w:r>
      <w:r>
        <w:rPr>
          <w:rFonts w:ascii="Arial Unicode MS" w:eastAsia="Arial Unicode MS" w:hAnsi="Arial Unicode MS" w:cs="Arial Unicode MS"/>
          <w:color w:val="191919"/>
        </w:rPr>
        <w:t>at −20°C</w:t>
      </w:r>
      <w:r>
        <w:rPr>
          <w:color w:val="191919"/>
        </w:rPr>
        <w:t>. To permeabilize, 1×10</w:t>
      </w:r>
      <w:r>
        <w:rPr>
          <w:color w:val="191919"/>
          <w:vertAlign w:val="superscript"/>
        </w:rPr>
        <w:t>6</w:t>
      </w:r>
      <w:r>
        <w:rPr>
          <w:color w:val="191919"/>
        </w:rPr>
        <w:t xml:space="preserve"> cells were centrifuged and resuspended in cold isotonic Permeabilization Buffer . Then they were diluted with 1 mL of isotonic Wash Buffer and centrifuged, and the supernatant was slowly removed. Cells were resuspended in chilled TD1 buffer (Illumina, 15027866) to a target concentration of 2,300-10,000 cells per </w:t>
      </w:r>
      <w:proofErr w:type="spellStart"/>
      <w:r>
        <w:rPr>
          <w:color w:val="191919"/>
        </w:rPr>
        <w:t>μL</w:t>
      </w:r>
      <w:proofErr w:type="spellEnd"/>
      <w:r>
        <w:rPr>
          <w:color w:val="191919"/>
        </w:rPr>
        <w:t xml:space="preserve">. Cells were filtered through 35 </w:t>
      </w:r>
      <w:proofErr w:type="spellStart"/>
      <w:r>
        <w:rPr>
          <w:color w:val="191919"/>
        </w:rPr>
        <w:t>μm</w:t>
      </w:r>
      <w:proofErr w:type="spellEnd"/>
      <w:r>
        <w:rPr>
          <w:color w:val="191919"/>
        </w:rPr>
        <w:t xml:space="preserve"> Falcon Cell Strainers (Corning, 352235) before counting on a </w:t>
      </w:r>
      <w:proofErr w:type="spellStart"/>
      <w:r>
        <w:rPr>
          <w:color w:val="191919"/>
        </w:rPr>
        <w:t>Cellometer</w:t>
      </w:r>
      <w:proofErr w:type="spellEnd"/>
      <w:r>
        <w:rPr>
          <w:color w:val="191919"/>
        </w:rPr>
        <w:t xml:space="preserve"> Spectrum Cell Counter (</w:t>
      </w:r>
      <w:proofErr w:type="spellStart"/>
      <w:r>
        <w:rPr>
          <w:color w:val="191919"/>
        </w:rPr>
        <w:t>Nexcelom</w:t>
      </w:r>
      <w:proofErr w:type="spellEnd"/>
      <w:r>
        <w:rPr>
          <w:color w:val="191919"/>
        </w:rPr>
        <w:t xml:space="preserve">) using </w:t>
      </w:r>
      <w:proofErr w:type="spellStart"/>
      <w:r>
        <w:rPr>
          <w:color w:val="191919"/>
        </w:rPr>
        <w:t>ViaStain</w:t>
      </w:r>
      <w:proofErr w:type="spellEnd"/>
      <w:r>
        <w:rPr>
          <w:color w:val="191919"/>
        </w:rPr>
        <w:t xml:space="preserve"> acridine orange/propidium iodide solution (</w:t>
      </w:r>
      <w:proofErr w:type="spellStart"/>
      <w:r>
        <w:rPr>
          <w:color w:val="191919"/>
        </w:rPr>
        <w:t>Nexcelom</w:t>
      </w:r>
      <w:proofErr w:type="spellEnd"/>
      <w:r>
        <w:rPr>
          <w:color w:val="191919"/>
        </w:rPr>
        <w:t>, C52-0106-5).</w:t>
      </w:r>
    </w:p>
    <w:p w14:paraId="2C1F2AFC" w14:textId="77777777" w:rsidR="006F371C" w:rsidRDefault="006F371C">
      <w:pPr>
        <w:pBdr>
          <w:top w:val="nil"/>
          <w:left w:val="nil"/>
          <w:bottom w:val="nil"/>
          <w:right w:val="nil"/>
          <w:between w:val="nil"/>
        </w:pBdr>
        <w:shd w:val="clear" w:color="auto" w:fill="FFFFFF"/>
        <w:spacing w:line="360" w:lineRule="auto"/>
        <w:rPr>
          <w:color w:val="191919"/>
        </w:rPr>
      </w:pPr>
    </w:p>
    <w:p w14:paraId="42C0C3AA" w14:textId="77777777" w:rsidR="006F371C" w:rsidRPr="000B62C7" w:rsidRDefault="003C3B5E">
      <w:pPr>
        <w:pStyle w:val="Heading6"/>
        <w:shd w:val="clear" w:color="auto" w:fill="FFFFFF"/>
        <w:spacing w:before="0" w:after="0" w:line="360" w:lineRule="auto"/>
        <w:rPr>
          <w:b/>
          <w:i w:val="0"/>
          <w:color w:val="808080" w:themeColor="background1" w:themeShade="80"/>
        </w:rPr>
      </w:pPr>
      <w:bookmarkStart w:id="169" w:name="_1ksv4uv" w:colFirst="0" w:colLast="0"/>
      <w:bookmarkEnd w:id="169"/>
      <w:r w:rsidRPr="000B62C7">
        <w:rPr>
          <w:color w:val="808080" w:themeColor="background1" w:themeShade="80"/>
        </w:rPr>
        <w:t>Sequencing library preparation</w:t>
      </w:r>
    </w:p>
    <w:p w14:paraId="781F1A7C"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scATAC-seq libraries were prepared following established protocol</w:t>
      </w:r>
      <w:hyperlink r:id="rId36">
        <w:r>
          <w:rPr>
            <w:color w:val="000000"/>
            <w:vertAlign w:val="superscript"/>
          </w:rPr>
          <w:t>29</w:t>
        </w:r>
      </w:hyperlink>
      <w:r>
        <w:rPr>
          <w:color w:val="191919"/>
        </w:rPr>
        <w:t xml:space="preserve">. In brief, 15,000 cells were combined with TD1 buffer (Illumina, 15027866) and Illumina TDE1 Tn5 transposase (Illumina, 15027916) and incubated at 37°C for 60 minutes. A Chromium </w:t>
      </w:r>
      <w:proofErr w:type="spellStart"/>
      <w:r>
        <w:rPr>
          <w:color w:val="191919"/>
        </w:rPr>
        <w:t>NextGEM</w:t>
      </w:r>
      <w:proofErr w:type="spellEnd"/>
      <w:r>
        <w:rPr>
          <w:color w:val="191919"/>
        </w:rPr>
        <w:t xml:space="preserve"> Chip H (10x Genomics, 2000180) was </w:t>
      </w:r>
      <w:proofErr w:type="gramStart"/>
      <w:r>
        <w:rPr>
          <w:color w:val="191919"/>
        </w:rPr>
        <w:t>loaded</w:t>
      </w:r>
      <w:proofErr w:type="gramEnd"/>
      <w:r>
        <w:rPr>
          <w:color w:val="191919"/>
        </w:rPr>
        <w:t xml:space="preserve"> and a master mix was then added to each sample well. Chromium Single Cell ATAC Gel Beads v1.1 (10x Genomics, 2000210) were loaded into the chip, along with Partitioning Oil. The chip was loaded into a Chromium Single Cell Controller instrument (10x Genomics, 120270) for GEM generation. After the run, GEMs were </w:t>
      </w:r>
      <w:proofErr w:type="gramStart"/>
      <w:r>
        <w:rPr>
          <w:color w:val="191919"/>
        </w:rPr>
        <w:t>collected</w:t>
      </w:r>
      <w:proofErr w:type="gramEnd"/>
      <w:r>
        <w:rPr>
          <w:color w:val="191919"/>
        </w:rPr>
        <w:t xml:space="preserve"> and linear amplification was performed on a C1000 Touch thermal cycler.</w:t>
      </w:r>
    </w:p>
    <w:p w14:paraId="5C47FD0F" w14:textId="77777777" w:rsidR="006F371C" w:rsidRDefault="006F371C">
      <w:pPr>
        <w:pBdr>
          <w:top w:val="nil"/>
          <w:left w:val="nil"/>
          <w:bottom w:val="nil"/>
          <w:right w:val="nil"/>
          <w:between w:val="nil"/>
        </w:pBdr>
        <w:shd w:val="clear" w:color="auto" w:fill="FFFFFF"/>
        <w:spacing w:line="360" w:lineRule="auto"/>
        <w:rPr>
          <w:color w:val="191919"/>
        </w:rPr>
      </w:pPr>
    </w:p>
    <w:p w14:paraId="50C40596"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GEMs were separated into a biphasic mixture with Recovery Agent (10x Genomics, 220016), and the aqueous phase was retained and removed of barcoding reagents using </w:t>
      </w:r>
      <w:proofErr w:type="spellStart"/>
      <w:r>
        <w:rPr>
          <w:color w:val="191919"/>
        </w:rPr>
        <w:t>Dynabead</w:t>
      </w:r>
      <w:proofErr w:type="spellEnd"/>
      <w:r>
        <w:rPr>
          <w:color w:val="191919"/>
        </w:rPr>
        <w:t xml:space="preserve"> </w:t>
      </w:r>
      <w:proofErr w:type="spellStart"/>
      <w:r>
        <w:rPr>
          <w:color w:val="191919"/>
        </w:rPr>
        <w:t>MyOne</w:t>
      </w:r>
      <w:proofErr w:type="spellEnd"/>
      <w:r>
        <w:rPr>
          <w:color w:val="191919"/>
        </w:rPr>
        <w:t xml:space="preserve"> SILANE and </w:t>
      </w:r>
      <w:proofErr w:type="spellStart"/>
      <w:r>
        <w:rPr>
          <w:color w:val="191919"/>
        </w:rPr>
        <w:t>SPRIselect</w:t>
      </w:r>
      <w:proofErr w:type="spellEnd"/>
      <w:r>
        <w:rPr>
          <w:color w:val="191919"/>
        </w:rPr>
        <w:t xml:space="preserve"> reagent bead clean-ups. Sequencing libraries were constructed as described in the 10x scATAC User Guide. Amplification was performed in a C1000 Touch thermal cycler. Final libraries were prepared using a dual-sided </w:t>
      </w:r>
      <w:proofErr w:type="spellStart"/>
      <w:r>
        <w:rPr>
          <w:color w:val="191919"/>
        </w:rPr>
        <w:t>SPRIselect</w:t>
      </w:r>
      <w:proofErr w:type="spellEnd"/>
      <w:r>
        <w:rPr>
          <w:color w:val="191919"/>
        </w:rPr>
        <w:t xml:space="preserve"> size-selection cleanup.</w:t>
      </w:r>
    </w:p>
    <w:p w14:paraId="0B171CDE" w14:textId="77777777" w:rsidR="006F371C" w:rsidRDefault="006F371C">
      <w:pPr>
        <w:pBdr>
          <w:top w:val="nil"/>
          <w:left w:val="nil"/>
          <w:bottom w:val="nil"/>
          <w:right w:val="nil"/>
          <w:between w:val="nil"/>
        </w:pBdr>
        <w:shd w:val="clear" w:color="auto" w:fill="FFFFFF"/>
        <w:spacing w:line="360" w:lineRule="auto"/>
        <w:rPr>
          <w:color w:val="191919"/>
        </w:rPr>
      </w:pPr>
    </w:p>
    <w:p w14:paraId="10BB2E2B" w14:textId="77777777" w:rsidR="006F371C" w:rsidRDefault="003C3B5E">
      <w:pPr>
        <w:pStyle w:val="Heading6"/>
        <w:shd w:val="clear" w:color="auto" w:fill="FFFFFF"/>
        <w:spacing w:before="0" w:after="0" w:line="360" w:lineRule="auto"/>
        <w:rPr>
          <w:b/>
          <w:i w:val="0"/>
        </w:rPr>
      </w:pPr>
      <w:r>
        <w:t>Quantification and sequencing</w:t>
      </w:r>
    </w:p>
    <w:p w14:paraId="77E6DFF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Final libraries were quantified using a Quant-</w:t>
      </w:r>
      <w:proofErr w:type="spellStart"/>
      <w:r>
        <w:rPr>
          <w:color w:val="191919"/>
        </w:rPr>
        <w:t>iT</w:t>
      </w:r>
      <w:proofErr w:type="spellEnd"/>
      <w:r>
        <w:rPr>
          <w:color w:val="191919"/>
        </w:rPr>
        <w:t xml:space="preserve"> </w:t>
      </w:r>
      <w:proofErr w:type="spellStart"/>
      <w:r>
        <w:rPr>
          <w:color w:val="191919"/>
        </w:rPr>
        <w:t>PicoGreen</w:t>
      </w:r>
      <w:proofErr w:type="spellEnd"/>
      <w:r>
        <w:rPr>
          <w:color w:val="191919"/>
        </w:rPr>
        <w:t xml:space="preserve"> dsDNA Assay Kit (</w:t>
      </w:r>
      <w:proofErr w:type="spellStart"/>
      <w:r>
        <w:rPr>
          <w:color w:val="191919"/>
        </w:rPr>
        <w:t>Thermo</w:t>
      </w:r>
      <w:proofErr w:type="spellEnd"/>
      <w:r>
        <w:rPr>
          <w:color w:val="191919"/>
        </w:rPr>
        <w:t xml:space="preserve"> Fisher Scientific, P7589) on a </w:t>
      </w:r>
      <w:proofErr w:type="spellStart"/>
      <w:r>
        <w:rPr>
          <w:color w:val="191919"/>
        </w:rPr>
        <w:t>SpectraMax</w:t>
      </w:r>
      <w:proofErr w:type="spellEnd"/>
      <w:r>
        <w:rPr>
          <w:color w:val="191919"/>
        </w:rPr>
        <w:t xml:space="preserve"> iD3 (Molecular Devices). Library quality and average fragment size were assessed using a Bioanalyzer (Agilent, G2939A) High Sensitivity DNA chip (Agilent, 5067-4626). Libraries were sequenced on the Illumina </w:t>
      </w:r>
      <w:proofErr w:type="spellStart"/>
      <w:r>
        <w:rPr>
          <w:color w:val="191919"/>
        </w:rPr>
        <w:t>NovaSeq</w:t>
      </w:r>
      <w:proofErr w:type="spellEnd"/>
      <w:r>
        <w:rPr>
          <w:color w:val="191919"/>
        </w:rPr>
        <w:t xml:space="preserve"> platform with the following read lengths: 51nt read 1, 8nt i7 index, 16nt i5 index, 51nt read 2.</w:t>
      </w:r>
    </w:p>
    <w:p w14:paraId="6F2AF758" w14:textId="77777777" w:rsidR="006F371C" w:rsidRDefault="006F371C">
      <w:pPr>
        <w:pBdr>
          <w:top w:val="nil"/>
          <w:left w:val="nil"/>
          <w:bottom w:val="nil"/>
          <w:right w:val="nil"/>
          <w:between w:val="nil"/>
        </w:pBdr>
        <w:shd w:val="clear" w:color="auto" w:fill="FFFFFF"/>
        <w:spacing w:line="360" w:lineRule="auto"/>
        <w:rPr>
          <w:color w:val="191919"/>
        </w:rPr>
      </w:pPr>
    </w:p>
    <w:p w14:paraId="5E5FEB78" w14:textId="77777777" w:rsidR="006F371C" w:rsidRDefault="003C3B5E">
      <w:pPr>
        <w:pStyle w:val="Heading5"/>
        <w:spacing w:line="360" w:lineRule="auto"/>
        <w:rPr>
          <w:color w:val="191919"/>
        </w:rPr>
      </w:pPr>
      <w:r>
        <w:t xml:space="preserve">Plasma proteomics </w:t>
      </w:r>
    </w:p>
    <w:p w14:paraId="20D9483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Plasma samples were run on the </w:t>
      </w:r>
      <w:proofErr w:type="spellStart"/>
      <w:r>
        <w:rPr>
          <w:color w:val="191919"/>
        </w:rPr>
        <w:t>Olink</w:t>
      </w:r>
      <w:proofErr w:type="spellEnd"/>
      <w:r>
        <w:rPr>
          <w:color w:val="191919"/>
        </w:rPr>
        <w:t xml:space="preserve"> Explore 1536 platform. Analytes from the inflammation, oncology, cardiometabolic, and neurology panels were measured. Samples were randomized across plates to achieve a balanced distribution of age and sex. Resulting data were first normalized to an extension control that was included in each sample well. Plates were then standardized by normalizing to inter-plate controls run in triplicate on each plate. Data were then intensity normalized across all samples. Final normalized relative protein quantities were reported as log2 normalized protein expression (NPX) values by </w:t>
      </w:r>
      <w:proofErr w:type="spellStart"/>
      <w:r>
        <w:rPr>
          <w:color w:val="191919"/>
        </w:rPr>
        <w:t>Olink</w:t>
      </w:r>
      <w:proofErr w:type="spellEnd"/>
      <w:r>
        <w:rPr>
          <w:color w:val="191919"/>
        </w:rPr>
        <w:t xml:space="preserve">. Three protein analytes were repeated across each of the four panels and treated as distinct measurements: TNF, IL-6, and CXCL8. Data, including QC flags, were reviewed for overall quality prior to analysis. Samples were measured across multiple batches. </w:t>
      </w:r>
    </w:p>
    <w:p w14:paraId="4AB435DB" w14:textId="77777777" w:rsidR="006F371C" w:rsidRDefault="006F371C">
      <w:pPr>
        <w:pBdr>
          <w:top w:val="nil"/>
          <w:left w:val="nil"/>
          <w:bottom w:val="nil"/>
          <w:right w:val="nil"/>
          <w:between w:val="nil"/>
        </w:pBdr>
        <w:shd w:val="clear" w:color="auto" w:fill="FFFFFF"/>
        <w:spacing w:line="360" w:lineRule="auto"/>
        <w:rPr>
          <w:color w:val="191919"/>
        </w:rPr>
      </w:pPr>
    </w:p>
    <w:p w14:paraId="7E82DE28"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To facilitate comparisons between batches, plasma from 12 donors was obtained commercially (</w:t>
      </w:r>
      <w:proofErr w:type="spellStart"/>
      <w:r>
        <w:rPr>
          <w:color w:val="191919"/>
        </w:rPr>
        <w:t>BioIVT</w:t>
      </w:r>
      <w:proofErr w:type="spellEnd"/>
      <w:r>
        <w:rPr>
          <w:color w:val="191919"/>
        </w:rPr>
        <w:t xml:space="preserve">; </w:t>
      </w:r>
      <w:proofErr w:type="spellStart"/>
      <w:r>
        <w:rPr>
          <w:color w:val="191919"/>
        </w:rPr>
        <w:t>Bloodworks</w:t>
      </w:r>
      <w:proofErr w:type="spellEnd"/>
      <w:r>
        <w:rPr>
          <w:color w:val="191919"/>
        </w:rPr>
        <w:t xml:space="preserve"> Northwest) and randomly interspersed among the above study samples. Samples measured in later batches were bridge normalized to the earliest batch. Bridge offsets were determined for each batch and each analyte separately by taking the median of the per-sample NPX differences between the later batch result and the earliest (reference) batch result for the 12 commercial samples. Offsets were then subtracted from the analyte measurements of all samples in the later batch to obtain the normalized NPX values.</w:t>
      </w:r>
    </w:p>
    <w:p w14:paraId="7D91AF4C" w14:textId="77777777" w:rsidR="006F371C" w:rsidRDefault="003C3B5E">
      <w:pPr>
        <w:pStyle w:val="Heading4"/>
        <w:spacing w:line="360" w:lineRule="auto"/>
      </w:pPr>
      <w:r>
        <w:t>Dataset integration</w:t>
      </w:r>
    </w:p>
    <w:p w14:paraId="58FEDFBC" w14:textId="77777777" w:rsidR="006F371C" w:rsidRDefault="003C3B5E">
      <w:pPr>
        <w:spacing w:line="360" w:lineRule="auto"/>
      </w:pPr>
      <w:r>
        <w:t xml:space="preserve">Paired scRNA-seq and scATAC-seq datasets from each participant were obtained from 26 At-Risk individuals with elevated anti-citrullinated protein antibody (ACPA), 6 seropositive ERA patients and 35 controls (CON). The detailed clinical information is summarized in </w:t>
      </w:r>
      <w:r>
        <w:rPr>
          <w:b/>
        </w:rPr>
        <w:t>Supplementary Table S1</w:t>
      </w:r>
      <w:r>
        <w:t xml:space="preserve">. </w:t>
      </w:r>
    </w:p>
    <w:p w14:paraId="44DA0324" w14:textId="77777777" w:rsidR="006F371C" w:rsidRDefault="006F371C">
      <w:pPr>
        <w:spacing w:line="360" w:lineRule="auto"/>
      </w:pPr>
    </w:p>
    <w:p w14:paraId="7AB75FBB" w14:textId="77777777" w:rsidR="006F371C" w:rsidRDefault="003C3B5E">
      <w:pPr>
        <w:spacing w:line="360" w:lineRule="auto"/>
      </w:pPr>
      <w:bookmarkStart w:id="170" w:name="_44sinio" w:colFirst="0" w:colLast="0"/>
      <w:bookmarkEnd w:id="170"/>
      <w:r>
        <w:rPr>
          <w:i/>
          <w:color w:val="000000"/>
        </w:rPr>
        <w:t xml:space="preserve">10x scRNA-seq data. </w:t>
      </w:r>
      <w:r>
        <w:rPr>
          <w:color w:val="000000"/>
        </w:rPr>
        <w:t xml:space="preserve">scRNA-seq data were aligned using 10x </w:t>
      </w:r>
      <w:proofErr w:type="spellStart"/>
      <w:r>
        <w:rPr>
          <w:color w:val="000000"/>
        </w:rPr>
        <w:t>cellranger</w:t>
      </w:r>
      <w:proofErr w:type="spellEnd"/>
      <w:r>
        <w:rPr>
          <w:color w:val="000000"/>
        </w:rPr>
        <w:t xml:space="preserve"> v3.1.0 and 10x transcriptome vGRCh38-3.0.0. Hashtag Oligo sequences were processed using CITE-Seq Count v1.4.3, and cells were assigned to sample-linked hashes, split by sample for each well, and merged across wells per sample using an AIFI pipeline. Cells were labeled using Seurat v4 labeling pipeline with default parameters. The reference was customized based on the recently described CITE-seq reference of 162,000 PBMC measured with 228 antibodies</w:t>
      </w:r>
      <w:hyperlink r:id="rId37">
        <w:r>
          <w:rPr>
            <w:color w:val="000000"/>
            <w:vertAlign w:val="superscript"/>
          </w:rPr>
          <w:t>31</w:t>
        </w:r>
      </w:hyperlink>
      <w:r>
        <w:t xml:space="preserve">. </w:t>
      </w:r>
    </w:p>
    <w:p w14:paraId="67E07919" w14:textId="77777777" w:rsidR="006F371C" w:rsidRDefault="006F371C">
      <w:pPr>
        <w:spacing w:line="360" w:lineRule="auto"/>
      </w:pPr>
    </w:p>
    <w:p w14:paraId="2992B124" w14:textId="77777777" w:rsidR="006F371C" w:rsidRDefault="003C3B5E">
      <w:pPr>
        <w:spacing w:line="360" w:lineRule="auto"/>
        <w:rPr>
          <w:color w:val="000000"/>
        </w:rPr>
      </w:pPr>
      <w:r>
        <w:rPr>
          <w:i/>
          <w:color w:val="000000"/>
        </w:rPr>
        <w:t xml:space="preserve">10x scATAC-seq data. </w:t>
      </w:r>
      <w:r>
        <w:rPr>
          <w:color w:val="000000"/>
        </w:rPr>
        <w:t xml:space="preserve">In the scATAC-seq pipeline, we implemented </w:t>
      </w:r>
      <w:proofErr w:type="spellStart"/>
      <w:r>
        <w:rPr>
          <w:color w:val="000000"/>
        </w:rPr>
        <w:t>CellRanger</w:t>
      </w:r>
      <w:proofErr w:type="spellEnd"/>
      <w:r>
        <w:rPr>
          <w:color w:val="000000"/>
        </w:rPr>
        <w:t xml:space="preserve"> alignment, followed by a rigorous quality control process. We retained cells with unique fragments between 1000 and 100,000, fragment size between 10 and 2000, &gt;50% of fragments in Altius, &gt;20% of fragments in transcription starting site (TSS), &gt;4 TSS enrichment score. This ensures that cells from the scATAC-seq pipeline are high quality, reduces the number of doublets, and are available in a variety of formats for downstream analysis (.arrow, fragments.tsv.gz, and .h5-formatted count matrices). scATAC-seq data were aligned using 10x </w:t>
      </w:r>
      <w:proofErr w:type="spellStart"/>
      <w:r>
        <w:rPr>
          <w:color w:val="000000"/>
        </w:rPr>
        <w:t>cellranger-atac</w:t>
      </w:r>
      <w:proofErr w:type="spellEnd"/>
      <w:r>
        <w:rPr>
          <w:color w:val="000000"/>
        </w:rPr>
        <w:t xml:space="preserve"> v1.1.0, using reference vGRCh38-1.1.0. After alignment, data were processed through a custom QC and counting pipeline to generate a matrix of unique fragment counts in each peak.</w:t>
      </w:r>
      <w:del w:id="171" w:author="Liu, Cong" w:date="2024-11-28T18:07:00Z" w16du:dateUtc="2024-11-29T02:07:00Z">
        <w:r w:rsidDel="00CC1836">
          <w:rPr>
            <w:color w:val="000000"/>
          </w:rPr>
          <w:delText xml:space="preserve"> </w:delText>
        </w:r>
      </w:del>
      <w:r>
        <w:rPr>
          <w:color w:val="000000"/>
        </w:rPr>
        <w:t xml:space="preserve"> </w:t>
      </w:r>
      <w:proofErr w:type="spellStart"/>
      <w:r>
        <w:rPr>
          <w:color w:val="000000"/>
        </w:rPr>
        <w:t>ArchR</w:t>
      </w:r>
      <w:proofErr w:type="spellEnd"/>
      <w:r>
        <w:rPr>
          <w:color w:val="000000"/>
        </w:rPr>
        <w:t xml:space="preserve"> v1.0.2 was used to generate Arrow files, doublet filtering (</w:t>
      </w:r>
      <w:proofErr w:type="spellStart"/>
      <w:r>
        <w:rPr>
          <w:color w:val="000000"/>
        </w:rPr>
        <w:t>filterRatio</w:t>
      </w:r>
      <w:proofErr w:type="spellEnd"/>
      <w:r>
        <w:rPr>
          <w:color w:val="000000"/>
        </w:rPr>
        <w:t xml:space="preserve">=0.5), dimensionality reduction with iterative latent semantic indexing (LSI) (iterations=4), and clustering (resolution=3). </w:t>
      </w:r>
    </w:p>
    <w:p w14:paraId="7BA26B9F" w14:textId="77777777" w:rsidR="006F371C" w:rsidRDefault="006F371C">
      <w:pPr>
        <w:spacing w:line="360" w:lineRule="auto"/>
        <w:rPr>
          <w:color w:val="000000"/>
        </w:rPr>
      </w:pPr>
    </w:p>
    <w:p w14:paraId="21079FC9" w14:textId="77777777" w:rsidR="006F371C" w:rsidRDefault="003C3B5E">
      <w:pPr>
        <w:spacing w:line="360" w:lineRule="auto"/>
      </w:pPr>
      <w:r>
        <w:rPr>
          <w:i/>
          <w:color w:val="000000"/>
        </w:rPr>
        <w:t xml:space="preserve">Integration of scRNA-seq and scATAC-seq data. </w:t>
      </w:r>
      <w:r>
        <w:rPr>
          <w:color w:val="000000"/>
        </w:rPr>
        <w:t>scATAC-seq data were integrated with the corresponding scRNA-seq using the “</w:t>
      </w:r>
      <w:proofErr w:type="spellStart"/>
      <w:r>
        <w:rPr>
          <w:color w:val="000000"/>
        </w:rPr>
        <w:t>addGeneIntegrationMatrix</w:t>
      </w:r>
      <w:proofErr w:type="spellEnd"/>
      <w:r>
        <w:rPr>
          <w:color w:val="000000"/>
        </w:rPr>
        <w:t xml:space="preserve">” function in </w:t>
      </w:r>
      <w:proofErr w:type="spellStart"/>
      <w:r>
        <w:rPr>
          <w:color w:val="000000"/>
        </w:rPr>
        <w:t>ArchR</w:t>
      </w:r>
      <w:proofErr w:type="spellEnd"/>
      <w:r>
        <w:rPr>
          <w:color w:val="000000"/>
        </w:rPr>
        <w:t xml:space="preserve"> with default parameters. After alignment, each cell in the scATAC-seq space was assigned a gene expression signature from the cell in the scRNA-seq that is the most similar. Cells from both scRNA-seq and scATAC-seq were clustered in the same co-embedding space.</w:t>
      </w:r>
    </w:p>
    <w:p w14:paraId="3C89A096" w14:textId="77777777" w:rsidR="006F371C" w:rsidRDefault="006F371C">
      <w:pPr>
        <w:spacing w:line="360" w:lineRule="auto"/>
      </w:pPr>
    </w:p>
    <w:p w14:paraId="06E267AC" w14:textId="77777777" w:rsidR="006F371C" w:rsidRDefault="003C3B5E">
      <w:pPr>
        <w:pStyle w:val="Heading4"/>
        <w:spacing w:line="360" w:lineRule="auto"/>
      </w:pPr>
      <w:bookmarkStart w:id="172" w:name="_2jxsxqh" w:colFirst="0" w:colLast="0"/>
      <w:bookmarkEnd w:id="172"/>
      <w:r>
        <w:t>TF regulatory networks construction based on Taiji</w:t>
      </w:r>
    </w:p>
    <w:p w14:paraId="36AFE868" w14:textId="77777777" w:rsidR="006F371C" w:rsidRDefault="003C3B5E">
      <w:pPr>
        <w:spacing w:line="360" w:lineRule="auto"/>
      </w:pPr>
      <w:r>
        <w:t xml:space="preserve">Single cells within the same cluster were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Only pseudo-bulk samples with &gt;2000 open chromatin peaks, &gt;20 scATAC-seq cells and &gt;20 scRNA-seq cells were kept on account of reliability of constructed regulatory networks. Additionally, to link promoters and enhancers, the promoter-enhancer contacts predicted by </w:t>
      </w:r>
      <w:proofErr w:type="spellStart"/>
      <w:r>
        <w:t>Epitensor</w:t>
      </w:r>
      <w:proofErr w:type="spellEnd"/>
      <w:r>
        <w:t xml:space="preserve"> v0.9 was used. Taiji v1.1.0 with default parameters was used for the integrative analysis of RNA-seq and ATAC-seq data. The motif file was downloaded directly from the CIS-BP database containing 1078 human motifs. </w:t>
      </w:r>
    </w:p>
    <w:p w14:paraId="1573BD18" w14:textId="77777777" w:rsidR="006F371C" w:rsidRDefault="006F371C">
      <w:pPr>
        <w:spacing w:line="360" w:lineRule="auto"/>
      </w:pPr>
    </w:p>
    <w:p w14:paraId="1429F6FF" w14:textId="77777777" w:rsidR="006F371C" w:rsidRDefault="003C3B5E">
      <w:pPr>
        <w:pStyle w:val="Heading4"/>
        <w:keepNext w:val="0"/>
        <w:keepLines w:val="0"/>
        <w:spacing w:before="0" w:after="0" w:line="360" w:lineRule="auto"/>
      </w:pPr>
      <w:r>
        <w:t>Taiji pipeline overview</w:t>
      </w:r>
    </w:p>
    <w:p w14:paraId="28F54DBC" w14:textId="77777777" w:rsidR="006F371C" w:rsidRDefault="003C3B5E">
      <w:pPr>
        <w:spacing w:line="360" w:lineRule="auto"/>
      </w:pPr>
      <w:r>
        <w:lastRenderedPageBreak/>
        <w:t>To characterize TF activity in each pseudo-bulk cluster, we performed an integrated multi-omics analysis using the Taiji pipeline</w:t>
      </w:r>
      <w:hyperlink r:id="rId38">
        <w:r>
          <w:rPr>
            <w:color w:val="000000"/>
            <w:vertAlign w:val="superscript"/>
          </w:rPr>
          <w:t>9,32</w:t>
        </w:r>
      </w:hyperlink>
      <w:r>
        <w:t>. Taiji integrates gene expression and epigenetic modification data to build gene regulatory networks. The algorithm first predicts putative TF binding sites in each open chromatin region that mark active promoters and enhancers using motifs documented in the CIS-BP database</w:t>
      </w:r>
      <w:hyperlink r:id="rId39">
        <w:r>
          <w:rPr>
            <w:color w:val="000000"/>
            <w:vertAlign w:val="superscript"/>
          </w:rPr>
          <w:t>33</w:t>
        </w:r>
      </w:hyperlink>
      <w:r>
        <w:t>. These TFs are then linked to their target genes predicted by EpiTensor</w:t>
      </w:r>
      <w:hyperlink r:id="rId40">
        <w:r>
          <w:rPr>
            <w:color w:val="000000"/>
            <w:vertAlign w:val="superscript"/>
          </w:rPr>
          <w:t>34</w:t>
        </w:r>
      </w:hyperlink>
      <w:r>
        <w:t>. The regulatory interactions are assembled into a genetic network. Finally, the personalized PageRank algorithm is used to assess the global influences of the TFs. In the network, the node weights are determined by the z scores of gene expression levels, allocating higher ranks to the TFs that regulate more differentially expressed genes. Each edge weight is set to be proportional to the TF’s expression level, its binding site’s open chromatin peak intensity, and the motif binding affinity, thus representing the regulatory strength. Using this method, Taiji has more power than other methods that identify key regulators in individual transcriptome and chromatin accessibility and has been confirmed using simulated data, literature evidence and experimental validation in numerous studies of various biological problems</w:t>
      </w:r>
      <w:hyperlink r:id="rId41">
        <w:r>
          <w:rPr>
            <w:color w:val="000000"/>
            <w:vertAlign w:val="superscript"/>
          </w:rPr>
          <w:t>9,32,35,36</w:t>
        </w:r>
      </w:hyperlink>
      <w:r>
        <w:t>. For this dataset, the average number of nodes and edges of the networks were 23,984 and 4,283,577, respectively, including 1078 (4.49%) TF nodes. On average, each TF regulates 3973 genes, and each gene is regulated by 179 TFs.</w:t>
      </w:r>
    </w:p>
    <w:p w14:paraId="65B3E881" w14:textId="77777777" w:rsidR="006F371C" w:rsidRPr="003C3B5E" w:rsidRDefault="003C3B5E">
      <w:pPr>
        <w:pStyle w:val="Heading4"/>
        <w:spacing w:line="360" w:lineRule="auto"/>
        <w:rPr>
          <w:color w:val="000000" w:themeColor="text1"/>
        </w:rPr>
      </w:pPr>
      <w:r>
        <w:t>TF regulatory networks weighting scheme</w:t>
      </w:r>
    </w:p>
    <w:p w14:paraId="41EB9A71" w14:textId="67A92089" w:rsidR="006F371C" w:rsidRDefault="003C3B5E">
      <w:pPr>
        <w:spacing w:line="360" w:lineRule="auto"/>
      </w:pPr>
      <w:r w:rsidRPr="003C3B5E">
        <w:rPr>
          <w:color w:val="000000" w:themeColor="text1"/>
        </w:rPr>
        <w:t>As described in the original Taiji paper</w:t>
      </w:r>
      <w:hyperlink r:id="rId42">
        <w:r w:rsidRPr="003C3B5E">
          <w:rPr>
            <w:color w:val="000000" w:themeColor="text1"/>
            <w:vertAlign w:val="superscript"/>
          </w:rPr>
          <w:t>9</w:t>
        </w:r>
      </w:hyperlink>
      <w:r w:rsidRPr="003C3B5E">
        <w:rPr>
          <w:color w:val="000000" w:themeColor="text1"/>
        </w:rPr>
        <w:t xml:space="preserve">, a personalized PageRank algorithm was applied to calculate the ranking scores for TFs. We first initialized the edge weights and node weights in the network. The node weight was calculated as </w:t>
      </w:r>
      <m:oMath>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e</m:t>
            </m:r>
          </m:e>
          <m:sup>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sup>
        </m:sSup>
      </m:oMath>
      <w:r w:rsidRPr="003C3B5E">
        <w:rPr>
          <w:color w:val="000000" w:themeColor="text1"/>
        </w:rPr>
        <w:t xml:space="preserve">, where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oMath>
      <w:r w:rsidRPr="003C3B5E">
        <w:rPr>
          <w:color w:val="000000" w:themeColor="text1"/>
        </w:rPr>
        <w:t xml:space="preserve"> is the gene’s relative expression level in cell type</w:t>
      </w:r>
      <w:r w:rsidR="003B69B6">
        <w:rPr>
          <w:color w:val="000000" w:themeColor="text1"/>
        </w:rPr>
        <w:t xml:space="preserve"> </w:t>
      </w:r>
      <m:oMath>
        <m:r>
          <w:rPr>
            <w:rFonts w:ascii="Cambria Math" w:eastAsia="Cambria Math" w:hAnsi="Cambria Math" w:cs="Cambria Math"/>
            <w:color w:val="000000" w:themeColor="text1"/>
          </w:rPr>
          <m:t>i</m:t>
        </m:r>
      </m:oMath>
      <w:r w:rsidRPr="003C3B5E">
        <w:rPr>
          <w:color w:val="000000" w:themeColor="text1"/>
        </w:rPr>
        <w:t xml:space="preserve">, which is computed by applying the </w:t>
      </w:r>
      <m:oMath>
        <m:r>
          <w:rPr>
            <w:rFonts w:ascii="Cambria Math" w:eastAsia="Cambria Math" w:hAnsi="Cambria Math" w:cs="Cambria Math"/>
            <w:color w:val="000000" w:themeColor="text1"/>
          </w:rPr>
          <m:t>z</m:t>
        </m:r>
      </m:oMath>
      <w:r w:rsidRPr="003C3B5E">
        <w:rPr>
          <w:color w:val="000000" w:themeColor="text1"/>
        </w:rPr>
        <w:t xml:space="preserve"> score transformation to its a</w:t>
      </w:r>
      <w:r>
        <w:t xml:space="preserve">bsolute expression levels. The edge weight was determined by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ij</m:t>
            </m:r>
          </m:sub>
        </m:sSub>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g</m:t>
            </m:r>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n</m:t>
                </m:r>
              </m:sup>
              <m:e/>
            </m:nary>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k</m:t>
                </m:r>
              </m:sub>
            </m:sSub>
          </m:e>
        </m:rad>
      </m:oMath>
      <w:r>
        <w:t xml:space="preserve">, where </w:t>
      </w:r>
      <m:oMath>
        <m:r>
          <w:rPr>
            <w:rFonts w:ascii="Cambria Math" w:eastAsia="Cambria Math" w:hAnsi="Cambria Math" w:cs="Cambria Math"/>
          </w:rPr>
          <m:t>p</m:t>
        </m:r>
      </m:oMath>
      <w:r>
        <w:t xml:space="preserve"> is the peak intensity, calculated as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-(x-5)</m:t>
                </m:r>
              </m:sup>
            </m:sSup>
          </m:den>
        </m:f>
      </m:oMath>
      <w:r>
        <w:t xml:space="preserve">, where x is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log</m:t>
            </m:r>
          </m:e>
          <m:sub>
            <m:r>
              <w:rPr>
                <w:rFonts w:ascii="Cambria Math" w:eastAsia="Cambria Math" w:hAnsi="Cambria Math" w:cs="Cambria Math"/>
              </w:rPr>
              <m:t>10</m:t>
            </m:r>
          </m:sub>
        </m:sSub>
        <m:r>
          <w:rPr>
            <w:rFonts w:ascii="Cambria Math" w:eastAsia="Cambria Math" w:hAnsi="Cambria Math" w:cs="Cambria Math"/>
          </w:rPr>
          <m:t>(p)</m:t>
        </m:r>
      </m:oMath>
      <w:r>
        <w:t xml:space="preserve">, represented by the p-value of the ATAC-seq peak at the predicted TF binding site, rescaled to [0, 1] by a sigmoid function; </w:t>
      </w:r>
      <m:oMath>
        <m:r>
          <w:rPr>
            <w:rFonts w:ascii="Cambria Math" w:eastAsia="Cambria Math" w:hAnsi="Cambria Math" w:cs="Cambria Math"/>
          </w:rPr>
          <m:t>m</m:t>
        </m:r>
      </m:oMath>
      <w:r>
        <w:t xml:space="preserve"> is the motif binding affinity, represented by the p-value of the motif binding score, rescaled to [0, 1] by a sigmoid function; </w:t>
      </w:r>
      <m:oMath>
        <m:r>
          <w:rPr>
            <w:rFonts w:ascii="Cambria Math" w:eastAsia="Cambria Math" w:hAnsi="Cambria Math" w:cs="Cambria Math"/>
          </w:rPr>
          <m:t>g</m:t>
        </m:r>
      </m:oMath>
      <w:r>
        <w:t xml:space="preserve"> is the TF expression value; </w:t>
      </w:r>
      <m:oMath>
        <m:r>
          <w:rPr>
            <w:rFonts w:ascii="Cambria Math" w:eastAsia="Cambria Math" w:hAnsi="Cambria Math" w:cs="Cambria Math"/>
          </w:rPr>
          <m:t>n</m:t>
        </m:r>
      </m:oMath>
      <w:r>
        <w:t xml:space="preserve"> is the number of binding sites linked to gene </w:t>
      </w:r>
      <m:oMath>
        <m:r>
          <w:rPr>
            <w:rFonts w:ascii="Cambria Math" w:eastAsia="Cambria Math" w:hAnsi="Cambria Math" w:cs="Cambria Math"/>
          </w:rPr>
          <m:t>j</m:t>
        </m:r>
      </m:oMath>
      <w:r>
        <w:t xml:space="preserve">. Let s be the vector containing node weights and W be the edge weight matrix. The personalized PageRank score vector v was calculated by solving a system of linear equations </w:t>
      </w:r>
      <m:oMath>
        <m:r>
          <w:rPr>
            <w:rFonts w:ascii="Cambria Math" w:eastAsia="Cambria Math" w:hAnsi="Cambria Math" w:cs="Cambria Math"/>
          </w:rPr>
          <m:t>v = (1 - d)s + dWv</m:t>
        </m:r>
      </m:oMath>
      <w:r>
        <w:t xml:space="preserve">, where d is the damping factor (default to 0.85). The above equation can be solved in an iterative fashion, i.e., setting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t+1</m:t>
            </m:r>
          </m:sub>
        </m:sSub>
        <m:r>
          <w:rPr>
            <w:rFonts w:ascii="Cambria Math" w:eastAsia="Cambria Math" w:hAnsi="Cambria Math" w:cs="Cambria Math"/>
          </w:rPr>
          <m:t xml:space="preserve"> = (1-d)s + dW</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w:t>
      </w:r>
    </w:p>
    <w:p w14:paraId="0690CB61" w14:textId="77777777" w:rsidR="006F371C" w:rsidRDefault="006F371C">
      <w:pPr>
        <w:spacing w:line="360" w:lineRule="auto"/>
      </w:pPr>
    </w:p>
    <w:p w14:paraId="7BD6F20C" w14:textId="77777777" w:rsidR="006F371C" w:rsidRDefault="003C3B5E">
      <w:pPr>
        <w:spacing w:line="360" w:lineRule="auto"/>
      </w:pPr>
      <w:r>
        <w:lastRenderedPageBreak/>
        <w:t xml:space="preserve">If the TFs in the same protein family share the same motifs, their PageRank scores are distinguished by their own expression levels because their motifs and the target genes are the same. If a motif is weak, the PageRank score of the TF is decided by whether these motifs occur in the open chromatin regions (measured by the peak intensity of the ATAC-seq data), the TF expression and its target expression levels. The relative difference between the PageRank scores of TFs also helps to uncover important TFs with weak motifs. </w:t>
      </w:r>
    </w:p>
    <w:p w14:paraId="00109DD7" w14:textId="77777777" w:rsidR="006F371C" w:rsidRDefault="003C3B5E">
      <w:pPr>
        <w:pStyle w:val="Heading4"/>
        <w:spacing w:line="360" w:lineRule="auto"/>
      </w:pPr>
      <w:bookmarkStart w:id="173" w:name="_z337ya" w:colFirst="0" w:colLast="0"/>
      <w:bookmarkEnd w:id="173"/>
      <w:r>
        <w:t>Unsupervised clustering analysis</w:t>
      </w:r>
    </w:p>
    <w:p w14:paraId="1883EEBD" w14:textId="77777777" w:rsidR="006F371C" w:rsidRDefault="003C3B5E">
      <w:pPr>
        <w:spacing w:line="360" w:lineRule="auto"/>
      </w:pPr>
      <w:r>
        <w:t xml:space="preserve">To identify the groups of samples showing similar TF activity profile, we clustered the samples based on the normalized PageRank across TFs. </w:t>
      </w:r>
      <w:proofErr w:type="gramStart"/>
      <w:r>
        <w:t>First of all</w:t>
      </w:r>
      <w:proofErr w:type="gramEnd"/>
      <w:r>
        <w:t>, we performed the principal component analysis (PCA) for dimension reduction of the TF score matrix. We retained the first 300 principal components (PCs) for further clustering analysis based on “elbow” method, which explained 85% variance (</w:t>
      </w:r>
      <w:r>
        <w:rPr>
          <w:b/>
        </w:rPr>
        <w:t>Supplementary Fig. S2B</w:t>
      </w:r>
      <w:r>
        <w:t>). To find the optimal number of groups and similarity metric, we performed the Silhouette analysis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was the highest among the </w:t>
      </w:r>
      <w:proofErr w:type="gramStart"/>
      <w:r>
        <w:t>five distance</w:t>
      </w:r>
      <w:proofErr w:type="gramEnd"/>
      <w:r>
        <w:t xml:space="preserve"> metrics. Based on these analyses, we identified 5 Kmeans groups showing distinct dynamic patterns of TF activity.    </w:t>
      </w:r>
    </w:p>
    <w:p w14:paraId="186A93E4" w14:textId="77777777" w:rsidR="006F371C" w:rsidRDefault="003C3B5E">
      <w:pPr>
        <w:pStyle w:val="Heading4"/>
        <w:spacing w:line="360" w:lineRule="auto"/>
      </w:pPr>
      <w:bookmarkStart w:id="174" w:name="_3j2qqm3" w:colFirst="0" w:colLast="0"/>
      <w:bookmarkEnd w:id="174"/>
      <w:r>
        <w:t>Identification of Kmeans group-specific TFs</w:t>
      </w:r>
    </w:p>
    <w:p w14:paraId="4BB8610C" w14:textId="0BB7E3FB" w:rsidR="006F371C" w:rsidRDefault="003C3B5E">
      <w:pPr>
        <w:spacing w:line="360" w:lineRule="auto"/>
        <w:rPr>
          <w:color w:val="000000"/>
        </w:rPr>
      </w:pPr>
      <w:r>
        <w:t xml:space="preserve">To identify Kmeans group-specific TFs, we divided the clusters into two groups: target group and background group. Target group included the clusters in the Kmeans group of </w:t>
      </w:r>
      <w:proofErr w:type="gramStart"/>
      <w:r>
        <w:t>interest</w:t>
      </w:r>
      <w:proofErr w:type="gramEnd"/>
      <w:r>
        <w:t xml:space="preserve"> and the background group comprised the remaining clusters. We then performed the normality test using Shapiro-Wilk’s method to determine whether the two groups were normally </w:t>
      </w:r>
      <w:proofErr w:type="gramStart"/>
      <w:r>
        <w:t>distributed</w:t>
      </w:r>
      <w:proofErr w:type="gramEnd"/>
      <w:r>
        <w:t xml:space="preserve"> and we found that the PageRank scores of most clusters (95%) didn’t follow normal or log-normal distribution. Thus, Mann-Whitney U Test was used to calculate the P-value. Double cutoffs, i.e. P-value </w:t>
      </w:r>
      <w:r w:rsidR="00C30CD2" w:rsidRPr="00C30CD2">
        <w:rPr>
          <w:u w:val="single"/>
        </w:rPr>
        <w:t>&lt;</w:t>
      </w:r>
      <w:r>
        <w:t xml:space="preserve"> 0.01 and log2 fold change </w:t>
      </w:r>
      <w:r w:rsidR="00C30CD2" w:rsidRPr="00C30CD2">
        <w:rPr>
          <w:u w:val="single"/>
        </w:rPr>
        <w:t>&gt;</w:t>
      </w:r>
      <w:r>
        <w:t xml:space="preserve"> 0.5, were used for calling specific TFs. </w:t>
      </w:r>
      <w:r>
        <w:rPr>
          <w:color w:val="000000"/>
        </w:rPr>
        <w:t xml:space="preserve">Results were summarized in </w:t>
      </w:r>
      <w:r>
        <w:rPr>
          <w:b/>
          <w:color w:val="000000"/>
        </w:rPr>
        <w:t>Supplementary Table S5</w:t>
      </w:r>
      <w:r>
        <w:rPr>
          <w:color w:val="000000"/>
        </w:rPr>
        <w:t>.</w:t>
      </w:r>
    </w:p>
    <w:p w14:paraId="7B6FDB1F" w14:textId="77777777" w:rsidR="006F371C" w:rsidRDefault="003C3B5E">
      <w:pPr>
        <w:pStyle w:val="Heading4"/>
        <w:spacing w:line="360" w:lineRule="auto"/>
      </w:pPr>
      <w:bookmarkStart w:id="175" w:name="_1y810tw" w:colFirst="0" w:colLast="0"/>
      <w:bookmarkEnd w:id="175"/>
      <w:r>
        <w:t>TF regulatee analysis</w:t>
      </w:r>
    </w:p>
    <w:p w14:paraId="0D36331E" w14:textId="416CE2CC" w:rsidR="006F371C" w:rsidRDefault="003C3B5E">
      <w:pPr>
        <w:spacing w:line="360" w:lineRule="auto"/>
      </w:pPr>
      <w:r>
        <w:t xml:space="preserve">Taiji generated the regulatory network file for each cluster showing the regulatory relationship between TF and regulatees with edge weight, which represents the regulatory strength. </w:t>
      </w:r>
      <w:ins w:id="176" w:author="Liu, Cong" w:date="2024-12-19T21:49:00Z" w16du:dateUtc="2024-12-20T05:49:00Z">
        <w:r w:rsidR="00497B3F">
          <w:t>Kmeans group-specific r</w:t>
        </w:r>
      </w:ins>
      <w:del w:id="177" w:author="Liu, Cong" w:date="2024-12-19T21:49:00Z" w16du:dateUtc="2024-12-20T05:49:00Z">
        <w:r w:rsidDel="00497B3F">
          <w:delText>R</w:delText>
        </w:r>
      </w:del>
      <w:r>
        <w:t xml:space="preserve">egulatees in </w:t>
      </w:r>
      <w:r>
        <w:rPr>
          <w:b/>
        </w:rPr>
        <w:t>Supplementary Fig. S3C</w:t>
      </w:r>
      <w:del w:id="178" w:author="Liu, Cong" w:date="2024-12-19T21:49:00Z" w16du:dateUtc="2024-12-20T05:49:00Z">
        <w:r w:rsidDel="00497B3F">
          <w:rPr>
            <w:b/>
          </w:rPr>
          <w:delText>,E</w:delText>
        </w:r>
      </w:del>
      <w:r>
        <w:t xml:space="preserve"> are top 2000 regulatees ranked by mean </w:t>
      </w:r>
      <w:r>
        <w:lastRenderedPageBreak/>
        <w:t xml:space="preserve">edge weight across </w:t>
      </w:r>
      <w:del w:id="179" w:author="Liu, Cong" w:date="2024-12-19T21:50:00Z" w16du:dateUtc="2024-12-20T05:50:00Z">
        <w:r w:rsidDel="00197BD2">
          <w:delText>clusters in G2 for each G2</w:delText>
        </w:r>
      </w:del>
      <w:ins w:id="180" w:author="Liu, Cong" w:date="2024-12-19T21:50:00Z" w16du:dateUtc="2024-12-20T05:50:00Z">
        <w:r w:rsidR="00197BD2">
          <w:t>all Kmeans group</w:t>
        </w:r>
      </w:ins>
      <w:r>
        <w:t>-specific TF</w:t>
      </w:r>
      <w:del w:id="181" w:author="Liu, Cong" w:date="2024-12-19T21:50:00Z" w16du:dateUtc="2024-12-20T05:50:00Z">
        <w:r w:rsidDel="00197BD2">
          <w:delText xml:space="preserve"> </w:delText>
        </w:r>
      </w:del>
      <w:ins w:id="182" w:author="Liu, Cong" w:date="2024-12-19T21:50:00Z" w16du:dateUtc="2024-12-20T05:50:00Z">
        <w:r w:rsidR="00197BD2">
          <w:t>s</w:t>
        </w:r>
      </w:ins>
      <w:del w:id="183" w:author="Liu, Cong" w:date="2024-12-19T21:50:00Z" w16du:dateUtc="2024-12-20T05:50:00Z">
        <w:r w:rsidDel="00197BD2">
          <w:delText>respectively</w:delText>
        </w:r>
      </w:del>
      <w:r>
        <w:t xml:space="preserve">. </w:t>
      </w:r>
      <w:del w:id="184" w:author="Liu, Cong" w:date="2024-12-19T21:50:00Z" w16du:dateUtc="2024-12-20T05:50:00Z">
        <w:r w:rsidDel="00F41E40">
          <w:delText xml:space="preserve">To select the representative regulatees, </w:delText>
        </w:r>
      </w:del>
      <w:r>
        <w:t xml:space="preserve">Representative regulatees in </w:t>
      </w:r>
      <w:r>
        <w:rPr>
          <w:b/>
        </w:rPr>
        <w:t>Supplementary Table S8</w:t>
      </w:r>
      <w:r>
        <w:t xml:space="preserve"> were selected as the top 10 genes regulated by the signature TFs involved in each pathway ranked by the mean edge weight.</w:t>
      </w:r>
    </w:p>
    <w:p w14:paraId="7353CD4D" w14:textId="77777777" w:rsidR="006F371C" w:rsidRDefault="003C3B5E">
      <w:pPr>
        <w:pStyle w:val="Heading4"/>
        <w:spacing w:line="360" w:lineRule="auto"/>
      </w:pPr>
      <w:bookmarkStart w:id="185" w:name="_4i7ojhp" w:colFirst="0" w:colLast="0"/>
      <w:bookmarkEnd w:id="185"/>
      <w:r>
        <w:t>Pathway enrichment analysis</w:t>
      </w:r>
    </w:p>
    <w:p w14:paraId="70F80725" w14:textId="618D383E" w:rsidR="006F371C" w:rsidRDefault="003C3B5E">
      <w:pPr>
        <w:spacing w:line="360" w:lineRule="auto"/>
      </w:pPr>
      <w:r>
        <w:t>The enriched functional terms in this study were analyzed by R package clusterProfiler_4.0.5. A cutoff of P-value  </w:t>
      </w:r>
      <w:r w:rsidR="00216823" w:rsidRPr="00216823">
        <w:rPr>
          <w:u w:val="single"/>
        </w:rPr>
        <w:t>&lt;</w:t>
      </w:r>
      <w:r>
        <w:t xml:space="preserve"> 0.05 was used to select the significantly enriched Reactome pathways.</w:t>
      </w:r>
    </w:p>
    <w:p w14:paraId="7637002A" w14:textId="77777777" w:rsidR="006F371C" w:rsidRDefault="003C3B5E">
      <w:pPr>
        <w:pStyle w:val="Heading4"/>
        <w:spacing w:line="360" w:lineRule="auto"/>
      </w:pPr>
      <w:r>
        <w:t>Cell-cell communication analysis</w:t>
      </w:r>
    </w:p>
    <w:p w14:paraId="370E307D" w14:textId="63C1395B" w:rsidR="006F371C" w:rsidRDefault="003C3B5E">
      <w:pPr>
        <w:spacing w:line="360" w:lineRule="auto"/>
      </w:pPr>
      <w:r>
        <w:t>The R package CellChat_2.1.2</w:t>
      </w:r>
      <w:hyperlink r:id="rId43">
        <w:r>
          <w:rPr>
            <w:color w:val="000000"/>
            <w:vertAlign w:val="superscript"/>
          </w:rPr>
          <w:t>19</w:t>
        </w:r>
      </w:hyperlink>
      <w:r>
        <w:t xml:space="preserve"> was used to analyze the intercellular interactions within </w:t>
      </w:r>
      <w:proofErr w:type="gramStart"/>
      <w:r>
        <w:t>each individual</w:t>
      </w:r>
      <w:proofErr w:type="gramEnd"/>
      <w:r>
        <w:t xml:space="preserve">. First, input scRNA-seq data matrix was normalized by TPM (transcripts per million) method and log-transformed with pseudo count of 1. The assigned cell labels were the cell types identified from co-embedding. Ligand-receptor interaction database was </w:t>
      </w:r>
      <w:proofErr w:type="spellStart"/>
      <w:r>
        <w:t>CellChatDB</w:t>
      </w:r>
      <w:proofErr w:type="spellEnd"/>
      <w:r>
        <w:t xml:space="preserve"> v2 excluding non-protein signaling interactions, which finally includes ~2300 validated molecular interactions in the analysis. The default parameters were used following the standard CellChat pipeline. Finally, the intercellular communication networks were obtained for each individual and aggregated together for the downstream visualization.</w:t>
      </w:r>
    </w:p>
    <w:p w14:paraId="3666EE2C" w14:textId="77777777" w:rsidR="006F371C" w:rsidRDefault="003C3B5E">
      <w:pPr>
        <w:pStyle w:val="Heading4"/>
        <w:spacing w:line="360" w:lineRule="auto"/>
      </w:pPr>
      <w:r>
        <w:t>Identification of candidate pathogenic genes related to signature group G2</w:t>
      </w:r>
    </w:p>
    <w:p w14:paraId="25CBE1C2" w14:textId="1E3F5F17" w:rsidR="006F371C" w:rsidRDefault="003C3B5E">
      <w:pPr>
        <w:spacing w:line="360" w:lineRule="auto"/>
        <w:rPr>
          <w:b/>
        </w:rPr>
      </w:pPr>
      <w:r>
        <w:t xml:space="preserve">We first curated a customized list of 187 genes including all the available cytokines, chemokines, growth factors, NOTCHs, MMPs, and ADMATS with gene expression in this study. The full gene list is shown in </w:t>
      </w:r>
      <w:r w:rsidRPr="00D76426">
        <w:rPr>
          <w:b/>
          <w:bCs/>
        </w:rPr>
        <w:t>Supplementary Table S9</w:t>
      </w:r>
      <w:r>
        <w:t xml:space="preserve">. For each gene, the maximum gene expression across clusters was taken within each Kmeans group and </w:t>
      </w:r>
      <w:proofErr w:type="gramStart"/>
      <w:r>
        <w:t>each individual</w:t>
      </w:r>
      <w:proofErr w:type="gramEnd"/>
      <w:r>
        <w:t xml:space="preserve"> as input. Then, we identified the universal G2-important genes with mean gene expression across all patients ranked as top 50% and Coefficients of variation (CV) less than 2. In total, 65 genes were identified as candidate predictors for the following classification model.</w:t>
      </w:r>
    </w:p>
    <w:p w14:paraId="19A085CD" w14:textId="77777777" w:rsidR="006F371C" w:rsidRDefault="003C3B5E">
      <w:pPr>
        <w:pStyle w:val="Heading4"/>
        <w:spacing w:line="360" w:lineRule="auto"/>
      </w:pPr>
      <w:r>
        <w:t>Classification model construction</w:t>
      </w:r>
    </w:p>
    <w:p w14:paraId="3E39D766" w14:textId="77777777" w:rsidR="006F371C" w:rsidRDefault="003C3B5E">
      <w:pPr>
        <w:spacing w:line="360" w:lineRule="auto"/>
      </w:pPr>
      <w:r>
        <w:t xml:space="preserve">To distinguish the controls from At-Risk/ERA patients, we developed a random forest classification model. The input data was gene expression of identified important genes across patients. For each At-Risk/ERA patient, the maximum gene expression across G2 clusters was taken. For each control, the maximum gene expression across G4 clusters was considered. </w:t>
      </w:r>
    </w:p>
    <w:p w14:paraId="4C093A4C" w14:textId="77777777" w:rsidR="006F371C" w:rsidRDefault="006F371C">
      <w:pPr>
        <w:spacing w:line="360" w:lineRule="auto"/>
      </w:pPr>
    </w:p>
    <w:p w14:paraId="190E5213" w14:textId="77777777" w:rsidR="006F371C" w:rsidRDefault="003C3B5E">
      <w:pPr>
        <w:spacing w:line="360" w:lineRule="auto"/>
      </w:pPr>
      <w:r>
        <w:lastRenderedPageBreak/>
        <w:t>The samples were split into train and test subsets at a 7:3 ratio. The R package Caret_6.0.94</w:t>
      </w:r>
      <w:hyperlink r:id="rId44">
        <w:r>
          <w:rPr>
            <w:color w:val="000000"/>
            <w:vertAlign w:val="superscript"/>
          </w:rPr>
          <w:t>37</w:t>
        </w:r>
      </w:hyperlink>
      <w:r>
        <w:t xml:space="preserve"> was used for feature importance evaluation based on recursive elimination algorithm implemented in “</w:t>
      </w:r>
      <w:proofErr w:type="spellStart"/>
      <w:r>
        <w:t>rfe</w:t>
      </w:r>
      <w:proofErr w:type="spellEnd"/>
      <w:r>
        <w:t>” function. Only features with positive importance was kept. Random forest model was trained multiple times with an increasing number of predictors, from the most to least important, using 10-fold cross-validation and repeated 5 times. Each trained model was then evaluated on prediction accuracy on the unseen test set. The above process was repeated 100 times with different random seeds from 1 to 100. The mean and standard deviation of the training and testing accuracy was calculated for each number of predictors.</w:t>
      </w:r>
    </w:p>
    <w:p w14:paraId="556F5BEC" w14:textId="77777777" w:rsidR="006F371C" w:rsidRDefault="006F371C">
      <w:pPr>
        <w:spacing w:line="360" w:lineRule="auto"/>
      </w:pPr>
    </w:p>
    <w:p w14:paraId="0E8577FD" w14:textId="77777777" w:rsidR="00F53E17" w:rsidRDefault="00F53E17" w:rsidP="00F53E17">
      <w:pPr>
        <w:spacing w:line="360" w:lineRule="auto"/>
      </w:pPr>
    </w:p>
    <w:p w14:paraId="3158E80C" w14:textId="77777777" w:rsidR="00F53E17" w:rsidRDefault="00F53E17" w:rsidP="00F53E17">
      <w:pPr>
        <w:pStyle w:val="Heading3"/>
        <w:spacing w:line="360" w:lineRule="auto"/>
      </w:pPr>
      <w:r>
        <w:t>Code availability:</w:t>
      </w:r>
    </w:p>
    <w:p w14:paraId="3ACAE49C" w14:textId="306302CC" w:rsidR="00F53E17" w:rsidRDefault="00F53E17" w:rsidP="00F53E17">
      <w:pPr>
        <w:spacing w:line="360" w:lineRule="auto"/>
      </w:pPr>
      <w:r>
        <w:t xml:space="preserve">The code to reproduce the data analysis and related figures in this study can be found at </w:t>
      </w:r>
      <w:hyperlink r:id="rId45" w:history="1">
        <w:r w:rsidRPr="00680A92">
          <w:rPr>
            <w:rStyle w:val="Hyperlink"/>
          </w:rPr>
          <w:t>https://github.com/Wang-lab-UCSD/Taiji_ALTRA</w:t>
        </w:r>
      </w:hyperlink>
      <w:r>
        <w:t xml:space="preserve"> </w:t>
      </w:r>
    </w:p>
    <w:p w14:paraId="54BE97F1" w14:textId="77777777" w:rsidR="006F371C" w:rsidRDefault="003C3B5E">
      <w:pPr>
        <w:pStyle w:val="Heading3"/>
        <w:spacing w:line="360" w:lineRule="auto"/>
      </w:pPr>
      <w:r>
        <w:br w:type="page"/>
      </w:r>
    </w:p>
    <w:p w14:paraId="2ED7E280" w14:textId="77777777" w:rsidR="006F371C" w:rsidRDefault="003C3B5E">
      <w:pPr>
        <w:pStyle w:val="Heading3"/>
        <w:spacing w:line="360" w:lineRule="auto"/>
        <w:rPr>
          <w:color w:val="000000"/>
        </w:rPr>
      </w:pPr>
      <w:bookmarkStart w:id="186" w:name="_2xcytpi" w:colFirst="0" w:colLast="0"/>
      <w:bookmarkEnd w:id="186"/>
      <w:r>
        <w:rPr>
          <w:color w:val="000000"/>
        </w:rPr>
        <w:lastRenderedPageBreak/>
        <w:t>Figures</w:t>
      </w:r>
    </w:p>
    <w:p w14:paraId="2B191C32" w14:textId="11630DF2" w:rsidR="006F371C" w:rsidRDefault="003C3B5E">
      <w:pPr>
        <w:pStyle w:val="Heading4"/>
        <w:spacing w:line="360" w:lineRule="auto"/>
        <w:rPr>
          <w:b w:val="0"/>
        </w:rPr>
      </w:pPr>
      <w:bookmarkStart w:id="187" w:name="_1ci93xb" w:colFirst="0" w:colLast="0"/>
      <w:bookmarkEnd w:id="187"/>
      <w:r>
        <w:t xml:space="preserve">Fig.1 Study overview and co-embedding of multi-omics data. (A) Study workflow. </w:t>
      </w:r>
      <w:r>
        <w:rPr>
          <w:b w:val="0"/>
        </w:rPr>
        <w:t xml:space="preserve">PBMC samples including 35 controls (CON), 26 ACPA positive (At-Risk) and 6 early RA (ERA) were utilized for scRNA-seq and scATAC-seq respectively. For each sample, matched data were co-embedded into clusters. Cells in each cluster were aggregated in terms of gene count and open chromatin regions. Then each cluster was used as input of </w:t>
      </w:r>
      <w:proofErr w:type="spellStart"/>
      <w:r>
        <w:rPr>
          <w:b w:val="0"/>
        </w:rPr>
        <w:t>scTaiji</w:t>
      </w:r>
      <w:proofErr w:type="spellEnd"/>
      <w:r>
        <w:rPr>
          <w:b w:val="0"/>
        </w:rPr>
        <w:t xml:space="preserve"> to construct a regulatory network and generate the PageRank scores as output. The following unsupervised clustering revealed At-Risk/ERA signatures that were shared across multiple participants and cell types. </w:t>
      </w:r>
      <w:r>
        <w:t xml:space="preserve">(B) </w:t>
      </w:r>
      <w:r>
        <w:rPr>
          <w:b w:val="0"/>
        </w:rPr>
        <w:t xml:space="preserve">UMAP colored by 11 major cell types in scRNA-seq cells (left) and scATAC-seq cells (right) respectively for one At-Risk sample. Clusters in both scRNA-seq and scATAC-seq were well separated by cell types. The selected sample represents the typical situation for all the 67 samples. Eleven cell types include B memory cells, B naive cells, CD14 monocytes (CD14 Mono), CD16 monocytes (CD16 Mono), CD4 naive T cells (CD4 T Naive), central memory CD4 T cells (CD4 TCM), CD8 naive T cells (CD8 T Naive), effector memory CD8 T cells (CD8 TEM), mucosal-associated invariant T cells (MAIT cells), natural killer cells (NK), and regulatory T cells (Treg). </w:t>
      </w:r>
      <w:r>
        <w:t xml:space="preserve">(C) </w:t>
      </w:r>
      <w:r>
        <w:rPr>
          <w:b w:val="0"/>
        </w:rPr>
        <w:t xml:space="preserve">UMAP colored by 11 major cell types (left) and assays (right) in cells from both scRNA-seq and scATAC-seq for the same sample in (B). The color palette of the left plot is the same as (B). Blue and red represent scATAC-seq and scRNA-seq. Clusters in co-embedding space were still separated by cell types while scRNA-seq and scATAC-seq cells were well aligned. </w:t>
      </w:r>
      <w:r>
        <w:t xml:space="preserve">(D) </w:t>
      </w:r>
      <w:r>
        <w:rPr>
          <w:b w:val="0"/>
        </w:rPr>
        <w:t xml:space="preserve">Percent of total cells across cell types. CD4 Naive and CD4 TCM were the most abundant cell type while B memory cells, CD16 Mono, MAIT, and Treg cells were the relatively rare cell subsets. </w:t>
      </w:r>
      <w:r>
        <w:t xml:space="preserve">(E) </w:t>
      </w:r>
      <w:r>
        <w:rPr>
          <w:b w:val="0"/>
        </w:rPr>
        <w:t>Cell type distribution across 3 groups of PBMC samples. Yellow, red, green represent At-Risk, ERA, and CON. The color palette is maintained throughout all figures. Kruskal-</w:t>
      </w:r>
      <w:proofErr w:type="gramStart"/>
      <w:r>
        <w:rPr>
          <w:b w:val="0"/>
        </w:rPr>
        <w:t>Wallis</w:t>
      </w:r>
      <w:proofErr w:type="gramEnd"/>
      <w:r>
        <w:rPr>
          <w:b w:val="0"/>
        </w:rPr>
        <w:t xml:space="preserve"> test, *p&lt; 0.1, **p &lt; 0.0</w:t>
      </w:r>
      <w:ins w:id="188" w:author="Liu, Cong" w:date="2024-11-17T20:54:00Z" w16du:dateUtc="2024-11-18T04:54:00Z">
        <w:r w:rsidR="00056C8F">
          <w:rPr>
            <w:b w:val="0"/>
          </w:rPr>
          <w:t>1</w:t>
        </w:r>
      </w:ins>
      <w:del w:id="189" w:author="Liu, Cong" w:date="2024-11-17T20:54:00Z" w16du:dateUtc="2024-11-18T04:54:00Z">
        <w:r w:rsidDel="00056C8F">
          <w:rPr>
            <w:b w:val="0"/>
          </w:rPr>
          <w:delText>5</w:delText>
        </w:r>
      </w:del>
      <w:r>
        <w:rPr>
          <w:b w:val="0"/>
        </w:rPr>
        <w:t>. The cell types showed similar distribution across groups except for NK, which was modestly higher in ERA compared to that of two other groups.</w:t>
      </w:r>
    </w:p>
    <w:p w14:paraId="7D5B7FE1" w14:textId="77777777" w:rsidR="006F371C" w:rsidRDefault="003C3B5E">
      <w:r>
        <w:br w:type="page"/>
      </w:r>
    </w:p>
    <w:p w14:paraId="3A45D326" w14:textId="77777777" w:rsidR="006F371C" w:rsidRDefault="003C3B5E">
      <w:r>
        <w:rPr>
          <w:noProof/>
        </w:rPr>
        <w:lastRenderedPageBreak/>
        <w:drawing>
          <wp:inline distT="0" distB="0" distL="0" distR="0" wp14:anchorId="6791DA53" wp14:editId="61718E92">
            <wp:extent cx="5943600" cy="7694295"/>
            <wp:effectExtent l="0" t="0" r="0" b="0"/>
            <wp:docPr id="7" name="image9.png" descr="A close-up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close-up of a chart&#10;&#10;Description automatically generated"/>
                    <pic:cNvPicPr preferRelativeResize="0"/>
                  </pic:nvPicPr>
                  <pic:blipFill>
                    <a:blip r:embed="rId46"/>
                    <a:srcRect/>
                    <a:stretch>
                      <a:fillRect/>
                    </a:stretch>
                  </pic:blipFill>
                  <pic:spPr>
                    <a:xfrm>
                      <a:off x="0" y="0"/>
                      <a:ext cx="5943600" cy="7694295"/>
                    </a:xfrm>
                    <a:prstGeom prst="rect">
                      <a:avLst/>
                    </a:prstGeom>
                    <a:ln/>
                  </pic:spPr>
                </pic:pic>
              </a:graphicData>
            </a:graphic>
          </wp:inline>
        </w:drawing>
      </w:r>
    </w:p>
    <w:p w14:paraId="23C22EC0" w14:textId="77777777" w:rsidR="006F371C" w:rsidRDefault="003C3B5E">
      <w:pPr>
        <w:pStyle w:val="Heading4"/>
        <w:spacing w:line="360" w:lineRule="auto"/>
        <w:rPr>
          <w:b w:val="0"/>
        </w:rPr>
      </w:pPr>
      <w:bookmarkStart w:id="190" w:name="_3whwml4" w:colFirst="0" w:colLast="0"/>
      <w:bookmarkEnd w:id="190"/>
      <w:r>
        <w:br w:type="page"/>
      </w:r>
    </w:p>
    <w:p w14:paraId="6B883C56" w14:textId="725FDD36" w:rsidR="006F371C" w:rsidRDefault="003C3B5E">
      <w:pPr>
        <w:pStyle w:val="Heading4"/>
        <w:spacing w:line="360" w:lineRule="auto"/>
        <w:rPr>
          <w:b w:val="0"/>
        </w:rPr>
      </w:pPr>
      <w:bookmarkStart w:id="191" w:name="_2bn6wsx" w:colFirst="0" w:colLast="0"/>
      <w:bookmarkEnd w:id="191"/>
      <w:r>
        <w:lastRenderedPageBreak/>
        <w:t xml:space="preserve">Fig.2 Unsupervised clustering shows distinct TF regulatory patterns. (A) </w:t>
      </w:r>
      <w:r>
        <w:rPr>
          <w:b w:val="0"/>
        </w:rPr>
        <w:t xml:space="preserve">PageRank scores heatmap of 5 Kmeans group-specific TFs across 1613 clusters. Top 10 TFs from each Kmeans group are selected as rows and colored by their group specificity. Color palette for Kmeans groups is </w:t>
      </w:r>
      <w:proofErr w:type="spellStart"/>
      <w:r>
        <w:rPr>
          <w:b w:val="0"/>
        </w:rPr>
        <w:t>RColorBrewer</w:t>
      </w:r>
      <w:proofErr w:type="spellEnd"/>
      <w:r>
        <w:rPr>
          <w:b w:val="0"/>
        </w:rPr>
        <w:t xml:space="preserve"> palette Set2. The color palette is maintained throughout all figures. Clusters in columns are ordered by Kmeans group and their disease states are labeled with two color palettes. The first palette is the same as </w:t>
      </w:r>
      <w:r>
        <w:t>Fig.1E</w:t>
      </w:r>
      <w:r>
        <w:rPr>
          <w:b w:val="0"/>
        </w:rPr>
        <w:t xml:space="preserve"> and the second is green for CON and orange for At-Risk/ERA. Color of the cell indicates the normalized PageRank scores with red displaying high scores. Each Kmeans group displayed distinct dynamic patterns of TF activity. Side table is the number of the specific TFs for each Kmeans group. G2 has the largest number of specific TFs. </w:t>
      </w:r>
      <w:r>
        <w:t xml:space="preserve">(B) </w:t>
      </w:r>
      <w:r>
        <w:rPr>
          <w:b w:val="0"/>
        </w:rPr>
        <w:t xml:space="preserve">Cell type distribution across Kmeans groups. The separate top row represents the overall cell type distribution across all the clusters. The bottom five rows are distributions for five Kmeans groups. Color represents the percentage of clusters of each cell type with red displaying a high percentage. G2 is a multi-lineage group with distribution </w:t>
      </w:r>
      <w:proofErr w:type="gramStart"/>
      <w:r>
        <w:rPr>
          <w:b w:val="0"/>
        </w:rPr>
        <w:t>similar to</w:t>
      </w:r>
      <w:proofErr w:type="gramEnd"/>
      <w:r>
        <w:rPr>
          <w:b w:val="0"/>
        </w:rPr>
        <w:t xml:space="preserve"> the overall distribution. Other 4 groups had predominant cell types. </w:t>
      </w:r>
      <w:r>
        <w:t xml:space="preserve">(C) </w:t>
      </w:r>
      <w:r>
        <w:rPr>
          <w:b w:val="0"/>
        </w:rPr>
        <w:t xml:space="preserve">At-Risk/ERA vs CON ratio distribution across Kmeans groups. The first gray bar is the overall ratio adjusted to 1 while the other 5 bars are Kmeans groups. G2 </w:t>
      </w:r>
      <w:del w:id="192" w:author="Liu, Cong" w:date="2024-12-21T12:35:00Z" w16du:dateUtc="2024-12-21T20:35:00Z">
        <w:r w:rsidDel="007977F1">
          <w:rPr>
            <w:b w:val="0"/>
          </w:rPr>
          <w:delText xml:space="preserve">and G5 </w:delText>
        </w:r>
      </w:del>
      <w:ins w:id="193" w:author="Liu, Cong" w:date="2024-12-21T12:35:00Z" w16du:dateUtc="2024-12-21T20:35:00Z">
        <w:r w:rsidR="007977F1">
          <w:rPr>
            <w:b w:val="0"/>
          </w:rPr>
          <w:t>is</w:t>
        </w:r>
      </w:ins>
      <w:del w:id="194" w:author="Liu, Cong" w:date="2024-12-21T12:35:00Z" w16du:dateUtc="2024-12-21T20:35:00Z">
        <w:r w:rsidDel="007977F1">
          <w:rPr>
            <w:b w:val="0"/>
          </w:rPr>
          <w:delText>are</w:delText>
        </w:r>
      </w:del>
      <w:r>
        <w:rPr>
          <w:b w:val="0"/>
        </w:rPr>
        <w:t xml:space="preserve"> significantly enriched in At-Risk/ERA while G4 is enriched in CON. G1 and G3 show no enrichment. </w:t>
      </w:r>
      <w:r>
        <w:t xml:space="preserve">(D) </w:t>
      </w:r>
      <w:r>
        <w:rPr>
          <w:b w:val="0"/>
        </w:rPr>
        <w:t xml:space="preserve">Representative Reactome pathways enriched in each Kmeans group-specific TFs. The horizontal axis represents Kmeans </w:t>
      </w:r>
      <w:proofErr w:type="gramStart"/>
      <w:r>
        <w:rPr>
          <w:b w:val="0"/>
        </w:rPr>
        <w:t>groups</w:t>
      </w:r>
      <w:proofErr w:type="gramEnd"/>
      <w:r>
        <w:rPr>
          <w:b w:val="0"/>
        </w:rPr>
        <w:t xml:space="preserve"> and the vertical axis represents pathways. Circle size represents the number of TFs in the pathway and color represents the adjusted p-values. Bold text represents signature pathways. G2 exhibits unique enrichment of several RA-related pathways e.g. SUMOylation of intracellular receptors (adjusted p-value &lt; 1e-5), Transcriptional regulation by RUNX2 (adjusted p-value &lt; 1e-5), etc.; Chi-squared test, *</w:t>
      </w:r>
      <w:ins w:id="195" w:author="Liu, Cong" w:date="2024-11-23T20:05:00Z" w16du:dateUtc="2024-11-24T04:05:00Z">
        <w:r w:rsidR="003619EB">
          <w:rPr>
            <w:b w:val="0"/>
          </w:rPr>
          <w:t>**</w:t>
        </w:r>
      </w:ins>
      <w:r>
        <w:rPr>
          <w:b w:val="0"/>
        </w:rPr>
        <w:t>p&lt; 0.</w:t>
      </w:r>
      <w:ins w:id="196" w:author="Liu, Cong" w:date="2024-11-23T20:05:00Z" w16du:dateUtc="2024-11-24T04:05:00Z">
        <w:r w:rsidR="003619EB">
          <w:rPr>
            <w:b w:val="0"/>
          </w:rPr>
          <w:t>00</w:t>
        </w:r>
      </w:ins>
      <w:r>
        <w:rPr>
          <w:b w:val="0"/>
        </w:rPr>
        <w:t>1, ****p &lt; 0.0001.</w:t>
      </w:r>
    </w:p>
    <w:p w14:paraId="647F9F1C" w14:textId="77777777" w:rsidR="006F371C" w:rsidRDefault="003C3B5E">
      <w:r>
        <w:br w:type="page"/>
      </w:r>
    </w:p>
    <w:p w14:paraId="0F07D65B" w14:textId="77777777" w:rsidR="006F371C" w:rsidRDefault="003C3B5E">
      <w:r>
        <w:rPr>
          <w:noProof/>
        </w:rPr>
        <w:lastRenderedPageBreak/>
        <w:drawing>
          <wp:inline distT="0" distB="0" distL="0" distR="0" wp14:anchorId="5C7770DF" wp14:editId="6D32022F">
            <wp:extent cx="5943600" cy="7694295"/>
            <wp:effectExtent l="0" t="0" r="0" b="0"/>
            <wp:docPr id="9" name="image8.png" descr="A close-up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lose-up of a chart&#10;&#10;Description automatically generated"/>
                    <pic:cNvPicPr preferRelativeResize="0"/>
                  </pic:nvPicPr>
                  <pic:blipFill>
                    <a:blip r:embed="rId47"/>
                    <a:srcRect/>
                    <a:stretch>
                      <a:fillRect/>
                    </a:stretch>
                  </pic:blipFill>
                  <pic:spPr>
                    <a:xfrm>
                      <a:off x="0" y="0"/>
                      <a:ext cx="5943600" cy="7694295"/>
                    </a:xfrm>
                    <a:prstGeom prst="rect">
                      <a:avLst/>
                    </a:prstGeom>
                    <a:ln/>
                  </pic:spPr>
                </pic:pic>
              </a:graphicData>
            </a:graphic>
          </wp:inline>
        </w:drawing>
      </w:r>
    </w:p>
    <w:p w14:paraId="3AB72B17" w14:textId="77777777" w:rsidR="006F371C" w:rsidRDefault="003C3B5E">
      <w:pPr>
        <w:spacing w:line="360" w:lineRule="auto"/>
      </w:pPr>
      <w:r>
        <w:br w:type="page"/>
      </w:r>
    </w:p>
    <w:p w14:paraId="1FFCD684" w14:textId="63785558" w:rsidR="006F371C" w:rsidRDefault="003C3B5E">
      <w:pPr>
        <w:pStyle w:val="Heading4"/>
        <w:spacing w:line="360" w:lineRule="auto"/>
        <w:rPr>
          <w:b w:val="0"/>
        </w:rPr>
      </w:pPr>
      <w:bookmarkStart w:id="197" w:name="_qsh70q" w:colFirst="0" w:colLast="0"/>
      <w:bookmarkEnd w:id="197"/>
      <w:r>
        <w:lastRenderedPageBreak/>
        <w:t xml:space="preserve">Fig.3 At-Risk/ERA signature is shared across multiple cell types. (A) </w:t>
      </w:r>
      <w:r>
        <w:rPr>
          <w:b w:val="0"/>
        </w:rPr>
        <w:t>Heatmap of</w:t>
      </w:r>
      <w:r>
        <w:t xml:space="preserve"> </w:t>
      </w:r>
      <w:r>
        <w:rPr>
          <w:b w:val="0"/>
        </w:rPr>
        <w:t xml:space="preserve">PageRank scores of all TFs across all clusters with columns ordered by cell types and Kmeans groups. Color legends are the same as </w:t>
      </w:r>
      <w:r>
        <w:t>Fig. 2A</w:t>
      </w:r>
      <w:r>
        <w:rPr>
          <w:b w:val="0"/>
        </w:rPr>
        <w:t xml:space="preserve">. The signature TF group is marked by black box. Each cell type displayed high activity in signature TFs. </w:t>
      </w:r>
      <w:r>
        <w:t xml:space="preserve">(B) </w:t>
      </w:r>
      <w:r>
        <w:rPr>
          <w:b w:val="0"/>
        </w:rPr>
        <w:t xml:space="preserve">G2 clusters per cell type of the total clusters per cell type in CON and At-Risk/ERA respectively. CD4 T Naive, CD4 TCM, CD8 T Naive, and CD8 TEM are mostly enriched in At-Risk/ERA. MAIT cells with the signature TFs were only found in CON clusters. </w:t>
      </w:r>
      <w:r>
        <w:t xml:space="preserve">(C) </w:t>
      </w:r>
      <w:r>
        <w:rPr>
          <w:b w:val="0"/>
        </w:rPr>
        <w:t xml:space="preserve">Mean PageRank scores of top 50 G2-specific TFs across cell types in G2 and other groups respectively. Rows represent TFs while columns represent cell types in G2 and other groups. Gray represents the average across other 4 groups. Key TFs which are active across almost every cell type are marked by red boxes. </w:t>
      </w:r>
      <w:r>
        <w:t xml:space="preserve">(D) </w:t>
      </w:r>
      <w:r>
        <w:rPr>
          <w:b w:val="0"/>
        </w:rPr>
        <w:t xml:space="preserve">Representative enriched pathways of G2-specific TFs across cell types. Bold text represents signature pathways. Almost all the cell types were enriched in signature pathways while some cell types had its unique pathways. For instance, NOTCH1 pathway in Treg cells. </w:t>
      </w:r>
      <w:r>
        <w:t xml:space="preserve">(E) </w:t>
      </w:r>
      <w:r>
        <w:rPr>
          <w:b w:val="0"/>
        </w:rPr>
        <w:t xml:space="preserve">Heatmap of At-Risk/ERA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number of clusters per cell type for each participant. All the At-Risk and ERA participants had the signature in at least one cell </w:t>
      </w:r>
      <w:proofErr w:type="gramStart"/>
      <w:r>
        <w:rPr>
          <w:b w:val="0"/>
        </w:rPr>
        <w:t>type</w:t>
      </w:r>
      <w:proofErr w:type="gramEnd"/>
      <w:r>
        <w:rPr>
          <w:b w:val="0"/>
        </w:rPr>
        <w:t xml:space="preserve"> but the combination and distribution of cell types are highly variable; Chi-squared test, *p &lt; 0.1, **p &lt; 0.0</w:t>
      </w:r>
      <w:ins w:id="198" w:author="Liu, Cong" w:date="2024-11-27T09:17:00Z" w16du:dateUtc="2024-11-27T17:17:00Z">
        <w:r w:rsidR="00F6374F">
          <w:rPr>
            <w:b w:val="0"/>
          </w:rPr>
          <w:t>5, ***p&lt;0.01</w:t>
        </w:r>
      </w:ins>
      <w:del w:id="199" w:author="Liu, Cong" w:date="2024-11-27T09:17:00Z" w16du:dateUtc="2024-11-27T17:17:00Z">
        <w:r w:rsidDel="00F6374F">
          <w:rPr>
            <w:b w:val="0"/>
          </w:rPr>
          <w:delText>1</w:delText>
        </w:r>
      </w:del>
      <w:del w:id="200" w:author="Liu, Cong" w:date="2024-11-23T20:22:00Z" w16du:dateUtc="2024-11-24T04:22:00Z">
        <w:r w:rsidDel="00392AC8">
          <w:rPr>
            <w:b w:val="0"/>
          </w:rPr>
          <w:delText>, ***p &lt; 0.001, ****p &lt; 0.0001</w:delText>
        </w:r>
      </w:del>
      <w:r>
        <w:rPr>
          <w:b w:val="0"/>
        </w:rPr>
        <w:t>.</w:t>
      </w:r>
    </w:p>
    <w:p w14:paraId="41BE5288" w14:textId="77777777" w:rsidR="006F371C" w:rsidRDefault="003C3B5E">
      <w:r>
        <w:br w:type="page"/>
      </w:r>
    </w:p>
    <w:p w14:paraId="3D70F74F" w14:textId="77777777" w:rsidR="006F371C" w:rsidRDefault="003C3B5E">
      <w:r>
        <w:rPr>
          <w:noProof/>
        </w:rPr>
        <w:lastRenderedPageBreak/>
        <w:drawing>
          <wp:inline distT="0" distB="0" distL="0" distR="0" wp14:anchorId="328AC9D9" wp14:editId="116E5E94">
            <wp:extent cx="5943600" cy="7694295"/>
            <wp:effectExtent l="0" t="0" r="0" b="0"/>
            <wp:docPr id="8" name="image10.png" descr="A screenshot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hart&#10;&#10;Description automatically generated"/>
                    <pic:cNvPicPr preferRelativeResize="0"/>
                  </pic:nvPicPr>
                  <pic:blipFill>
                    <a:blip r:embed="rId48"/>
                    <a:srcRect/>
                    <a:stretch>
                      <a:fillRect/>
                    </a:stretch>
                  </pic:blipFill>
                  <pic:spPr>
                    <a:xfrm>
                      <a:off x="0" y="0"/>
                      <a:ext cx="5943600" cy="7694295"/>
                    </a:xfrm>
                    <a:prstGeom prst="rect">
                      <a:avLst/>
                    </a:prstGeom>
                    <a:ln/>
                  </pic:spPr>
                </pic:pic>
              </a:graphicData>
            </a:graphic>
          </wp:inline>
        </w:drawing>
      </w:r>
      <w:r>
        <w:br/>
      </w:r>
    </w:p>
    <w:p w14:paraId="31CC6B9D" w14:textId="77777777" w:rsidR="006F371C" w:rsidRDefault="003C3B5E">
      <w:r>
        <w:br w:type="page"/>
      </w:r>
    </w:p>
    <w:p w14:paraId="0A493EAE" w14:textId="3C9B7FDD" w:rsidR="006F371C" w:rsidRDefault="003C3B5E">
      <w:pPr>
        <w:pStyle w:val="Heading4"/>
        <w:spacing w:line="360" w:lineRule="auto"/>
        <w:rPr>
          <w:b w:val="0"/>
        </w:rPr>
      </w:pPr>
      <w:r>
        <w:lastRenderedPageBreak/>
        <w:t xml:space="preserve">Fig.4 Distinct cell-cell communication patterns in At-Risk/ERA. (A) </w:t>
      </w:r>
      <w:r>
        <w:rPr>
          <w:b w:val="0"/>
        </w:rPr>
        <w:t>Number of cellular interactions within signature clusters in two groups. Edge thickness is proportional to the number of interactions. Thicker edge indicates more interactions. Left and middle circular plots represent networks in At-Risk/ERA and control groups. Color represents the cell type. Right circular plot represents the differential network between At-Risk/ERA and control. Red edge indicates more interactions in At-Risk/ERA and blue is vice versa. Rightmost panel shows the number of interactions in two groups. At-Risk/ERA group has significantly more interactions than control</w:t>
      </w:r>
      <w:del w:id="201" w:author="Liu, Cong" w:date="2024-11-27T09:22:00Z" w16du:dateUtc="2024-11-27T17:22:00Z">
        <w:r w:rsidDel="00576C26">
          <w:rPr>
            <w:b w:val="0"/>
          </w:rPr>
          <w:delText xml:space="preserve"> (p-value=0.0</w:delText>
        </w:r>
      </w:del>
      <w:del w:id="202" w:author="Liu, Cong" w:date="2024-11-27T09:20:00Z" w16du:dateUtc="2024-11-27T17:20:00Z">
        <w:r w:rsidDel="003F610E">
          <w:rPr>
            <w:b w:val="0"/>
          </w:rPr>
          <w:delText>16</w:delText>
        </w:r>
      </w:del>
      <w:del w:id="203" w:author="Liu, Cong" w:date="2024-11-27T09:22:00Z" w16du:dateUtc="2024-11-27T17:22:00Z">
        <w:r w:rsidDel="00576C26">
          <w:rPr>
            <w:b w:val="0"/>
          </w:rPr>
          <w:delText>; Wilcoxon rank-sum test)</w:delText>
        </w:r>
      </w:del>
      <w:r>
        <w:rPr>
          <w:b w:val="0"/>
        </w:rPr>
        <w:t>.</w:t>
      </w:r>
      <w:r>
        <w:t xml:space="preserve"> (B)</w:t>
      </w:r>
      <w:r>
        <w:rPr>
          <w:b w:val="0"/>
        </w:rPr>
        <w:t xml:space="preserve"> Interaction strength within signature clusters in two groups. Edge thickness is proportional to the interaction strength. Thicker edge indicates stronger signals. Left and middle circular plots represent networks in At-Risk/ERA and control groups. Color represents the cell type. Right circular plot represents the differential network between At-Risk/ERA and control. Red edge indicates more intense interactions in At-Risk/ERA and blue is vice versa. Rightmost panel shows the interaction strength in two groups. At-Risk/ERA group has significantly stronger interactions than control</w:t>
      </w:r>
      <w:del w:id="204" w:author="Liu, Cong" w:date="2024-11-27T09:23:00Z" w16du:dateUtc="2024-11-27T17:23:00Z">
        <w:r w:rsidDel="00465BFF">
          <w:rPr>
            <w:b w:val="0"/>
          </w:rPr>
          <w:delText xml:space="preserve"> (p-value=0.0</w:delText>
        </w:r>
      </w:del>
      <w:del w:id="205" w:author="Liu, Cong" w:date="2024-11-27T09:22:00Z" w16du:dateUtc="2024-11-27T17:22:00Z">
        <w:r w:rsidDel="009A39C6">
          <w:rPr>
            <w:b w:val="0"/>
          </w:rPr>
          <w:delText>22</w:delText>
        </w:r>
      </w:del>
      <w:del w:id="206" w:author="Liu, Cong" w:date="2024-11-27T09:23:00Z" w16du:dateUtc="2024-11-27T17:23:00Z">
        <w:r w:rsidDel="00465BFF">
          <w:rPr>
            <w:b w:val="0"/>
          </w:rPr>
          <w:delText>; Wilcoxon rank-sum test)</w:delText>
        </w:r>
      </w:del>
      <w:r>
        <w:rPr>
          <w:b w:val="0"/>
        </w:rPr>
        <w:t>.</w:t>
      </w:r>
      <w:r>
        <w:t xml:space="preserve"> (C)</w:t>
      </w:r>
      <w:r>
        <w:rPr>
          <w:b w:val="0"/>
        </w:rPr>
        <w:t xml:space="preserve"> Representative cellular communication networks within signature clusters in control and At-Risk patients. Color represents the cell type and thickness of edge weight is proportional to the interaction strength. Thicker edge line indicates stronger signal. Solid and open circles represent source and target respectively. Circle size is proportional to the number of clusters. Both the edge thickness and circle size were normalized and comparable across different networks. At-Risk patient showed much denser and stronger interactions than control across almost all cell types. </w:t>
      </w:r>
      <w:r>
        <w:t>(D)</w:t>
      </w:r>
      <w:r>
        <w:rPr>
          <w:b w:val="0"/>
        </w:rPr>
        <w:t xml:space="preserve"> Increased ligand-receptor pairs in At-Risk/ERA group. The rank is based on the difference in total information flow between At-Risk/ERA and control groups. The total information flow is calculated by summing the probability of all communications between the signature clusters. The left panel showed the relative information flow while the right panel showed the absolute information flow values. </w:t>
      </w:r>
      <w:r>
        <w:t>(E)</w:t>
      </w:r>
      <w:r>
        <w:rPr>
          <w:b w:val="0"/>
        </w:rPr>
        <w:t xml:space="preserve"> Top 30 predictors of classification model ranked by the average importance across 100 experiments. Example top predictors include </w:t>
      </w:r>
      <w:r>
        <w:rPr>
          <w:b w:val="0"/>
          <w:i/>
        </w:rPr>
        <w:t>MMP23B</w:t>
      </w:r>
      <w:r>
        <w:rPr>
          <w:b w:val="0"/>
        </w:rPr>
        <w:t xml:space="preserve">, </w:t>
      </w:r>
      <w:r>
        <w:rPr>
          <w:b w:val="0"/>
          <w:i/>
        </w:rPr>
        <w:t>TGFB1</w:t>
      </w:r>
      <w:r>
        <w:rPr>
          <w:b w:val="0"/>
        </w:rPr>
        <w:t xml:space="preserve">, </w:t>
      </w:r>
      <w:r>
        <w:rPr>
          <w:b w:val="0"/>
          <w:i/>
        </w:rPr>
        <w:t>IFNL1</w:t>
      </w:r>
      <w:r>
        <w:rPr>
          <w:b w:val="0"/>
        </w:rPr>
        <w:t xml:space="preserve">, </w:t>
      </w:r>
      <w:r>
        <w:rPr>
          <w:b w:val="0"/>
          <w:i/>
        </w:rPr>
        <w:t>PDGFD</w:t>
      </w:r>
      <w:r>
        <w:rPr>
          <w:b w:val="0"/>
        </w:rPr>
        <w:t xml:space="preserve">, and </w:t>
      </w:r>
      <w:r>
        <w:rPr>
          <w:b w:val="0"/>
          <w:i/>
        </w:rPr>
        <w:t>CCL5</w:t>
      </w:r>
      <w:ins w:id="207" w:author="Liu, Cong" w:date="2024-11-27T09:22:00Z" w16du:dateUtc="2024-11-27T17:22:00Z">
        <w:r w:rsidR="00576C26">
          <w:rPr>
            <w:b w:val="0"/>
          </w:rPr>
          <w:t>;</w:t>
        </w:r>
      </w:ins>
      <w:del w:id="208" w:author="Liu, Cong" w:date="2024-11-27T09:22:00Z" w16du:dateUtc="2024-11-27T17:22:00Z">
        <w:r w:rsidDel="00576C26">
          <w:rPr>
            <w:b w:val="0"/>
          </w:rPr>
          <w:delText>.</w:delText>
        </w:r>
      </w:del>
      <w:ins w:id="209" w:author="Liu, Cong" w:date="2024-11-27T09:22:00Z" w16du:dateUtc="2024-11-27T17:22:00Z">
        <w:r w:rsidR="00576C26" w:rsidRPr="00576C26">
          <w:rPr>
            <w:b w:val="0"/>
          </w:rPr>
          <w:t xml:space="preserve"> </w:t>
        </w:r>
      </w:ins>
      <w:ins w:id="210" w:author="Liu, Cong" w:date="2024-11-27T09:23:00Z" w16du:dateUtc="2024-11-27T17:23:00Z">
        <w:r w:rsidR="00576C26">
          <w:rPr>
            <w:b w:val="0"/>
          </w:rPr>
          <w:t>Wilcoxon rank-sum test, *p &lt; 0.1, **p &lt; 0.05.</w:t>
        </w:r>
      </w:ins>
      <w:ins w:id="211" w:author="Liu, Cong" w:date="2024-11-27T09:22:00Z" w16du:dateUtc="2024-11-27T17:22:00Z">
        <w:r w:rsidR="00576C26">
          <w:rPr>
            <w:b w:val="0"/>
          </w:rPr>
          <w:t xml:space="preserve"> </w:t>
        </w:r>
      </w:ins>
    </w:p>
    <w:p w14:paraId="36F6481E" w14:textId="77777777" w:rsidR="006F371C" w:rsidRDefault="003C3B5E">
      <w:r>
        <w:br w:type="page"/>
      </w:r>
    </w:p>
    <w:p w14:paraId="21397580" w14:textId="0F7929CB" w:rsidR="006F371C" w:rsidRDefault="003F5B5F">
      <w:r>
        <w:rPr>
          <w:noProof/>
        </w:rPr>
        <w:lastRenderedPageBreak/>
        <w:drawing>
          <wp:inline distT="0" distB="0" distL="0" distR="0" wp14:anchorId="36450A84" wp14:editId="788BDA9F">
            <wp:extent cx="5943600" cy="7694295"/>
            <wp:effectExtent l="0" t="0" r="0" b="1905"/>
            <wp:docPr id="924745781"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45781" name="Picture 1" descr="A close-up of a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345D77BB" w14:textId="77777777" w:rsidR="006F371C" w:rsidRDefault="003C3B5E">
      <w:r>
        <w:br w:type="page"/>
      </w:r>
    </w:p>
    <w:p w14:paraId="00C71EAC" w14:textId="38B80D90" w:rsidR="006F371C" w:rsidRDefault="003C3B5E">
      <w:pPr>
        <w:pStyle w:val="Heading4"/>
        <w:spacing w:line="360" w:lineRule="auto"/>
      </w:pPr>
      <w:r>
        <w:lastRenderedPageBreak/>
        <w:t xml:space="preserve">Fig.5 Distinct cell-cell communication mediators in At-Risk/ERA. (A) </w:t>
      </w:r>
      <w:r>
        <w:rPr>
          <w:b w:val="0"/>
        </w:rPr>
        <w:t xml:space="preserve">Representative TGF-β signaling networks within signature clusters in control and At-Risk patients. Each circle represents one Seurat cluster instance with cell type label. Color represents the cell type and thickness of edge weight is proportional to the interaction strength. Thicker edge line indicates stronger signal. Solid and open circles represent source and target respectively. Edge thickness was normalized and comparable across different networks. At-Risk patient showed much denser and stronger interactions than controls. </w:t>
      </w:r>
      <w:r>
        <w:t xml:space="preserve">(B) </w:t>
      </w:r>
      <w:r>
        <w:rPr>
          <w:b w:val="0"/>
        </w:rPr>
        <w:t xml:space="preserve">Outgoing and incoming signaling strength of TGF-β pathway across cell types in control and At-Risk/ERA groups. The horizontal axis represents the cell types and vertical axis represents </w:t>
      </w:r>
      <w:proofErr w:type="gramStart"/>
      <w:r>
        <w:rPr>
          <w:b w:val="0"/>
        </w:rPr>
        <w:t>each individual</w:t>
      </w:r>
      <w:proofErr w:type="gramEnd"/>
      <w:r>
        <w:rPr>
          <w:b w:val="0"/>
        </w:rPr>
        <w:t xml:space="preserve">, in which TGF-β signaling pathway is significant. Gradient red colors represent the total outgoing signaling strength with red displaying higher values. Gradient blue colors represent the total incoming signaling strength with blue displaying higher values. At-Risk/ERA has higher outgoing signals of TGF-β compared to control. </w:t>
      </w:r>
      <w:r>
        <w:t xml:space="preserve">(C) </w:t>
      </w:r>
      <w:r>
        <w:rPr>
          <w:b w:val="0"/>
        </w:rPr>
        <w:t xml:space="preserve">Protein expression level of TGF-β1 in </w:t>
      </w:r>
      <w:proofErr w:type="gramStart"/>
      <w:r>
        <w:rPr>
          <w:b w:val="0"/>
        </w:rPr>
        <w:t>each individual</w:t>
      </w:r>
      <w:proofErr w:type="gramEnd"/>
      <w:r>
        <w:rPr>
          <w:b w:val="0"/>
        </w:rPr>
        <w:t>. At-Risk/ERA has significantly higher protein expression level than control</w:t>
      </w:r>
      <w:del w:id="212" w:author="Liu, Cong" w:date="2024-11-27T09:28:00Z" w16du:dateUtc="2024-11-27T17:28:00Z">
        <w:r w:rsidDel="001A5A76">
          <w:rPr>
            <w:b w:val="0"/>
          </w:rPr>
          <w:delText xml:space="preserve"> (p-value=0.022)</w:delText>
        </w:r>
      </w:del>
      <w:r>
        <w:rPr>
          <w:b w:val="0"/>
        </w:rPr>
        <w:t xml:space="preserve">. </w:t>
      </w:r>
      <w:r w:rsidRPr="00F117F6">
        <w:rPr>
          <w:bCs/>
          <w:rPrChange w:id="213" w:author="Liu, Cong" w:date="2024-11-27T09:29:00Z" w16du:dateUtc="2024-11-27T17:29:00Z">
            <w:rPr>
              <w:b w:val="0"/>
            </w:rPr>
          </w:rPrChange>
        </w:rPr>
        <w:t>(D)</w:t>
      </w:r>
      <w:r>
        <w:rPr>
          <w:b w:val="0"/>
        </w:rPr>
        <w:t xml:space="preserve"> Gene expression level of </w:t>
      </w:r>
      <w:r>
        <w:rPr>
          <w:b w:val="0"/>
          <w:i/>
        </w:rPr>
        <w:t>TGFB1</w:t>
      </w:r>
      <w:r>
        <w:rPr>
          <w:b w:val="0"/>
        </w:rPr>
        <w:t xml:space="preserve"> in </w:t>
      </w:r>
      <w:proofErr w:type="gramStart"/>
      <w:r>
        <w:rPr>
          <w:b w:val="0"/>
        </w:rPr>
        <w:t>each individual</w:t>
      </w:r>
      <w:proofErr w:type="gramEnd"/>
      <w:r>
        <w:rPr>
          <w:b w:val="0"/>
        </w:rPr>
        <w:t>. At-Risk/ERA has significantly higher gene expression level</w:t>
      </w:r>
      <w:del w:id="214" w:author="Liu, Cong" w:date="2024-11-27T09:28:00Z" w16du:dateUtc="2024-11-27T17:28:00Z">
        <w:r w:rsidDel="001A5A76">
          <w:rPr>
            <w:b w:val="0"/>
          </w:rPr>
          <w:delText xml:space="preserve"> (p-value=1.7e</w:delText>
        </w:r>
        <w:r w:rsidDel="001A5A76">
          <w:rPr>
            <w:b w:val="0"/>
            <w:vertAlign w:val="superscript"/>
          </w:rPr>
          <w:delText>-5</w:delText>
        </w:r>
        <w:r w:rsidDel="001A5A76">
          <w:rPr>
            <w:b w:val="0"/>
          </w:rPr>
          <w:delText>)</w:delText>
        </w:r>
      </w:del>
      <w:r>
        <w:rPr>
          <w:b w:val="0"/>
        </w:rPr>
        <w:t>.</w:t>
      </w:r>
      <w:r>
        <w:t xml:space="preserve"> (E) </w:t>
      </w:r>
      <w:r>
        <w:rPr>
          <w:b w:val="0"/>
        </w:rPr>
        <w:t xml:space="preserve">Top signature regulators of </w:t>
      </w:r>
      <w:r>
        <w:rPr>
          <w:b w:val="0"/>
          <w:i/>
        </w:rPr>
        <w:t>TGFB1</w:t>
      </w:r>
      <w:r>
        <w:rPr>
          <w:b w:val="0"/>
        </w:rPr>
        <w:t xml:space="preserve"> in At-Risk/ERA signature clusters. Middle red node is </w:t>
      </w:r>
      <w:r>
        <w:rPr>
          <w:b w:val="0"/>
          <w:i/>
        </w:rPr>
        <w:t>TGFB1</w:t>
      </w:r>
      <w:r>
        <w:rPr>
          <w:b w:val="0"/>
        </w:rPr>
        <w:t xml:space="preserve">. Other gray nodes are regulators of </w:t>
      </w:r>
      <w:r>
        <w:rPr>
          <w:b w:val="0"/>
          <w:i/>
        </w:rPr>
        <w:t>TGFB1</w:t>
      </w:r>
      <w:r>
        <w:rPr>
          <w:b w:val="0"/>
        </w:rPr>
        <w:t xml:space="preserve">. Gray node size and edge width are proportional to the mean regulatory strength predicted by Taiji. </w:t>
      </w:r>
      <w:r>
        <w:t>(F)</w:t>
      </w:r>
      <w:r>
        <w:rPr>
          <w:b w:val="0"/>
        </w:rPr>
        <w:t xml:space="preserve"> Normalized gene expression of top 30 predictors for At-Risk/ERA and control participants in G2 and G4 clusters respectively. For each gene, the maximum gene expression across clusters was taken within each Kmeans group and </w:t>
      </w:r>
      <w:proofErr w:type="gramStart"/>
      <w:r>
        <w:rPr>
          <w:b w:val="0"/>
        </w:rPr>
        <w:t>each individual</w:t>
      </w:r>
      <w:proofErr w:type="gramEnd"/>
      <w:r>
        <w:rPr>
          <w:b w:val="0"/>
        </w:rPr>
        <w:t xml:space="preserve">. Rows represent mediators while columns represent patients. Red cell represents a higher expression level of the cytokine in the patient. Top 30 predictor cytokines are uniformly more active in At-Risk/ERAs compared to controls. Example genes include </w:t>
      </w:r>
      <w:r>
        <w:rPr>
          <w:b w:val="0"/>
          <w:i/>
        </w:rPr>
        <w:t>MMP23B</w:t>
      </w:r>
      <w:r>
        <w:rPr>
          <w:b w:val="0"/>
        </w:rPr>
        <w:t xml:space="preserve">, </w:t>
      </w:r>
      <w:r>
        <w:rPr>
          <w:b w:val="0"/>
          <w:i/>
        </w:rPr>
        <w:t>CCL4</w:t>
      </w:r>
      <w:r>
        <w:rPr>
          <w:b w:val="0"/>
        </w:rPr>
        <w:t xml:space="preserve">, </w:t>
      </w:r>
      <w:r>
        <w:rPr>
          <w:b w:val="0"/>
          <w:i/>
        </w:rPr>
        <w:t>IL12A</w:t>
      </w:r>
      <w:r>
        <w:rPr>
          <w:b w:val="0"/>
        </w:rPr>
        <w:t xml:space="preserve">, </w:t>
      </w:r>
      <w:r>
        <w:rPr>
          <w:b w:val="0"/>
          <w:i/>
        </w:rPr>
        <w:t>TNFSF14</w:t>
      </w:r>
      <w:r>
        <w:rPr>
          <w:b w:val="0"/>
        </w:rPr>
        <w:t xml:space="preserve">, </w:t>
      </w:r>
      <w:r>
        <w:rPr>
          <w:b w:val="0"/>
          <w:i/>
        </w:rPr>
        <w:t>IL15</w:t>
      </w:r>
      <w:r>
        <w:rPr>
          <w:b w:val="0"/>
        </w:rPr>
        <w:t xml:space="preserve">, </w:t>
      </w:r>
      <w:r>
        <w:rPr>
          <w:b w:val="0"/>
          <w:i/>
        </w:rPr>
        <w:t>NOTCH1</w:t>
      </w:r>
      <w:r>
        <w:rPr>
          <w:b w:val="0"/>
        </w:rPr>
        <w:t xml:space="preserve">, </w:t>
      </w:r>
      <w:r>
        <w:rPr>
          <w:b w:val="0"/>
          <w:i/>
        </w:rPr>
        <w:t>CCL5</w:t>
      </w:r>
      <w:r>
        <w:rPr>
          <w:b w:val="0"/>
        </w:rPr>
        <w:t xml:space="preserve">, and </w:t>
      </w:r>
      <w:r>
        <w:rPr>
          <w:b w:val="0"/>
          <w:i/>
        </w:rPr>
        <w:t xml:space="preserve">TGFB1. </w:t>
      </w:r>
      <w:r>
        <w:t>(G)</w:t>
      </w:r>
      <w:r>
        <w:rPr>
          <w:b w:val="0"/>
        </w:rPr>
        <w:t xml:space="preserve"> Proposed hypothesis to RA onset. Under the influence of risk factors such as genetics and environmental exposures,</w:t>
      </w:r>
      <w:r>
        <w:t xml:space="preserve"> </w:t>
      </w:r>
      <w:r>
        <w:rPr>
          <w:b w:val="0"/>
        </w:rPr>
        <w:t>epigenetic remodeling took place in multiple cell types involving signature pathways like SUMOylation, RUNX2, YAP1, NOTCH3, and β-Catenin Pathways. The signature TFs drive a characteristic set of pro-inflammatory genes in receiver cells that can, in turn, contribute to the onset and perpetuation of RA. Diverse cell types and pathogenic mechanisms can drive a common clinical phenotype known as RA and could explain the wide variation in clinical response to agents that target individual cytokines or cell types; Wilcoxon rank-sum test, *</w:t>
      </w:r>
      <w:ins w:id="215" w:author="Liu, Cong" w:date="2024-11-27T09:15:00Z" w16du:dateUtc="2024-11-27T17:15:00Z">
        <w:r w:rsidR="00F6374F">
          <w:rPr>
            <w:rFonts w:hint="eastAsia"/>
            <w:b w:val="0"/>
            <w:lang w:eastAsia="zh-CN"/>
          </w:rPr>
          <w:t>*</w:t>
        </w:r>
      </w:ins>
      <w:r>
        <w:rPr>
          <w:b w:val="0"/>
        </w:rPr>
        <w:t>p &lt; 0.05, ***</w:t>
      </w:r>
      <w:del w:id="216" w:author="Liu, Cong" w:date="2024-11-27T09:28:00Z" w16du:dateUtc="2024-11-27T17:28:00Z">
        <w:r w:rsidDel="00023617">
          <w:rPr>
            <w:b w:val="0"/>
          </w:rPr>
          <w:delText>*</w:delText>
        </w:r>
      </w:del>
      <w:r>
        <w:rPr>
          <w:b w:val="0"/>
        </w:rPr>
        <w:t>p &lt; 0.</w:t>
      </w:r>
      <w:del w:id="217" w:author="Liu, Cong" w:date="2024-11-27T09:27:00Z" w16du:dateUtc="2024-11-27T17:27:00Z">
        <w:r w:rsidDel="00023617">
          <w:rPr>
            <w:b w:val="0"/>
          </w:rPr>
          <w:delText>00</w:delText>
        </w:r>
      </w:del>
      <w:r>
        <w:rPr>
          <w:b w:val="0"/>
        </w:rPr>
        <w:t>01</w:t>
      </w:r>
      <w:ins w:id="218" w:author="Liu, Cong" w:date="2024-11-27T09:28:00Z" w16du:dateUtc="2024-11-27T17:28:00Z">
        <w:r w:rsidR="00023617">
          <w:rPr>
            <w:b w:val="0"/>
          </w:rPr>
          <w:t>, ****p &lt; 0.001</w:t>
        </w:r>
      </w:ins>
      <w:del w:id="219" w:author="Liu, Cong" w:date="2024-11-27T09:14:00Z" w16du:dateUtc="2024-11-27T17:14:00Z">
        <w:r w:rsidDel="00F6374F">
          <w:rPr>
            <w:b w:val="0"/>
          </w:rPr>
          <w:delText>; ****p &lt; 0.0001</w:delText>
        </w:r>
      </w:del>
      <w:r>
        <w:rPr>
          <w:b w:val="0"/>
        </w:rPr>
        <w:t>.</w:t>
      </w:r>
    </w:p>
    <w:p w14:paraId="71F068E0" w14:textId="77777777" w:rsidR="006F371C" w:rsidRDefault="003C3B5E">
      <w:r>
        <w:br w:type="page"/>
      </w:r>
    </w:p>
    <w:p w14:paraId="2EF442A7" w14:textId="77777777" w:rsidR="006F371C" w:rsidRDefault="003C3B5E">
      <w:pPr>
        <w:spacing w:line="360" w:lineRule="auto"/>
      </w:pPr>
      <w:r>
        <w:rPr>
          <w:noProof/>
        </w:rPr>
        <w:lastRenderedPageBreak/>
        <w:drawing>
          <wp:inline distT="0" distB="0" distL="0" distR="0" wp14:anchorId="41B2402C" wp14:editId="6E54AD07">
            <wp:extent cx="5943600" cy="7694295"/>
            <wp:effectExtent l="0" t="0" r="0" b="0"/>
            <wp:docPr id="10" name="image7.png" descr="A screenshot of a medica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medical chart&#10;&#10;Description automatically generated"/>
                    <pic:cNvPicPr preferRelativeResize="0"/>
                  </pic:nvPicPr>
                  <pic:blipFill>
                    <a:blip r:embed="rId50"/>
                    <a:srcRect/>
                    <a:stretch>
                      <a:fillRect/>
                    </a:stretch>
                  </pic:blipFill>
                  <pic:spPr>
                    <a:xfrm>
                      <a:off x="0" y="0"/>
                      <a:ext cx="5943600" cy="7694295"/>
                    </a:xfrm>
                    <a:prstGeom prst="rect">
                      <a:avLst/>
                    </a:prstGeom>
                    <a:ln/>
                  </pic:spPr>
                </pic:pic>
              </a:graphicData>
            </a:graphic>
          </wp:inline>
        </w:drawing>
      </w:r>
      <w:r>
        <w:br w:type="page"/>
      </w:r>
    </w:p>
    <w:p w14:paraId="6BADC79F" w14:textId="77777777" w:rsidR="006F371C" w:rsidRDefault="003C3B5E">
      <w:pPr>
        <w:pStyle w:val="Heading3"/>
        <w:spacing w:line="360" w:lineRule="auto"/>
      </w:pPr>
      <w:r>
        <w:lastRenderedPageBreak/>
        <w:t>References:</w:t>
      </w:r>
    </w:p>
    <w:p w14:paraId="04D01F7E" w14:textId="77777777" w:rsidR="006F371C" w:rsidRDefault="003C3B5E">
      <w:pPr>
        <w:widowControl w:val="0"/>
        <w:pBdr>
          <w:top w:val="nil"/>
          <w:left w:val="nil"/>
          <w:bottom w:val="nil"/>
          <w:right w:val="nil"/>
          <w:between w:val="nil"/>
        </w:pBdr>
        <w:spacing w:before="220" w:line="480" w:lineRule="auto"/>
        <w:ind w:left="440" w:hanging="440"/>
        <w:rPr>
          <w:color w:val="000000"/>
        </w:rPr>
      </w:pPr>
      <w:r>
        <w:rPr>
          <w:color w:val="000000"/>
        </w:rPr>
        <w:t>1.</w:t>
      </w:r>
      <w:r>
        <w:rPr>
          <w:color w:val="000000"/>
        </w:rPr>
        <w:tab/>
      </w:r>
      <w:hyperlink r:id="rId51">
        <w:proofErr w:type="spellStart"/>
        <w:r>
          <w:rPr>
            <w:color w:val="000000"/>
          </w:rPr>
          <w:t>Gravallese</w:t>
        </w:r>
        <w:proofErr w:type="spellEnd"/>
        <w:r>
          <w:rPr>
            <w:color w:val="000000"/>
          </w:rPr>
          <w:t xml:space="preserve">, E. M. &amp; Firestein, G. S. Rheumatoid Arthritis - Common Origins, Divergent Mechanisms. </w:t>
        </w:r>
      </w:hyperlink>
      <w:hyperlink r:id="rId52">
        <w:r>
          <w:rPr>
            <w:i/>
            <w:color w:val="000000"/>
          </w:rPr>
          <w:t>N. Engl. J. Med.</w:t>
        </w:r>
      </w:hyperlink>
      <w:hyperlink r:id="rId53">
        <w:r>
          <w:rPr>
            <w:color w:val="000000"/>
          </w:rPr>
          <w:t xml:space="preserve"> </w:t>
        </w:r>
      </w:hyperlink>
      <w:hyperlink r:id="rId54">
        <w:r>
          <w:rPr>
            <w:b/>
            <w:color w:val="000000"/>
          </w:rPr>
          <w:t>388</w:t>
        </w:r>
      </w:hyperlink>
      <w:hyperlink r:id="rId55">
        <w:r>
          <w:rPr>
            <w:color w:val="000000"/>
          </w:rPr>
          <w:t>, (2023).</w:t>
        </w:r>
      </w:hyperlink>
    </w:p>
    <w:p w14:paraId="3F54DAA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w:t>
      </w:r>
      <w:r>
        <w:rPr>
          <w:color w:val="000000"/>
        </w:rPr>
        <w:tab/>
      </w:r>
      <w:hyperlink r:id="rId56">
        <w:proofErr w:type="spellStart"/>
        <w:r>
          <w:rPr>
            <w:color w:val="000000"/>
          </w:rPr>
          <w:t>Holers</w:t>
        </w:r>
        <w:proofErr w:type="spellEnd"/>
        <w:r>
          <w:rPr>
            <w:color w:val="000000"/>
          </w:rPr>
          <w:t xml:space="preserve">, V. M. </w:t>
        </w:r>
      </w:hyperlink>
      <w:hyperlink r:id="rId57">
        <w:r>
          <w:rPr>
            <w:i/>
            <w:color w:val="000000"/>
          </w:rPr>
          <w:t>et al.</w:t>
        </w:r>
      </w:hyperlink>
      <w:hyperlink r:id="rId58">
        <w:r>
          <w:rPr>
            <w:color w:val="000000"/>
          </w:rPr>
          <w:t xml:space="preserve"> Mechanism-driven strategies for prevention of rheumatoid arthritis. </w:t>
        </w:r>
      </w:hyperlink>
      <w:hyperlink r:id="rId59">
        <w:r>
          <w:rPr>
            <w:i/>
            <w:color w:val="000000"/>
          </w:rPr>
          <w:t>Rheumatology &amp; autoimmunity</w:t>
        </w:r>
      </w:hyperlink>
      <w:hyperlink r:id="rId60">
        <w:r>
          <w:rPr>
            <w:color w:val="000000"/>
          </w:rPr>
          <w:t xml:space="preserve"> </w:t>
        </w:r>
      </w:hyperlink>
      <w:hyperlink r:id="rId61">
        <w:r>
          <w:rPr>
            <w:b/>
            <w:color w:val="000000"/>
          </w:rPr>
          <w:t>2</w:t>
        </w:r>
      </w:hyperlink>
      <w:hyperlink r:id="rId62">
        <w:r>
          <w:rPr>
            <w:color w:val="000000"/>
          </w:rPr>
          <w:t>, 109–119 (2022).</w:t>
        </w:r>
      </w:hyperlink>
    </w:p>
    <w:p w14:paraId="3554DCC9"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w:t>
      </w:r>
      <w:r>
        <w:rPr>
          <w:color w:val="000000"/>
        </w:rPr>
        <w:tab/>
      </w:r>
      <w:hyperlink r:id="rId63">
        <w:proofErr w:type="spellStart"/>
        <w:r>
          <w:rPr>
            <w:color w:val="000000"/>
          </w:rPr>
          <w:t>Holers</w:t>
        </w:r>
        <w:proofErr w:type="spellEnd"/>
        <w:r>
          <w:rPr>
            <w:color w:val="000000"/>
          </w:rPr>
          <w:t xml:space="preserve">, V. M. </w:t>
        </w:r>
      </w:hyperlink>
      <w:hyperlink r:id="rId64">
        <w:r>
          <w:rPr>
            <w:i/>
            <w:color w:val="000000"/>
          </w:rPr>
          <w:t>et al.</w:t>
        </w:r>
      </w:hyperlink>
      <w:hyperlink r:id="rId65">
        <w:r>
          <w:rPr>
            <w:color w:val="000000"/>
          </w:rPr>
          <w:t xml:space="preserve"> Rheumatoid arthritis and the mucosal origins hypothesis: protection turns to destruction. </w:t>
        </w:r>
      </w:hyperlink>
      <w:hyperlink r:id="rId66">
        <w:r>
          <w:rPr>
            <w:i/>
            <w:color w:val="000000"/>
          </w:rPr>
          <w:t xml:space="preserve">Nat. Rev. </w:t>
        </w:r>
        <w:proofErr w:type="spellStart"/>
        <w:r>
          <w:rPr>
            <w:i/>
            <w:color w:val="000000"/>
          </w:rPr>
          <w:t>Rheumatol</w:t>
        </w:r>
        <w:proofErr w:type="spellEnd"/>
        <w:r>
          <w:rPr>
            <w:i/>
            <w:color w:val="000000"/>
          </w:rPr>
          <w:t>.</w:t>
        </w:r>
      </w:hyperlink>
      <w:hyperlink r:id="rId67">
        <w:r>
          <w:rPr>
            <w:color w:val="000000"/>
          </w:rPr>
          <w:t xml:space="preserve"> </w:t>
        </w:r>
      </w:hyperlink>
      <w:hyperlink r:id="rId68">
        <w:r>
          <w:rPr>
            <w:b/>
            <w:color w:val="000000"/>
          </w:rPr>
          <w:t>14</w:t>
        </w:r>
      </w:hyperlink>
      <w:hyperlink r:id="rId69">
        <w:r>
          <w:rPr>
            <w:color w:val="000000"/>
          </w:rPr>
          <w:t>, 542–557 (2018).</w:t>
        </w:r>
      </w:hyperlink>
    </w:p>
    <w:p w14:paraId="13A6D3A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w:t>
      </w:r>
      <w:r>
        <w:rPr>
          <w:color w:val="000000"/>
        </w:rPr>
        <w:tab/>
      </w:r>
      <w:hyperlink r:id="rId70">
        <w:r>
          <w:rPr>
            <w:color w:val="000000"/>
          </w:rPr>
          <w:t xml:space="preserve">van </w:t>
        </w:r>
        <w:proofErr w:type="spellStart"/>
        <w:r>
          <w:rPr>
            <w:color w:val="000000"/>
          </w:rPr>
          <w:t>Boheemen</w:t>
        </w:r>
        <w:proofErr w:type="spellEnd"/>
        <w:r>
          <w:rPr>
            <w:color w:val="000000"/>
          </w:rPr>
          <w:t xml:space="preserve">, L. </w:t>
        </w:r>
      </w:hyperlink>
      <w:hyperlink r:id="rId71">
        <w:r>
          <w:rPr>
            <w:i/>
            <w:color w:val="000000"/>
          </w:rPr>
          <w:t>et al.</w:t>
        </w:r>
      </w:hyperlink>
      <w:hyperlink r:id="rId72">
        <w:r>
          <w:rPr>
            <w:color w:val="000000"/>
          </w:rPr>
          <w:t xml:space="preserve"> Atorvastatin is unlikely to prevent rheumatoid arthritis in high risk individuals: results from the prematurely stopped </w:t>
        </w:r>
        <w:proofErr w:type="spellStart"/>
        <w:r>
          <w:rPr>
            <w:color w:val="000000"/>
          </w:rPr>
          <w:t>STAtins</w:t>
        </w:r>
        <w:proofErr w:type="spellEnd"/>
        <w:r>
          <w:rPr>
            <w:color w:val="000000"/>
          </w:rPr>
          <w:t xml:space="preserve"> to Prevent Rheumatoid Arthritis (STAPRA) trial. </w:t>
        </w:r>
      </w:hyperlink>
      <w:hyperlink r:id="rId73">
        <w:r>
          <w:rPr>
            <w:i/>
            <w:color w:val="000000"/>
          </w:rPr>
          <w:t>RMD open</w:t>
        </w:r>
      </w:hyperlink>
      <w:hyperlink r:id="rId74">
        <w:r>
          <w:rPr>
            <w:color w:val="000000"/>
          </w:rPr>
          <w:t xml:space="preserve"> </w:t>
        </w:r>
      </w:hyperlink>
      <w:hyperlink r:id="rId75">
        <w:r>
          <w:rPr>
            <w:b/>
            <w:color w:val="000000"/>
          </w:rPr>
          <w:t>7</w:t>
        </w:r>
      </w:hyperlink>
      <w:hyperlink r:id="rId76">
        <w:r>
          <w:rPr>
            <w:color w:val="000000"/>
          </w:rPr>
          <w:t>, e001591 (2021).</w:t>
        </w:r>
      </w:hyperlink>
    </w:p>
    <w:p w14:paraId="02117B5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5.</w:t>
      </w:r>
      <w:r>
        <w:rPr>
          <w:color w:val="000000"/>
        </w:rPr>
        <w:tab/>
      </w:r>
      <w:hyperlink r:id="rId77">
        <w:proofErr w:type="spellStart"/>
        <w:r>
          <w:rPr>
            <w:color w:val="000000"/>
          </w:rPr>
          <w:t>Gerlag</w:t>
        </w:r>
        <w:proofErr w:type="spellEnd"/>
        <w:r>
          <w:rPr>
            <w:color w:val="000000"/>
          </w:rPr>
          <w:t xml:space="preserve">, D. M. </w:t>
        </w:r>
      </w:hyperlink>
      <w:hyperlink r:id="rId78">
        <w:r>
          <w:rPr>
            <w:i/>
            <w:color w:val="000000"/>
          </w:rPr>
          <w:t>et al.</w:t>
        </w:r>
      </w:hyperlink>
      <w:hyperlink r:id="rId79">
        <w:r>
          <w:rPr>
            <w:color w:val="000000"/>
          </w:rPr>
          <w:t xml:space="preserve"> Effects of B-cell directed therapy on the preclinical stage of rheumatoid arthritis: the PRAIRI study. </w:t>
        </w:r>
      </w:hyperlink>
      <w:hyperlink r:id="rId80">
        <w:r>
          <w:rPr>
            <w:i/>
            <w:color w:val="000000"/>
          </w:rPr>
          <w:t>Ann. Rheum. Dis.</w:t>
        </w:r>
      </w:hyperlink>
      <w:hyperlink r:id="rId81">
        <w:r>
          <w:rPr>
            <w:color w:val="000000"/>
          </w:rPr>
          <w:t xml:space="preserve"> </w:t>
        </w:r>
      </w:hyperlink>
      <w:hyperlink r:id="rId82">
        <w:r>
          <w:rPr>
            <w:b/>
            <w:color w:val="000000"/>
          </w:rPr>
          <w:t>78</w:t>
        </w:r>
      </w:hyperlink>
      <w:hyperlink r:id="rId83">
        <w:r>
          <w:rPr>
            <w:color w:val="000000"/>
          </w:rPr>
          <w:t>, 179–185 (2019).</w:t>
        </w:r>
      </w:hyperlink>
    </w:p>
    <w:p w14:paraId="73B586C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6.</w:t>
      </w:r>
      <w:r>
        <w:rPr>
          <w:color w:val="000000"/>
        </w:rPr>
        <w:tab/>
      </w:r>
      <w:hyperlink r:id="rId84">
        <w:proofErr w:type="spellStart"/>
        <w:r>
          <w:rPr>
            <w:color w:val="000000"/>
          </w:rPr>
          <w:t>Krijbolder</w:t>
        </w:r>
        <w:proofErr w:type="spellEnd"/>
        <w:r>
          <w:rPr>
            <w:color w:val="000000"/>
          </w:rPr>
          <w:t xml:space="preserve">, D. I. </w:t>
        </w:r>
      </w:hyperlink>
      <w:hyperlink r:id="rId85">
        <w:r>
          <w:rPr>
            <w:i/>
            <w:color w:val="000000"/>
          </w:rPr>
          <w:t>et al.</w:t>
        </w:r>
      </w:hyperlink>
      <w:hyperlink r:id="rId86">
        <w:r>
          <w:rPr>
            <w:color w:val="000000"/>
          </w:rPr>
          <w:t xml:space="preserve"> Intervention with methotrexate in patients with arthralgia at risk of rheumatoid arthritis to reduce the development of persistent arthritis and its disease burden (TREAT EARLIER): a </w:t>
        </w:r>
        <w:proofErr w:type="spellStart"/>
        <w:r>
          <w:rPr>
            <w:color w:val="000000"/>
          </w:rPr>
          <w:t>randomised</w:t>
        </w:r>
        <w:proofErr w:type="spellEnd"/>
        <w:r>
          <w:rPr>
            <w:color w:val="000000"/>
          </w:rPr>
          <w:t xml:space="preserve">, double-blind, placebo-controlled, proof-of-concept trial. </w:t>
        </w:r>
      </w:hyperlink>
      <w:hyperlink r:id="rId87">
        <w:r>
          <w:rPr>
            <w:i/>
            <w:color w:val="000000"/>
          </w:rPr>
          <w:t>Lancet</w:t>
        </w:r>
      </w:hyperlink>
      <w:hyperlink r:id="rId88">
        <w:r>
          <w:rPr>
            <w:color w:val="000000"/>
          </w:rPr>
          <w:t xml:space="preserve"> </w:t>
        </w:r>
      </w:hyperlink>
      <w:hyperlink r:id="rId89">
        <w:r>
          <w:rPr>
            <w:b/>
            <w:color w:val="000000"/>
          </w:rPr>
          <w:t>400</w:t>
        </w:r>
      </w:hyperlink>
      <w:hyperlink r:id="rId90">
        <w:r>
          <w:rPr>
            <w:color w:val="000000"/>
          </w:rPr>
          <w:t>, 283–294 (2022).</w:t>
        </w:r>
      </w:hyperlink>
    </w:p>
    <w:p w14:paraId="15FF854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7.</w:t>
      </w:r>
      <w:r>
        <w:rPr>
          <w:color w:val="000000"/>
        </w:rPr>
        <w:tab/>
      </w:r>
      <w:hyperlink r:id="rId91">
        <w:r>
          <w:rPr>
            <w:color w:val="000000"/>
          </w:rPr>
          <w:t xml:space="preserve">Deane K, </w:t>
        </w:r>
        <w:proofErr w:type="spellStart"/>
        <w:r>
          <w:rPr>
            <w:color w:val="000000"/>
          </w:rPr>
          <w:t>Striebich</w:t>
        </w:r>
        <w:proofErr w:type="spellEnd"/>
        <w:r>
          <w:rPr>
            <w:color w:val="000000"/>
          </w:rPr>
          <w:t xml:space="preserve"> C, Feser M, </w:t>
        </w:r>
        <w:proofErr w:type="spellStart"/>
        <w:r>
          <w:rPr>
            <w:color w:val="000000"/>
          </w:rPr>
          <w:t>Demoruelle</w:t>
        </w:r>
        <w:proofErr w:type="spellEnd"/>
        <w:r>
          <w:rPr>
            <w:color w:val="000000"/>
          </w:rPr>
          <w:t xml:space="preserve"> K, Moss L, Bemis E, Frazer-Abel A, Fleischer C, Sparks J, Solow E, James J, Guthridge J, Davis J, Graf J, Kay J, Danila M, Bridges, Jr. S, Forbess L, O’Dell J, McMahon M, Grossman J, Horowitz D, </w:t>
        </w:r>
        <w:proofErr w:type="spellStart"/>
        <w:r>
          <w:rPr>
            <w:color w:val="000000"/>
          </w:rPr>
          <w:t>Tiliakos</w:t>
        </w:r>
        <w:proofErr w:type="spellEnd"/>
        <w:r>
          <w:rPr>
            <w:color w:val="000000"/>
          </w:rPr>
          <w:t xml:space="preserve"> A, </w:t>
        </w:r>
        <w:proofErr w:type="spellStart"/>
        <w:r>
          <w:rPr>
            <w:color w:val="000000"/>
          </w:rPr>
          <w:t>Schiopu</w:t>
        </w:r>
        <w:proofErr w:type="spellEnd"/>
        <w:r>
          <w:rPr>
            <w:color w:val="000000"/>
          </w:rPr>
          <w:t xml:space="preserve"> E, Fox D, Carlin J, </w:t>
        </w:r>
        <w:proofErr w:type="spellStart"/>
        <w:r>
          <w:rPr>
            <w:color w:val="000000"/>
          </w:rPr>
          <w:t>Arriens</w:t>
        </w:r>
        <w:proofErr w:type="spellEnd"/>
        <w:r>
          <w:rPr>
            <w:color w:val="000000"/>
          </w:rPr>
          <w:t xml:space="preserve"> C, </w:t>
        </w:r>
        <w:proofErr w:type="spellStart"/>
        <w:r>
          <w:rPr>
            <w:color w:val="000000"/>
          </w:rPr>
          <w:t>Bykerk</w:t>
        </w:r>
        <w:proofErr w:type="spellEnd"/>
        <w:r>
          <w:rPr>
            <w:color w:val="000000"/>
          </w:rPr>
          <w:t xml:space="preserve"> V, Jan R, </w:t>
        </w:r>
        <w:proofErr w:type="spellStart"/>
        <w:r>
          <w:rPr>
            <w:color w:val="000000"/>
          </w:rPr>
          <w:t>Pioro</w:t>
        </w:r>
        <w:proofErr w:type="spellEnd"/>
        <w:r>
          <w:rPr>
            <w:color w:val="000000"/>
          </w:rPr>
          <w:t xml:space="preserve"> M, Husni M, Fernandez-Pokorny A, Walker S, Booher S, Greenleaf M, Byron M, Keyes-</w:t>
        </w:r>
        <w:proofErr w:type="spellStart"/>
        <w:r>
          <w:rPr>
            <w:color w:val="000000"/>
          </w:rPr>
          <w:t>Elstein</w:t>
        </w:r>
        <w:proofErr w:type="spellEnd"/>
        <w:r>
          <w:rPr>
            <w:color w:val="000000"/>
          </w:rPr>
          <w:t xml:space="preserve"> L, </w:t>
        </w:r>
        <w:proofErr w:type="spellStart"/>
        <w:r>
          <w:rPr>
            <w:color w:val="000000"/>
          </w:rPr>
          <w:t>Goldmuntz</w:t>
        </w:r>
        <w:proofErr w:type="spellEnd"/>
        <w:r>
          <w:rPr>
            <w:color w:val="000000"/>
          </w:rPr>
          <w:t xml:space="preserve"> E, </w:t>
        </w:r>
        <w:proofErr w:type="spellStart"/>
        <w:r>
          <w:rPr>
            <w:color w:val="000000"/>
          </w:rPr>
          <w:t>Holers</w:t>
        </w:r>
        <w:proofErr w:type="spellEnd"/>
        <w:r>
          <w:rPr>
            <w:color w:val="000000"/>
          </w:rPr>
          <w:t xml:space="preserve"> V. Hydroxychloroquine Does Not Prevent the Future Development of Rheumatoid Arthritis in a Population with Baseline High Levels of Antibodies to Citrullinated Protein Antigens and Absence of Inflammatory Arthritis: Interim Analysis of the </w:t>
        </w:r>
        <w:proofErr w:type="spellStart"/>
        <w:r>
          <w:rPr>
            <w:color w:val="000000"/>
          </w:rPr>
          <w:t>StopRA</w:t>
        </w:r>
        <w:proofErr w:type="spellEnd"/>
        <w:r>
          <w:rPr>
            <w:color w:val="000000"/>
          </w:rPr>
          <w:t xml:space="preserve"> Trial. </w:t>
        </w:r>
      </w:hyperlink>
      <w:hyperlink r:id="rId92">
        <w:r>
          <w:rPr>
            <w:i/>
            <w:color w:val="000000"/>
          </w:rPr>
          <w:t>ARTHRITIS &amp; RHEUMATOLOGY.</w:t>
        </w:r>
      </w:hyperlink>
      <w:hyperlink r:id="rId93">
        <w:r>
          <w:rPr>
            <w:color w:val="000000"/>
          </w:rPr>
          <w:t xml:space="preserve"> </w:t>
        </w:r>
      </w:hyperlink>
      <w:hyperlink r:id="rId94">
        <w:r>
          <w:rPr>
            <w:b/>
            <w:color w:val="000000"/>
          </w:rPr>
          <w:t>74</w:t>
        </w:r>
      </w:hyperlink>
      <w:hyperlink r:id="rId95">
        <w:r>
          <w:rPr>
            <w:color w:val="000000"/>
          </w:rPr>
          <w:t>, 3180–3182 (2022).</w:t>
        </w:r>
      </w:hyperlink>
    </w:p>
    <w:p w14:paraId="06A84285"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lastRenderedPageBreak/>
        <w:t>8.</w:t>
      </w:r>
      <w:r>
        <w:rPr>
          <w:color w:val="000000"/>
        </w:rPr>
        <w:tab/>
      </w:r>
      <w:hyperlink r:id="rId96">
        <w:r>
          <w:rPr>
            <w:color w:val="000000"/>
          </w:rPr>
          <w:t xml:space="preserve">Rech, J. </w:t>
        </w:r>
      </w:hyperlink>
      <w:hyperlink r:id="rId97">
        <w:r>
          <w:rPr>
            <w:i/>
            <w:color w:val="000000"/>
          </w:rPr>
          <w:t>et al.</w:t>
        </w:r>
      </w:hyperlink>
      <w:hyperlink r:id="rId98">
        <w:r>
          <w:rPr>
            <w:color w:val="000000"/>
          </w:rPr>
          <w:t xml:space="preserve"> Abatacept inhibits inflammation and onset of rheumatoid arthritis in individuals at high risk (ARIAA): a </w:t>
        </w:r>
        <w:proofErr w:type="spellStart"/>
        <w:r>
          <w:rPr>
            <w:color w:val="000000"/>
          </w:rPr>
          <w:t>randomised</w:t>
        </w:r>
        <w:proofErr w:type="spellEnd"/>
        <w:r>
          <w:rPr>
            <w:color w:val="000000"/>
          </w:rPr>
          <w:t xml:space="preserve">, international, </w:t>
        </w:r>
        <w:proofErr w:type="spellStart"/>
        <w:r>
          <w:rPr>
            <w:color w:val="000000"/>
          </w:rPr>
          <w:t>multicentre</w:t>
        </w:r>
        <w:proofErr w:type="spellEnd"/>
        <w:r>
          <w:rPr>
            <w:color w:val="000000"/>
          </w:rPr>
          <w:t xml:space="preserve">, double-blind, placebo-controlled trial. </w:t>
        </w:r>
      </w:hyperlink>
      <w:hyperlink r:id="rId99">
        <w:r>
          <w:rPr>
            <w:i/>
            <w:color w:val="000000"/>
          </w:rPr>
          <w:t>Lancet</w:t>
        </w:r>
      </w:hyperlink>
      <w:hyperlink r:id="rId100">
        <w:r>
          <w:rPr>
            <w:color w:val="000000"/>
          </w:rPr>
          <w:t xml:space="preserve"> </w:t>
        </w:r>
      </w:hyperlink>
      <w:hyperlink r:id="rId101">
        <w:r>
          <w:rPr>
            <w:b/>
            <w:color w:val="000000"/>
          </w:rPr>
          <w:t>403</w:t>
        </w:r>
      </w:hyperlink>
      <w:hyperlink r:id="rId102">
        <w:r>
          <w:rPr>
            <w:color w:val="000000"/>
          </w:rPr>
          <w:t>, 850–859 (2024).</w:t>
        </w:r>
      </w:hyperlink>
    </w:p>
    <w:p w14:paraId="000CA05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9.</w:t>
      </w:r>
      <w:r>
        <w:rPr>
          <w:color w:val="000000"/>
        </w:rPr>
        <w:tab/>
      </w:r>
      <w:hyperlink r:id="rId103">
        <w:r>
          <w:rPr>
            <w:color w:val="000000"/>
          </w:rPr>
          <w:t xml:space="preserve">Zhang, K., Wang, M., Zhao, Y. &amp; Wang, W. Taiji: System-level identification of key transcription factors reveals transcriptional waves in mouse embryonic development. </w:t>
        </w:r>
      </w:hyperlink>
      <w:hyperlink r:id="rId104">
        <w:r>
          <w:rPr>
            <w:i/>
            <w:color w:val="000000"/>
          </w:rPr>
          <w:t>Sci Adv</w:t>
        </w:r>
      </w:hyperlink>
      <w:hyperlink r:id="rId105">
        <w:r>
          <w:rPr>
            <w:color w:val="000000"/>
          </w:rPr>
          <w:t xml:space="preserve"> </w:t>
        </w:r>
      </w:hyperlink>
      <w:hyperlink r:id="rId106">
        <w:r>
          <w:rPr>
            <w:b/>
            <w:color w:val="000000"/>
          </w:rPr>
          <w:t>5</w:t>
        </w:r>
      </w:hyperlink>
      <w:hyperlink r:id="rId107">
        <w:r>
          <w:rPr>
            <w:color w:val="000000"/>
          </w:rPr>
          <w:t>, eaav3262 (2019).</w:t>
        </w:r>
      </w:hyperlink>
    </w:p>
    <w:p w14:paraId="7F70E487"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10.</w:t>
      </w:r>
      <w:r>
        <w:rPr>
          <w:color w:val="000000"/>
        </w:rPr>
        <w:tab/>
      </w:r>
      <w:hyperlink r:id="rId108">
        <w:r>
          <w:rPr>
            <w:color w:val="000000"/>
          </w:rPr>
          <w:t xml:space="preserve">Feinberg, M. W. </w:t>
        </w:r>
      </w:hyperlink>
      <w:hyperlink r:id="rId109">
        <w:r>
          <w:rPr>
            <w:i/>
            <w:color w:val="000000"/>
          </w:rPr>
          <w:t>et al.</w:t>
        </w:r>
      </w:hyperlink>
      <w:hyperlink r:id="rId110">
        <w:r>
          <w:rPr>
            <w:color w:val="000000"/>
          </w:rPr>
          <w:t xml:space="preserve"> The </w:t>
        </w:r>
        <w:proofErr w:type="spellStart"/>
        <w:r>
          <w:rPr>
            <w:color w:val="000000"/>
          </w:rPr>
          <w:t>Kruppel</w:t>
        </w:r>
        <w:proofErr w:type="spellEnd"/>
        <w:r>
          <w:rPr>
            <w:color w:val="000000"/>
          </w:rPr>
          <w:t xml:space="preserve">-like factor KLF4 is a critical regulator of monocyte differentiation. </w:t>
        </w:r>
      </w:hyperlink>
      <w:hyperlink r:id="rId111">
        <w:r>
          <w:rPr>
            <w:i/>
            <w:color w:val="000000"/>
          </w:rPr>
          <w:t>EMBO J.</w:t>
        </w:r>
      </w:hyperlink>
      <w:hyperlink r:id="rId112">
        <w:r>
          <w:rPr>
            <w:color w:val="000000"/>
          </w:rPr>
          <w:t xml:space="preserve"> </w:t>
        </w:r>
      </w:hyperlink>
      <w:hyperlink r:id="rId113">
        <w:r>
          <w:rPr>
            <w:b/>
            <w:color w:val="000000"/>
          </w:rPr>
          <w:t>26</w:t>
        </w:r>
      </w:hyperlink>
      <w:hyperlink r:id="rId114">
        <w:r>
          <w:rPr>
            <w:color w:val="000000"/>
          </w:rPr>
          <w:t>, 4138–4148 (2007).</w:t>
        </w:r>
      </w:hyperlink>
    </w:p>
    <w:p w14:paraId="28FBF99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11.</w:t>
      </w:r>
      <w:r>
        <w:rPr>
          <w:color w:val="000000"/>
        </w:rPr>
        <w:tab/>
      </w:r>
      <w:hyperlink r:id="rId115">
        <w:proofErr w:type="spellStart"/>
        <w:r>
          <w:rPr>
            <w:color w:val="000000"/>
          </w:rPr>
          <w:t>Intlekofer</w:t>
        </w:r>
        <w:proofErr w:type="spellEnd"/>
        <w:r>
          <w:rPr>
            <w:color w:val="000000"/>
          </w:rPr>
          <w:t xml:space="preserve">, A. M. </w:t>
        </w:r>
      </w:hyperlink>
      <w:hyperlink r:id="rId116">
        <w:r>
          <w:rPr>
            <w:i/>
            <w:color w:val="000000"/>
          </w:rPr>
          <w:t>et al.</w:t>
        </w:r>
      </w:hyperlink>
      <w:hyperlink r:id="rId117">
        <w:r>
          <w:rPr>
            <w:color w:val="000000"/>
          </w:rPr>
          <w:t xml:space="preserve"> Effector and memory CD8+ T cell fate coupled by T-bet and </w:t>
        </w:r>
        <w:proofErr w:type="spellStart"/>
        <w:r>
          <w:rPr>
            <w:color w:val="000000"/>
          </w:rPr>
          <w:t>eomesodermin</w:t>
        </w:r>
        <w:proofErr w:type="spellEnd"/>
        <w:r>
          <w:rPr>
            <w:color w:val="000000"/>
          </w:rPr>
          <w:t xml:space="preserve">. </w:t>
        </w:r>
      </w:hyperlink>
      <w:hyperlink r:id="rId118">
        <w:r>
          <w:rPr>
            <w:i/>
            <w:color w:val="000000"/>
          </w:rPr>
          <w:t>Nat. Immunol.</w:t>
        </w:r>
      </w:hyperlink>
      <w:hyperlink r:id="rId119">
        <w:r>
          <w:rPr>
            <w:color w:val="000000"/>
          </w:rPr>
          <w:t xml:space="preserve"> </w:t>
        </w:r>
      </w:hyperlink>
      <w:hyperlink r:id="rId120">
        <w:r>
          <w:rPr>
            <w:b/>
            <w:color w:val="000000"/>
          </w:rPr>
          <w:t>6</w:t>
        </w:r>
      </w:hyperlink>
      <w:hyperlink r:id="rId121">
        <w:r>
          <w:rPr>
            <w:color w:val="000000"/>
          </w:rPr>
          <w:t>, 1236–1244 (2005).</w:t>
        </w:r>
      </w:hyperlink>
    </w:p>
    <w:p w14:paraId="65A308B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12.</w:t>
      </w:r>
      <w:r>
        <w:rPr>
          <w:color w:val="000000"/>
        </w:rPr>
        <w:tab/>
      </w:r>
      <w:hyperlink r:id="rId122">
        <w:proofErr w:type="spellStart"/>
        <w:r>
          <w:rPr>
            <w:color w:val="000000"/>
          </w:rPr>
          <w:t>Dehnavi</w:t>
        </w:r>
        <w:proofErr w:type="spellEnd"/>
        <w:r>
          <w:rPr>
            <w:color w:val="000000"/>
          </w:rPr>
          <w:t xml:space="preserve">, S. </w:t>
        </w:r>
      </w:hyperlink>
      <w:hyperlink r:id="rId123">
        <w:r>
          <w:rPr>
            <w:i/>
            <w:color w:val="000000"/>
          </w:rPr>
          <w:t>et al.</w:t>
        </w:r>
      </w:hyperlink>
      <w:hyperlink r:id="rId124">
        <w:r>
          <w:rPr>
            <w:color w:val="000000"/>
          </w:rPr>
          <w:t xml:space="preserve"> The role of protein SUMOylation in rheumatoid arthritis. </w:t>
        </w:r>
      </w:hyperlink>
      <w:hyperlink r:id="rId125">
        <w:r>
          <w:rPr>
            <w:i/>
            <w:color w:val="000000"/>
          </w:rPr>
          <w:t xml:space="preserve">J. </w:t>
        </w:r>
        <w:proofErr w:type="spellStart"/>
        <w:r>
          <w:rPr>
            <w:i/>
            <w:color w:val="000000"/>
          </w:rPr>
          <w:t>Autoimmun</w:t>
        </w:r>
        <w:proofErr w:type="spellEnd"/>
        <w:r>
          <w:rPr>
            <w:i/>
            <w:color w:val="000000"/>
          </w:rPr>
          <w:t>.</w:t>
        </w:r>
      </w:hyperlink>
      <w:hyperlink r:id="rId126">
        <w:r>
          <w:rPr>
            <w:color w:val="000000"/>
          </w:rPr>
          <w:t xml:space="preserve"> </w:t>
        </w:r>
      </w:hyperlink>
      <w:hyperlink r:id="rId127">
        <w:r>
          <w:rPr>
            <w:b/>
            <w:color w:val="000000"/>
          </w:rPr>
          <w:t>102</w:t>
        </w:r>
      </w:hyperlink>
      <w:hyperlink r:id="rId128">
        <w:r>
          <w:rPr>
            <w:color w:val="000000"/>
          </w:rPr>
          <w:t>, 1–7 (2019).</w:t>
        </w:r>
      </w:hyperlink>
    </w:p>
    <w:p w14:paraId="3A92662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13.</w:t>
      </w:r>
      <w:r>
        <w:rPr>
          <w:color w:val="000000"/>
        </w:rPr>
        <w:tab/>
      </w:r>
      <w:hyperlink r:id="rId129">
        <w:r>
          <w:rPr>
            <w:color w:val="000000"/>
          </w:rPr>
          <w:t xml:space="preserve">Di Chen, </w:t>
        </w:r>
        <w:proofErr w:type="spellStart"/>
        <w:r>
          <w:rPr>
            <w:color w:val="000000"/>
          </w:rPr>
          <w:t>Dongyeon</w:t>
        </w:r>
        <w:proofErr w:type="spellEnd"/>
        <w:r>
          <w:rPr>
            <w:color w:val="000000"/>
          </w:rPr>
          <w:t xml:space="preserve"> J Kim, Jie Shen, Zhen Zou, Regis J O’Keefe. Runx2 plays a central role in Osteoarthritis development. </w:t>
        </w:r>
      </w:hyperlink>
      <w:hyperlink r:id="rId130">
        <w:r>
          <w:rPr>
            <w:i/>
            <w:color w:val="000000"/>
          </w:rPr>
          <w:t xml:space="preserve">Journal of </w:t>
        </w:r>
        <w:proofErr w:type="spellStart"/>
        <w:r>
          <w:rPr>
            <w:i/>
            <w:color w:val="000000"/>
          </w:rPr>
          <w:t>Orthopaedic</w:t>
        </w:r>
        <w:proofErr w:type="spellEnd"/>
        <w:r>
          <w:rPr>
            <w:i/>
            <w:color w:val="000000"/>
          </w:rPr>
          <w:t xml:space="preserve"> Translation</w:t>
        </w:r>
      </w:hyperlink>
      <w:hyperlink r:id="rId131">
        <w:r>
          <w:rPr>
            <w:color w:val="000000"/>
          </w:rPr>
          <w:t xml:space="preserve"> </w:t>
        </w:r>
      </w:hyperlink>
      <w:hyperlink r:id="rId132">
        <w:r>
          <w:rPr>
            <w:b/>
            <w:color w:val="000000"/>
          </w:rPr>
          <w:t>23</w:t>
        </w:r>
      </w:hyperlink>
      <w:hyperlink r:id="rId133">
        <w:r>
          <w:rPr>
            <w:color w:val="000000"/>
          </w:rPr>
          <w:t>, 132–139 (2020).</w:t>
        </w:r>
      </w:hyperlink>
    </w:p>
    <w:p w14:paraId="1D65511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14.</w:t>
      </w:r>
      <w:r>
        <w:rPr>
          <w:color w:val="000000"/>
        </w:rPr>
        <w:tab/>
      </w:r>
      <w:hyperlink r:id="rId134">
        <w:r>
          <w:rPr>
            <w:color w:val="000000"/>
          </w:rPr>
          <w:t xml:space="preserve">Caire, R. </w:t>
        </w:r>
      </w:hyperlink>
      <w:hyperlink r:id="rId135">
        <w:r>
          <w:rPr>
            <w:i/>
            <w:color w:val="000000"/>
          </w:rPr>
          <w:t>et al.</w:t>
        </w:r>
      </w:hyperlink>
      <w:hyperlink r:id="rId136">
        <w:r>
          <w:rPr>
            <w:color w:val="000000"/>
          </w:rPr>
          <w:t xml:space="preserve"> YAP/TAZ: Key Players for Rheumatoid Arthritis Severity by Driving Fibroblast Like Synoviocytes Phenotype and Fibro-Inflammatory Response. </w:t>
        </w:r>
      </w:hyperlink>
      <w:hyperlink r:id="rId137">
        <w:r>
          <w:rPr>
            <w:i/>
            <w:color w:val="000000"/>
          </w:rPr>
          <w:t>Front. Immunol.</w:t>
        </w:r>
      </w:hyperlink>
      <w:hyperlink r:id="rId138">
        <w:r>
          <w:rPr>
            <w:color w:val="000000"/>
          </w:rPr>
          <w:t xml:space="preserve"> </w:t>
        </w:r>
      </w:hyperlink>
      <w:hyperlink r:id="rId139">
        <w:r>
          <w:rPr>
            <w:b/>
            <w:color w:val="000000"/>
          </w:rPr>
          <w:t>12</w:t>
        </w:r>
      </w:hyperlink>
      <w:hyperlink r:id="rId140">
        <w:r>
          <w:rPr>
            <w:color w:val="000000"/>
          </w:rPr>
          <w:t>, 791907 (2021).</w:t>
        </w:r>
      </w:hyperlink>
    </w:p>
    <w:p w14:paraId="52E59DC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15.</w:t>
      </w:r>
      <w:r>
        <w:rPr>
          <w:color w:val="000000"/>
        </w:rPr>
        <w:tab/>
      </w:r>
      <w:hyperlink r:id="rId141">
        <w:r>
          <w:rPr>
            <w:color w:val="000000"/>
          </w:rPr>
          <w:t xml:space="preserve">Zhuang, Y. </w:t>
        </w:r>
      </w:hyperlink>
      <w:hyperlink r:id="rId142">
        <w:r>
          <w:rPr>
            <w:i/>
            <w:color w:val="000000"/>
          </w:rPr>
          <w:t>et al.</w:t>
        </w:r>
      </w:hyperlink>
      <w:hyperlink r:id="rId143">
        <w:r>
          <w:rPr>
            <w:color w:val="000000"/>
          </w:rPr>
          <w:t xml:space="preserve"> A narrative review of the role of the Notch signaling pathway in rheumatoid arthritis. </w:t>
        </w:r>
      </w:hyperlink>
      <w:hyperlink r:id="rId144">
        <w:r>
          <w:rPr>
            <w:i/>
            <w:color w:val="000000"/>
          </w:rPr>
          <w:t>Annals of Translational Medicine</w:t>
        </w:r>
      </w:hyperlink>
      <w:hyperlink r:id="rId145">
        <w:r>
          <w:rPr>
            <w:color w:val="000000"/>
          </w:rPr>
          <w:t xml:space="preserve"> </w:t>
        </w:r>
      </w:hyperlink>
      <w:hyperlink r:id="rId146">
        <w:r>
          <w:rPr>
            <w:b/>
            <w:color w:val="000000"/>
          </w:rPr>
          <w:t>10</w:t>
        </w:r>
      </w:hyperlink>
      <w:hyperlink r:id="rId147">
        <w:r>
          <w:rPr>
            <w:color w:val="000000"/>
          </w:rPr>
          <w:t>, 371–371 (2022).</w:t>
        </w:r>
      </w:hyperlink>
    </w:p>
    <w:p w14:paraId="4DE39A4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16.</w:t>
      </w:r>
      <w:r>
        <w:rPr>
          <w:color w:val="000000"/>
        </w:rPr>
        <w:tab/>
      </w:r>
      <w:hyperlink r:id="rId148">
        <w:r>
          <w:rPr>
            <w:color w:val="000000"/>
          </w:rPr>
          <w:t xml:space="preserve">Chen, S. </w:t>
        </w:r>
      </w:hyperlink>
      <w:hyperlink r:id="rId149">
        <w:r>
          <w:rPr>
            <w:i/>
            <w:color w:val="000000"/>
          </w:rPr>
          <w:t>et al.</w:t>
        </w:r>
      </w:hyperlink>
      <w:hyperlink r:id="rId150">
        <w:r>
          <w:rPr>
            <w:color w:val="000000"/>
          </w:rPr>
          <w:t xml:space="preserve"> </w:t>
        </w:r>
        <w:proofErr w:type="spellStart"/>
        <w:r>
          <w:rPr>
            <w:color w:val="000000"/>
          </w:rPr>
          <w:t>Wnt</w:t>
        </w:r>
        <w:proofErr w:type="spellEnd"/>
        <w:r>
          <w:rPr>
            <w:color w:val="000000"/>
          </w:rPr>
          <w:t xml:space="preserve">/β-catenin signaling pathway promotes abnormal activation of fibroblast-like synoviocytes and angiogenesis in rheumatoid arthritis and the intervention of Er Miao San. </w:t>
        </w:r>
      </w:hyperlink>
      <w:hyperlink r:id="rId151">
        <w:r>
          <w:rPr>
            <w:i/>
            <w:color w:val="000000"/>
          </w:rPr>
          <w:t>Phytomedicine</w:t>
        </w:r>
      </w:hyperlink>
      <w:hyperlink r:id="rId152">
        <w:r>
          <w:rPr>
            <w:color w:val="000000"/>
          </w:rPr>
          <w:t xml:space="preserve"> </w:t>
        </w:r>
      </w:hyperlink>
      <w:hyperlink r:id="rId153">
        <w:r>
          <w:rPr>
            <w:b/>
            <w:color w:val="000000"/>
          </w:rPr>
          <w:t>120</w:t>
        </w:r>
      </w:hyperlink>
      <w:hyperlink r:id="rId154">
        <w:r>
          <w:rPr>
            <w:color w:val="000000"/>
          </w:rPr>
          <w:t>, 155064 (2023).</w:t>
        </w:r>
      </w:hyperlink>
    </w:p>
    <w:p w14:paraId="2FA1DF8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17.</w:t>
      </w:r>
      <w:r>
        <w:rPr>
          <w:color w:val="000000"/>
        </w:rPr>
        <w:tab/>
      </w:r>
      <w:hyperlink r:id="rId155">
        <w:r>
          <w:rPr>
            <w:color w:val="000000"/>
          </w:rPr>
          <w:t xml:space="preserve">Choi, B. Y. </w:t>
        </w:r>
      </w:hyperlink>
      <w:hyperlink r:id="rId156">
        <w:r>
          <w:rPr>
            <w:i/>
            <w:color w:val="000000"/>
          </w:rPr>
          <w:t>et al.</w:t>
        </w:r>
      </w:hyperlink>
      <w:hyperlink r:id="rId157">
        <w:r>
          <w:rPr>
            <w:color w:val="000000"/>
          </w:rPr>
          <w:t xml:space="preserve"> Inhibition of Notch1 induces population and suppressive activity of regulatory T cell in inflammatory arthritis. </w:t>
        </w:r>
      </w:hyperlink>
      <w:hyperlink r:id="rId158">
        <w:proofErr w:type="spellStart"/>
        <w:r>
          <w:rPr>
            <w:i/>
            <w:color w:val="000000"/>
          </w:rPr>
          <w:t>Theranostics</w:t>
        </w:r>
        <w:proofErr w:type="spellEnd"/>
      </w:hyperlink>
      <w:hyperlink r:id="rId159">
        <w:r>
          <w:rPr>
            <w:color w:val="000000"/>
          </w:rPr>
          <w:t xml:space="preserve"> </w:t>
        </w:r>
      </w:hyperlink>
      <w:hyperlink r:id="rId160">
        <w:r>
          <w:rPr>
            <w:b/>
            <w:color w:val="000000"/>
          </w:rPr>
          <w:t>8</w:t>
        </w:r>
      </w:hyperlink>
      <w:hyperlink r:id="rId161">
        <w:r>
          <w:rPr>
            <w:color w:val="000000"/>
          </w:rPr>
          <w:t>, 4795–4804 (2018).</w:t>
        </w:r>
      </w:hyperlink>
    </w:p>
    <w:p w14:paraId="7009C437"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18.</w:t>
      </w:r>
      <w:r>
        <w:rPr>
          <w:color w:val="000000"/>
        </w:rPr>
        <w:tab/>
      </w:r>
      <w:hyperlink r:id="rId162">
        <w:r>
          <w:rPr>
            <w:color w:val="000000"/>
          </w:rPr>
          <w:t xml:space="preserve">Vecellio, M., Cohen, C. J., Roberts, A. R., Wordsworth, P. B. &amp; Kenna, T. J. RUNX3 and T-Bet in Immunopathogenesis of Ankylosing Spondylitis—Novel Targets for Therapy? </w:t>
        </w:r>
      </w:hyperlink>
      <w:hyperlink r:id="rId163">
        <w:r>
          <w:rPr>
            <w:i/>
            <w:color w:val="000000"/>
          </w:rPr>
          <w:t xml:space="preserve">Front. </w:t>
        </w:r>
        <w:r>
          <w:rPr>
            <w:i/>
            <w:color w:val="000000"/>
          </w:rPr>
          <w:lastRenderedPageBreak/>
          <w:t>Immunol.</w:t>
        </w:r>
      </w:hyperlink>
      <w:hyperlink r:id="rId164">
        <w:r>
          <w:rPr>
            <w:color w:val="000000"/>
          </w:rPr>
          <w:t xml:space="preserve"> </w:t>
        </w:r>
      </w:hyperlink>
      <w:hyperlink r:id="rId165">
        <w:r>
          <w:rPr>
            <w:b/>
            <w:color w:val="000000"/>
          </w:rPr>
          <w:t>9</w:t>
        </w:r>
      </w:hyperlink>
      <w:hyperlink r:id="rId166">
        <w:r>
          <w:rPr>
            <w:color w:val="000000"/>
          </w:rPr>
          <w:t>, 424898 (2018).</w:t>
        </w:r>
      </w:hyperlink>
    </w:p>
    <w:p w14:paraId="41B9615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19.</w:t>
      </w:r>
      <w:r>
        <w:rPr>
          <w:color w:val="000000"/>
        </w:rPr>
        <w:tab/>
      </w:r>
      <w:hyperlink r:id="rId167">
        <w:r>
          <w:rPr>
            <w:color w:val="000000"/>
          </w:rPr>
          <w:t xml:space="preserve">Jin, S. </w:t>
        </w:r>
      </w:hyperlink>
      <w:hyperlink r:id="rId168">
        <w:r>
          <w:rPr>
            <w:i/>
            <w:color w:val="000000"/>
          </w:rPr>
          <w:t>et al.</w:t>
        </w:r>
      </w:hyperlink>
      <w:hyperlink r:id="rId169">
        <w:r>
          <w:rPr>
            <w:color w:val="000000"/>
          </w:rPr>
          <w:t xml:space="preserve"> Inference and analysis of cell-cell communication using CellChat. </w:t>
        </w:r>
      </w:hyperlink>
      <w:hyperlink r:id="rId170">
        <w:r>
          <w:rPr>
            <w:i/>
            <w:color w:val="000000"/>
          </w:rPr>
          <w:t>Nat. Commun.</w:t>
        </w:r>
      </w:hyperlink>
      <w:hyperlink r:id="rId171">
        <w:r>
          <w:rPr>
            <w:color w:val="000000"/>
          </w:rPr>
          <w:t xml:space="preserve"> </w:t>
        </w:r>
      </w:hyperlink>
      <w:hyperlink r:id="rId172">
        <w:r>
          <w:rPr>
            <w:b/>
            <w:color w:val="000000"/>
          </w:rPr>
          <w:t>12</w:t>
        </w:r>
      </w:hyperlink>
      <w:hyperlink r:id="rId173">
        <w:r>
          <w:rPr>
            <w:color w:val="000000"/>
          </w:rPr>
          <w:t>, 1–20 (2021).</w:t>
        </w:r>
      </w:hyperlink>
    </w:p>
    <w:p w14:paraId="7FD783F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20.</w:t>
      </w:r>
      <w:r>
        <w:rPr>
          <w:color w:val="000000"/>
        </w:rPr>
        <w:tab/>
      </w:r>
      <w:hyperlink r:id="rId174">
        <w:r>
          <w:rPr>
            <w:color w:val="000000"/>
          </w:rPr>
          <w:t xml:space="preserve">Serum proteomic analysis identifies interleukin 16 as a biomarker for clinical response during early treatment of rheumatoid arthritis. </w:t>
        </w:r>
      </w:hyperlink>
      <w:hyperlink r:id="rId175">
        <w:r>
          <w:rPr>
            <w:i/>
            <w:color w:val="000000"/>
          </w:rPr>
          <w:t>Cytokine</w:t>
        </w:r>
      </w:hyperlink>
      <w:hyperlink r:id="rId176">
        <w:r>
          <w:rPr>
            <w:color w:val="000000"/>
          </w:rPr>
          <w:t xml:space="preserve"> </w:t>
        </w:r>
      </w:hyperlink>
      <w:hyperlink r:id="rId177">
        <w:r>
          <w:rPr>
            <w:b/>
            <w:color w:val="000000"/>
          </w:rPr>
          <w:t>78</w:t>
        </w:r>
      </w:hyperlink>
      <w:hyperlink r:id="rId178">
        <w:r>
          <w:rPr>
            <w:color w:val="000000"/>
          </w:rPr>
          <w:t>, 87–93 (2016).</w:t>
        </w:r>
      </w:hyperlink>
    </w:p>
    <w:p w14:paraId="09EF951F"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21.</w:t>
      </w:r>
      <w:r>
        <w:rPr>
          <w:color w:val="000000"/>
        </w:rPr>
        <w:tab/>
      </w:r>
      <w:hyperlink r:id="rId179">
        <w:r>
          <w:rPr>
            <w:color w:val="000000"/>
          </w:rPr>
          <w:t xml:space="preserve">Galea, C. A., Nguyen, H. M., George Chandy, K., Smith, B. J. &amp; Norton, R. S. Domain structure and function of matrix metalloprotease 23 (MMP23): role in potassium channel trafficking. </w:t>
        </w:r>
      </w:hyperlink>
      <w:hyperlink r:id="rId180">
        <w:r>
          <w:rPr>
            <w:i/>
            <w:color w:val="000000"/>
          </w:rPr>
          <w:t>Cell. Mol. Life Sci.</w:t>
        </w:r>
      </w:hyperlink>
      <w:hyperlink r:id="rId181">
        <w:r>
          <w:rPr>
            <w:color w:val="000000"/>
          </w:rPr>
          <w:t xml:space="preserve"> </w:t>
        </w:r>
      </w:hyperlink>
      <w:hyperlink r:id="rId182">
        <w:r>
          <w:rPr>
            <w:b/>
            <w:color w:val="000000"/>
          </w:rPr>
          <w:t>71</w:t>
        </w:r>
      </w:hyperlink>
      <w:hyperlink r:id="rId183">
        <w:r>
          <w:rPr>
            <w:color w:val="000000"/>
          </w:rPr>
          <w:t>, 1191–1210 (2013).</w:t>
        </w:r>
      </w:hyperlink>
    </w:p>
    <w:p w14:paraId="473884D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22.</w:t>
      </w:r>
      <w:r>
        <w:rPr>
          <w:color w:val="000000"/>
        </w:rPr>
        <w:tab/>
      </w:r>
      <w:hyperlink r:id="rId184">
        <w:r>
          <w:rPr>
            <w:color w:val="000000"/>
          </w:rPr>
          <w:t xml:space="preserve">Cohen, S. B. </w:t>
        </w:r>
      </w:hyperlink>
      <w:hyperlink r:id="rId185">
        <w:r>
          <w:rPr>
            <w:i/>
            <w:color w:val="000000"/>
          </w:rPr>
          <w:t>et al.</w:t>
        </w:r>
      </w:hyperlink>
      <w:hyperlink r:id="rId186">
        <w:r>
          <w:rPr>
            <w:color w:val="000000"/>
          </w:rPr>
          <w:t xml:space="preserve"> Rituximab for rheumatoid arthritis refractory to anti-tumor necrosis factor therapy: Results of a multicenter, randomized, double-blind, placebo-controlled, phase III trial evaluating primary efficacy and safety at twenty-four weeks. </w:t>
        </w:r>
      </w:hyperlink>
      <w:hyperlink r:id="rId187">
        <w:r>
          <w:rPr>
            <w:i/>
            <w:color w:val="000000"/>
          </w:rPr>
          <w:t>Arthritis Rheum.</w:t>
        </w:r>
      </w:hyperlink>
      <w:hyperlink r:id="rId188">
        <w:r>
          <w:rPr>
            <w:color w:val="000000"/>
          </w:rPr>
          <w:t xml:space="preserve"> </w:t>
        </w:r>
      </w:hyperlink>
      <w:hyperlink r:id="rId189">
        <w:r>
          <w:rPr>
            <w:b/>
            <w:color w:val="000000"/>
          </w:rPr>
          <w:t>54</w:t>
        </w:r>
      </w:hyperlink>
      <w:hyperlink r:id="rId190">
        <w:r>
          <w:rPr>
            <w:color w:val="000000"/>
          </w:rPr>
          <w:t>, 2793–2806 (2006).</w:t>
        </w:r>
      </w:hyperlink>
    </w:p>
    <w:p w14:paraId="5E4C863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23.</w:t>
      </w:r>
      <w:r>
        <w:rPr>
          <w:color w:val="000000"/>
        </w:rPr>
        <w:tab/>
      </w:r>
      <w:hyperlink r:id="rId191">
        <w:r>
          <w:rPr>
            <w:color w:val="000000"/>
          </w:rPr>
          <w:t xml:space="preserve">Genovese, M. C. </w:t>
        </w:r>
      </w:hyperlink>
      <w:hyperlink r:id="rId192">
        <w:r>
          <w:rPr>
            <w:i/>
            <w:color w:val="000000"/>
          </w:rPr>
          <w:t>et al.</w:t>
        </w:r>
      </w:hyperlink>
      <w:hyperlink r:id="rId193">
        <w:r>
          <w:rPr>
            <w:color w:val="000000"/>
          </w:rPr>
          <w:t xml:space="preserve"> Abatacept for Rheumatoid Arthritis Refractory to Tumor Necrosis Factor α Inhibition. </w:t>
        </w:r>
      </w:hyperlink>
      <w:hyperlink r:id="rId194">
        <w:r>
          <w:rPr>
            <w:i/>
            <w:color w:val="000000"/>
          </w:rPr>
          <w:t>New England Journal of Medicine</w:t>
        </w:r>
      </w:hyperlink>
      <w:hyperlink r:id="rId195">
        <w:r>
          <w:rPr>
            <w:color w:val="000000"/>
          </w:rPr>
          <w:t xml:space="preserve"> </w:t>
        </w:r>
      </w:hyperlink>
      <w:hyperlink r:id="rId196">
        <w:r>
          <w:rPr>
            <w:b/>
            <w:color w:val="000000"/>
          </w:rPr>
          <w:t>353</w:t>
        </w:r>
      </w:hyperlink>
      <w:hyperlink r:id="rId197">
        <w:r>
          <w:rPr>
            <w:color w:val="000000"/>
          </w:rPr>
          <w:t>, 1114–1123 (2005).</w:t>
        </w:r>
      </w:hyperlink>
    </w:p>
    <w:p w14:paraId="38C4E31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24.</w:t>
      </w:r>
      <w:r>
        <w:rPr>
          <w:color w:val="000000"/>
        </w:rPr>
        <w:tab/>
      </w:r>
      <w:hyperlink r:id="rId198">
        <w:proofErr w:type="spellStart"/>
        <w:r>
          <w:rPr>
            <w:color w:val="000000"/>
          </w:rPr>
          <w:t>Stefana</w:t>
        </w:r>
        <w:proofErr w:type="spellEnd"/>
        <w:r>
          <w:rPr>
            <w:color w:val="000000"/>
          </w:rPr>
          <w:t xml:space="preserve"> </w:t>
        </w:r>
        <w:proofErr w:type="spellStart"/>
        <w:r>
          <w:rPr>
            <w:color w:val="000000"/>
          </w:rPr>
          <w:t>Alivernini</w:t>
        </w:r>
        <w:proofErr w:type="spellEnd"/>
        <w:r>
          <w:rPr>
            <w:color w:val="000000"/>
          </w:rPr>
          <w:t xml:space="preserve">, Gary S Firestein, Iain B </w:t>
        </w:r>
        <w:proofErr w:type="spellStart"/>
        <w:r>
          <w:rPr>
            <w:color w:val="000000"/>
          </w:rPr>
          <w:t>Mclnnes</w:t>
        </w:r>
        <w:proofErr w:type="spellEnd"/>
        <w:r>
          <w:rPr>
            <w:color w:val="000000"/>
          </w:rPr>
          <w:t xml:space="preserve">. The pathogenesis of rheumatoid arthritis. </w:t>
        </w:r>
      </w:hyperlink>
      <w:hyperlink r:id="rId199">
        <w:r>
          <w:rPr>
            <w:i/>
            <w:color w:val="000000"/>
          </w:rPr>
          <w:t>Immunity</w:t>
        </w:r>
      </w:hyperlink>
      <w:hyperlink r:id="rId200">
        <w:r>
          <w:rPr>
            <w:color w:val="000000"/>
          </w:rPr>
          <w:t xml:space="preserve"> </w:t>
        </w:r>
      </w:hyperlink>
      <w:hyperlink r:id="rId201">
        <w:r>
          <w:rPr>
            <w:b/>
            <w:color w:val="000000"/>
          </w:rPr>
          <w:t>55</w:t>
        </w:r>
      </w:hyperlink>
      <w:hyperlink r:id="rId202">
        <w:r>
          <w:rPr>
            <w:color w:val="000000"/>
          </w:rPr>
          <w:t>, 2255–2270 (2022).</w:t>
        </w:r>
      </w:hyperlink>
    </w:p>
    <w:p w14:paraId="7448A24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25.</w:t>
      </w:r>
      <w:r>
        <w:rPr>
          <w:color w:val="000000"/>
        </w:rPr>
        <w:tab/>
      </w:r>
      <w:hyperlink r:id="rId203">
        <w:r>
          <w:rPr>
            <w:color w:val="000000"/>
          </w:rPr>
          <w:t xml:space="preserve">Choi, E. </w:t>
        </w:r>
      </w:hyperlink>
      <w:hyperlink r:id="rId204">
        <w:r>
          <w:rPr>
            <w:i/>
            <w:color w:val="000000"/>
          </w:rPr>
          <w:t>et al.</w:t>
        </w:r>
      </w:hyperlink>
      <w:hyperlink r:id="rId205">
        <w:r>
          <w:rPr>
            <w:color w:val="000000"/>
          </w:rPr>
          <w:t xml:space="preserve"> Joint-specific rheumatoid arthritis fibroblast-like </w:t>
        </w:r>
        <w:proofErr w:type="spellStart"/>
        <w:r>
          <w:rPr>
            <w:color w:val="000000"/>
          </w:rPr>
          <w:t>synoviocyte</w:t>
        </w:r>
        <w:proofErr w:type="spellEnd"/>
        <w:r>
          <w:rPr>
            <w:color w:val="000000"/>
          </w:rPr>
          <w:t xml:space="preserve"> regulation identified by integration of chromatin access and transcriptional activity. </w:t>
        </w:r>
      </w:hyperlink>
      <w:hyperlink r:id="rId206">
        <w:r>
          <w:rPr>
            <w:i/>
            <w:color w:val="000000"/>
          </w:rPr>
          <w:t>JCI Insight</w:t>
        </w:r>
      </w:hyperlink>
      <w:hyperlink r:id="rId207">
        <w:r>
          <w:rPr>
            <w:color w:val="000000"/>
          </w:rPr>
          <w:t xml:space="preserve"> </w:t>
        </w:r>
      </w:hyperlink>
      <w:hyperlink r:id="rId208">
        <w:r>
          <w:rPr>
            <w:b/>
            <w:color w:val="000000"/>
          </w:rPr>
          <w:t>9</w:t>
        </w:r>
      </w:hyperlink>
      <w:hyperlink r:id="rId209">
        <w:r>
          <w:rPr>
            <w:color w:val="000000"/>
          </w:rPr>
          <w:t>, (2024).</w:t>
        </w:r>
      </w:hyperlink>
    </w:p>
    <w:p w14:paraId="21873F9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26.</w:t>
      </w:r>
      <w:r>
        <w:rPr>
          <w:color w:val="000000"/>
        </w:rPr>
        <w:tab/>
      </w:r>
      <w:hyperlink r:id="rId210">
        <w:proofErr w:type="spellStart"/>
        <w:r>
          <w:rPr>
            <w:color w:val="000000"/>
          </w:rPr>
          <w:t>Joehanes</w:t>
        </w:r>
        <w:proofErr w:type="spellEnd"/>
        <w:r>
          <w:rPr>
            <w:color w:val="000000"/>
          </w:rPr>
          <w:t xml:space="preserve">, R. </w:t>
        </w:r>
      </w:hyperlink>
      <w:hyperlink r:id="rId211">
        <w:r>
          <w:rPr>
            <w:i/>
            <w:color w:val="000000"/>
          </w:rPr>
          <w:t>et al.</w:t>
        </w:r>
      </w:hyperlink>
      <w:hyperlink r:id="rId212">
        <w:r>
          <w:rPr>
            <w:color w:val="000000"/>
          </w:rPr>
          <w:t xml:space="preserve"> Epigenetic Signatures of Cigarette Smoking. </w:t>
        </w:r>
      </w:hyperlink>
      <w:hyperlink r:id="rId213">
        <w:r>
          <w:rPr>
            <w:i/>
            <w:color w:val="000000"/>
          </w:rPr>
          <w:t>Circ. Cardiovasc. Genet.</w:t>
        </w:r>
      </w:hyperlink>
      <w:hyperlink r:id="rId214">
        <w:r>
          <w:rPr>
            <w:color w:val="000000"/>
          </w:rPr>
          <w:t xml:space="preserve"> </w:t>
        </w:r>
      </w:hyperlink>
      <w:hyperlink r:id="rId215">
        <w:r>
          <w:rPr>
            <w:b/>
            <w:color w:val="000000"/>
          </w:rPr>
          <w:t>9</w:t>
        </w:r>
      </w:hyperlink>
      <w:hyperlink r:id="rId216">
        <w:r>
          <w:rPr>
            <w:color w:val="000000"/>
          </w:rPr>
          <w:t>, 436–447 (2016).</w:t>
        </w:r>
      </w:hyperlink>
    </w:p>
    <w:p w14:paraId="5CA0233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27.</w:t>
      </w:r>
      <w:r>
        <w:rPr>
          <w:color w:val="000000"/>
        </w:rPr>
        <w:tab/>
      </w:r>
      <w:hyperlink r:id="rId217">
        <w:r>
          <w:rPr>
            <w:color w:val="000000"/>
          </w:rPr>
          <w:t xml:space="preserve">James, E. A. </w:t>
        </w:r>
      </w:hyperlink>
      <w:hyperlink r:id="rId218">
        <w:r>
          <w:rPr>
            <w:i/>
            <w:color w:val="000000"/>
          </w:rPr>
          <w:t>et al.</w:t>
        </w:r>
      </w:hyperlink>
      <w:hyperlink r:id="rId219">
        <w:r>
          <w:rPr>
            <w:color w:val="000000"/>
          </w:rPr>
          <w:t xml:space="preserve"> Multifaceted immune dysregulation characterizes individuals at-risk for rheumatoid arthritis. </w:t>
        </w:r>
      </w:hyperlink>
      <w:hyperlink r:id="rId220">
        <w:r>
          <w:rPr>
            <w:i/>
            <w:color w:val="000000"/>
          </w:rPr>
          <w:t>Nat. Commun.</w:t>
        </w:r>
      </w:hyperlink>
      <w:hyperlink r:id="rId221">
        <w:r>
          <w:rPr>
            <w:color w:val="000000"/>
          </w:rPr>
          <w:t xml:space="preserve"> </w:t>
        </w:r>
      </w:hyperlink>
      <w:hyperlink r:id="rId222">
        <w:r>
          <w:rPr>
            <w:b/>
            <w:color w:val="000000"/>
          </w:rPr>
          <w:t>14</w:t>
        </w:r>
      </w:hyperlink>
      <w:hyperlink r:id="rId223">
        <w:r>
          <w:rPr>
            <w:color w:val="000000"/>
          </w:rPr>
          <w:t>, 7637 (2023).</w:t>
        </w:r>
      </w:hyperlink>
    </w:p>
    <w:p w14:paraId="0673727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28.</w:t>
      </w:r>
      <w:r>
        <w:rPr>
          <w:color w:val="000000"/>
        </w:rPr>
        <w:tab/>
      </w:r>
      <w:hyperlink r:id="rId224">
        <w:proofErr w:type="spellStart"/>
        <w:r>
          <w:rPr>
            <w:color w:val="000000"/>
          </w:rPr>
          <w:t>Aletaha</w:t>
        </w:r>
        <w:proofErr w:type="spellEnd"/>
        <w:r>
          <w:rPr>
            <w:color w:val="000000"/>
          </w:rPr>
          <w:t xml:space="preserve">, D. </w:t>
        </w:r>
      </w:hyperlink>
      <w:hyperlink r:id="rId225">
        <w:r>
          <w:rPr>
            <w:i/>
            <w:color w:val="000000"/>
          </w:rPr>
          <w:t>et al.</w:t>
        </w:r>
      </w:hyperlink>
      <w:hyperlink r:id="rId226">
        <w:r>
          <w:rPr>
            <w:color w:val="000000"/>
          </w:rPr>
          <w:t xml:space="preserve"> 2010 Rheumatoid arthritis classification criteria: an American College of Rheumatology/European League Against Rheumatism collaborative initiative. </w:t>
        </w:r>
      </w:hyperlink>
      <w:hyperlink r:id="rId227">
        <w:r>
          <w:rPr>
            <w:i/>
            <w:color w:val="000000"/>
          </w:rPr>
          <w:t>Arthritis Rheum.</w:t>
        </w:r>
      </w:hyperlink>
      <w:hyperlink r:id="rId228">
        <w:r>
          <w:rPr>
            <w:color w:val="000000"/>
          </w:rPr>
          <w:t xml:space="preserve"> </w:t>
        </w:r>
      </w:hyperlink>
      <w:hyperlink r:id="rId229">
        <w:r>
          <w:rPr>
            <w:b/>
            <w:color w:val="000000"/>
          </w:rPr>
          <w:t>62</w:t>
        </w:r>
      </w:hyperlink>
      <w:hyperlink r:id="rId230">
        <w:r>
          <w:rPr>
            <w:color w:val="000000"/>
          </w:rPr>
          <w:t>, 2569–2581 (2010).</w:t>
        </w:r>
      </w:hyperlink>
    </w:p>
    <w:p w14:paraId="15F9DF6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lastRenderedPageBreak/>
        <w:t>29.</w:t>
      </w:r>
      <w:r>
        <w:rPr>
          <w:color w:val="000000"/>
        </w:rPr>
        <w:tab/>
      </w:r>
      <w:hyperlink r:id="rId231">
        <w:r>
          <w:rPr>
            <w:color w:val="000000"/>
          </w:rPr>
          <w:t xml:space="preserve">Swanson, E. </w:t>
        </w:r>
      </w:hyperlink>
      <w:hyperlink r:id="rId232">
        <w:r>
          <w:rPr>
            <w:i/>
            <w:color w:val="000000"/>
          </w:rPr>
          <w:t>et al.</w:t>
        </w:r>
      </w:hyperlink>
      <w:hyperlink r:id="rId233">
        <w:r>
          <w:rPr>
            <w:color w:val="000000"/>
          </w:rPr>
          <w:t xml:space="preserve"> Simultaneous trimodal single-cell measurement of transcripts, epitopes, and chromatin accessibility using TEA-seq. </w:t>
        </w:r>
      </w:hyperlink>
      <w:hyperlink r:id="rId234">
        <w:proofErr w:type="spellStart"/>
        <w:r>
          <w:rPr>
            <w:i/>
            <w:color w:val="000000"/>
          </w:rPr>
          <w:t>Elife</w:t>
        </w:r>
        <w:proofErr w:type="spellEnd"/>
      </w:hyperlink>
      <w:hyperlink r:id="rId235">
        <w:r>
          <w:rPr>
            <w:color w:val="000000"/>
          </w:rPr>
          <w:t xml:space="preserve"> </w:t>
        </w:r>
      </w:hyperlink>
      <w:hyperlink r:id="rId236">
        <w:r>
          <w:rPr>
            <w:b/>
            <w:color w:val="000000"/>
          </w:rPr>
          <w:t>10</w:t>
        </w:r>
      </w:hyperlink>
      <w:hyperlink r:id="rId237">
        <w:r>
          <w:rPr>
            <w:color w:val="000000"/>
          </w:rPr>
          <w:t>, e63632 (2021).</w:t>
        </w:r>
      </w:hyperlink>
    </w:p>
    <w:p w14:paraId="2DFCF692"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30.</w:t>
      </w:r>
      <w:r>
        <w:rPr>
          <w:color w:val="000000"/>
        </w:rPr>
        <w:tab/>
      </w:r>
      <w:hyperlink r:id="rId238">
        <w:r>
          <w:rPr>
            <w:color w:val="000000"/>
          </w:rPr>
          <w:t xml:space="preserve">Swanson, E., Reading, J., </w:t>
        </w:r>
        <w:proofErr w:type="spellStart"/>
        <w:r>
          <w:rPr>
            <w:color w:val="000000"/>
          </w:rPr>
          <w:t>Graybuck</w:t>
        </w:r>
        <w:proofErr w:type="spellEnd"/>
        <w:r>
          <w:rPr>
            <w:color w:val="000000"/>
          </w:rPr>
          <w:t xml:space="preserve">, L. T. &amp; Skene, P. J. </w:t>
        </w:r>
        <w:proofErr w:type="spellStart"/>
        <w:r>
          <w:rPr>
            <w:color w:val="000000"/>
          </w:rPr>
          <w:t>BarWare</w:t>
        </w:r>
        <w:proofErr w:type="spellEnd"/>
        <w:r>
          <w:rPr>
            <w:color w:val="000000"/>
          </w:rPr>
          <w:t xml:space="preserve">: efficient software tools for barcoded single-cell genomics. </w:t>
        </w:r>
      </w:hyperlink>
      <w:hyperlink r:id="rId239">
        <w:r>
          <w:rPr>
            <w:i/>
            <w:color w:val="000000"/>
          </w:rPr>
          <w:t>BMC Bioinformatics</w:t>
        </w:r>
      </w:hyperlink>
      <w:hyperlink r:id="rId240">
        <w:r>
          <w:rPr>
            <w:color w:val="000000"/>
          </w:rPr>
          <w:t xml:space="preserve"> </w:t>
        </w:r>
      </w:hyperlink>
      <w:hyperlink r:id="rId241">
        <w:r>
          <w:rPr>
            <w:b/>
            <w:color w:val="000000"/>
          </w:rPr>
          <w:t>23</w:t>
        </w:r>
      </w:hyperlink>
      <w:hyperlink r:id="rId242">
        <w:r>
          <w:rPr>
            <w:color w:val="000000"/>
          </w:rPr>
          <w:t>, 106 (2022).</w:t>
        </w:r>
      </w:hyperlink>
    </w:p>
    <w:p w14:paraId="5C8C0BB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31.</w:t>
      </w:r>
      <w:r>
        <w:rPr>
          <w:color w:val="000000"/>
        </w:rPr>
        <w:tab/>
      </w:r>
      <w:hyperlink r:id="rId243">
        <w:r>
          <w:rPr>
            <w:color w:val="000000"/>
          </w:rPr>
          <w:t xml:space="preserve">Yuhan Hao, Stephanie Hao, Erica Andersen-Nissen, William M. Mauck, </w:t>
        </w:r>
        <w:proofErr w:type="spellStart"/>
        <w:r>
          <w:rPr>
            <w:color w:val="000000"/>
          </w:rPr>
          <w:t>Shiwei</w:t>
        </w:r>
        <w:proofErr w:type="spellEnd"/>
        <w:r>
          <w:rPr>
            <w:color w:val="000000"/>
          </w:rPr>
          <w:t xml:space="preserve"> Zheng, Andrew Butler, Maddie J. Lee, Aaron J. Wilk, Charlotte Darby, Michael Zager, Paul Hoffman, Marlon </w:t>
        </w:r>
        <w:proofErr w:type="spellStart"/>
        <w:r>
          <w:rPr>
            <w:color w:val="000000"/>
          </w:rPr>
          <w:t>Stoeckius</w:t>
        </w:r>
        <w:proofErr w:type="spellEnd"/>
        <w:r>
          <w:rPr>
            <w:color w:val="000000"/>
          </w:rPr>
          <w:t xml:space="preserve">, </w:t>
        </w:r>
        <w:proofErr w:type="spellStart"/>
        <w:r>
          <w:rPr>
            <w:color w:val="000000"/>
          </w:rPr>
          <w:t>Efthymia</w:t>
        </w:r>
        <w:proofErr w:type="spellEnd"/>
        <w:r>
          <w:rPr>
            <w:color w:val="000000"/>
          </w:rPr>
          <w:t xml:space="preserve"> </w:t>
        </w:r>
        <w:proofErr w:type="spellStart"/>
        <w:r>
          <w:rPr>
            <w:color w:val="000000"/>
          </w:rPr>
          <w:t>Papalexi</w:t>
        </w:r>
        <w:proofErr w:type="spellEnd"/>
        <w:r>
          <w:rPr>
            <w:color w:val="000000"/>
          </w:rPr>
          <w:t xml:space="preserve">, Eleni P. </w:t>
        </w:r>
        <w:proofErr w:type="spellStart"/>
        <w:r>
          <w:rPr>
            <w:color w:val="000000"/>
          </w:rPr>
          <w:t>Mimitou</w:t>
        </w:r>
        <w:proofErr w:type="spellEnd"/>
        <w:r>
          <w:rPr>
            <w:color w:val="000000"/>
          </w:rPr>
          <w:t xml:space="preserve">, Jaison Jain, Avi Srivastava, Tim Stuart, Lamar M. Fleming, Bertrand Yeung, Angela J. Rogers, Juliana M. McElrath, Catherine A. Blish, Raphael Gottardo, Peter Smibert, Rahul </w:t>
        </w:r>
        <w:proofErr w:type="spellStart"/>
        <w:r>
          <w:rPr>
            <w:color w:val="000000"/>
          </w:rPr>
          <w:t>Satija</w:t>
        </w:r>
        <w:proofErr w:type="spellEnd"/>
        <w:r>
          <w:rPr>
            <w:color w:val="000000"/>
          </w:rPr>
          <w:t xml:space="preserve">. Integrated analysis of multimodal single-cell data. </w:t>
        </w:r>
      </w:hyperlink>
      <w:hyperlink r:id="rId244">
        <w:r>
          <w:rPr>
            <w:i/>
            <w:color w:val="000000"/>
          </w:rPr>
          <w:t>Cell</w:t>
        </w:r>
      </w:hyperlink>
      <w:hyperlink r:id="rId245">
        <w:r>
          <w:rPr>
            <w:color w:val="000000"/>
          </w:rPr>
          <w:t xml:space="preserve"> </w:t>
        </w:r>
      </w:hyperlink>
      <w:hyperlink r:id="rId246">
        <w:r>
          <w:rPr>
            <w:b/>
            <w:color w:val="000000"/>
          </w:rPr>
          <w:t>184</w:t>
        </w:r>
      </w:hyperlink>
      <w:hyperlink r:id="rId247">
        <w:r>
          <w:rPr>
            <w:color w:val="000000"/>
          </w:rPr>
          <w:t>, 3573–3587 (2021).</w:t>
        </w:r>
      </w:hyperlink>
    </w:p>
    <w:p w14:paraId="03A9582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32.</w:t>
      </w:r>
      <w:r>
        <w:rPr>
          <w:color w:val="000000"/>
        </w:rPr>
        <w:tab/>
      </w:r>
      <w:hyperlink r:id="rId248">
        <w:r>
          <w:rPr>
            <w:color w:val="000000"/>
          </w:rPr>
          <w:t xml:space="preserve">Yu, B. </w:t>
        </w:r>
      </w:hyperlink>
      <w:hyperlink r:id="rId249">
        <w:r>
          <w:rPr>
            <w:i/>
            <w:color w:val="000000"/>
          </w:rPr>
          <w:t>et al.</w:t>
        </w:r>
      </w:hyperlink>
      <w:hyperlink r:id="rId250">
        <w:r>
          <w:rPr>
            <w:color w:val="000000"/>
          </w:rPr>
          <w:t xml:space="preserve"> Epigenetic landscapes reveal transcription factors that regulate CD8 T cell differentiation. </w:t>
        </w:r>
      </w:hyperlink>
      <w:hyperlink r:id="rId251">
        <w:r>
          <w:rPr>
            <w:i/>
            <w:color w:val="000000"/>
          </w:rPr>
          <w:t>Nature Immunology</w:t>
        </w:r>
      </w:hyperlink>
      <w:hyperlink r:id="rId252">
        <w:r>
          <w:rPr>
            <w:color w:val="000000"/>
          </w:rPr>
          <w:t xml:space="preserve"> </w:t>
        </w:r>
      </w:hyperlink>
      <w:hyperlink r:id="rId253">
        <w:r>
          <w:rPr>
            <w:b/>
            <w:color w:val="000000"/>
          </w:rPr>
          <w:t>18</w:t>
        </w:r>
      </w:hyperlink>
      <w:hyperlink r:id="rId254">
        <w:r>
          <w:rPr>
            <w:color w:val="000000"/>
          </w:rPr>
          <w:t>, 573–582 (2017).</w:t>
        </w:r>
      </w:hyperlink>
    </w:p>
    <w:p w14:paraId="12A865C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33.</w:t>
      </w:r>
      <w:r>
        <w:rPr>
          <w:color w:val="000000"/>
        </w:rPr>
        <w:tab/>
      </w:r>
      <w:hyperlink r:id="rId255">
        <w:proofErr w:type="spellStart"/>
        <w:r>
          <w:rPr>
            <w:color w:val="000000"/>
          </w:rPr>
          <w:t>Weirauch</w:t>
        </w:r>
        <w:proofErr w:type="spellEnd"/>
        <w:r>
          <w:rPr>
            <w:color w:val="000000"/>
          </w:rPr>
          <w:t xml:space="preserve">, M. T. </w:t>
        </w:r>
      </w:hyperlink>
      <w:hyperlink r:id="rId256">
        <w:r>
          <w:rPr>
            <w:i/>
            <w:color w:val="000000"/>
          </w:rPr>
          <w:t>et al.</w:t>
        </w:r>
      </w:hyperlink>
      <w:hyperlink r:id="rId257">
        <w:r>
          <w:rPr>
            <w:color w:val="000000"/>
          </w:rPr>
          <w:t xml:space="preserve"> Determination and inference of eukaryotic transcription factor sequence specificity. </w:t>
        </w:r>
      </w:hyperlink>
      <w:hyperlink r:id="rId258">
        <w:r>
          <w:rPr>
            <w:i/>
            <w:color w:val="000000"/>
          </w:rPr>
          <w:t>Cell</w:t>
        </w:r>
      </w:hyperlink>
      <w:hyperlink r:id="rId259">
        <w:r>
          <w:rPr>
            <w:color w:val="000000"/>
          </w:rPr>
          <w:t xml:space="preserve"> </w:t>
        </w:r>
      </w:hyperlink>
      <w:hyperlink r:id="rId260">
        <w:r>
          <w:rPr>
            <w:b/>
            <w:color w:val="000000"/>
          </w:rPr>
          <w:t>158</w:t>
        </w:r>
      </w:hyperlink>
      <w:hyperlink r:id="rId261">
        <w:r>
          <w:rPr>
            <w:color w:val="000000"/>
          </w:rPr>
          <w:t>, (2014).</w:t>
        </w:r>
      </w:hyperlink>
    </w:p>
    <w:p w14:paraId="61555C4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34.</w:t>
      </w:r>
      <w:r>
        <w:rPr>
          <w:color w:val="000000"/>
        </w:rPr>
        <w:tab/>
      </w:r>
      <w:hyperlink r:id="rId262">
        <w:r>
          <w:rPr>
            <w:color w:val="000000"/>
          </w:rPr>
          <w:t xml:space="preserve">Zhu, Y. </w:t>
        </w:r>
      </w:hyperlink>
      <w:hyperlink r:id="rId263">
        <w:r>
          <w:rPr>
            <w:i/>
            <w:color w:val="000000"/>
          </w:rPr>
          <w:t>et al.</w:t>
        </w:r>
      </w:hyperlink>
      <w:hyperlink r:id="rId264">
        <w:r>
          <w:rPr>
            <w:color w:val="000000"/>
          </w:rPr>
          <w:t xml:space="preserve"> Constructing 3D interaction maps from 1D epigenomes. </w:t>
        </w:r>
      </w:hyperlink>
      <w:hyperlink r:id="rId265">
        <w:r>
          <w:rPr>
            <w:i/>
            <w:color w:val="000000"/>
          </w:rPr>
          <w:t>Nat. Commun.</w:t>
        </w:r>
      </w:hyperlink>
      <w:hyperlink r:id="rId266">
        <w:r>
          <w:rPr>
            <w:color w:val="000000"/>
          </w:rPr>
          <w:t xml:space="preserve"> </w:t>
        </w:r>
      </w:hyperlink>
      <w:hyperlink r:id="rId267">
        <w:r>
          <w:rPr>
            <w:b/>
            <w:color w:val="000000"/>
          </w:rPr>
          <w:t>7</w:t>
        </w:r>
      </w:hyperlink>
      <w:hyperlink r:id="rId268">
        <w:r>
          <w:rPr>
            <w:color w:val="000000"/>
          </w:rPr>
          <w:t>, 10812 (2016).</w:t>
        </w:r>
      </w:hyperlink>
    </w:p>
    <w:p w14:paraId="22C3147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35.</w:t>
      </w:r>
      <w:r>
        <w:rPr>
          <w:color w:val="000000"/>
        </w:rPr>
        <w:tab/>
      </w:r>
      <w:hyperlink r:id="rId269">
        <w:r>
          <w:rPr>
            <w:color w:val="000000"/>
          </w:rPr>
          <w:t xml:space="preserve">Liu, C. </w:t>
        </w:r>
      </w:hyperlink>
      <w:hyperlink r:id="rId270">
        <w:r>
          <w:rPr>
            <w:i/>
            <w:color w:val="000000"/>
          </w:rPr>
          <w:t>et al.</w:t>
        </w:r>
      </w:hyperlink>
      <w:hyperlink r:id="rId271">
        <w:r>
          <w:rPr>
            <w:color w:val="000000"/>
          </w:rPr>
          <w:t xml:space="preserve"> Systems-level identification of key transcription factors in immune cell specification. </w:t>
        </w:r>
      </w:hyperlink>
      <w:hyperlink r:id="rId272">
        <w:proofErr w:type="spellStart"/>
        <w:r>
          <w:rPr>
            <w:i/>
            <w:color w:val="000000"/>
          </w:rPr>
          <w:t>PLoS</w:t>
        </w:r>
        <w:proofErr w:type="spellEnd"/>
        <w:r>
          <w:rPr>
            <w:i/>
            <w:color w:val="000000"/>
          </w:rPr>
          <w:t xml:space="preserve"> </w:t>
        </w:r>
        <w:proofErr w:type="spellStart"/>
        <w:r>
          <w:rPr>
            <w:i/>
            <w:color w:val="000000"/>
          </w:rPr>
          <w:t>Comput</w:t>
        </w:r>
        <w:proofErr w:type="spellEnd"/>
        <w:r>
          <w:rPr>
            <w:i/>
            <w:color w:val="000000"/>
          </w:rPr>
          <w:t>. Biol.</w:t>
        </w:r>
      </w:hyperlink>
      <w:hyperlink r:id="rId273">
        <w:r>
          <w:rPr>
            <w:color w:val="000000"/>
          </w:rPr>
          <w:t xml:space="preserve"> </w:t>
        </w:r>
      </w:hyperlink>
      <w:hyperlink r:id="rId274">
        <w:r>
          <w:rPr>
            <w:b/>
            <w:color w:val="000000"/>
          </w:rPr>
          <w:t>18</w:t>
        </w:r>
      </w:hyperlink>
      <w:hyperlink r:id="rId275">
        <w:r>
          <w:rPr>
            <w:color w:val="000000"/>
          </w:rPr>
          <w:t>, e1010116 (2022).</w:t>
        </w:r>
      </w:hyperlink>
    </w:p>
    <w:p w14:paraId="30F439C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36.</w:t>
      </w:r>
      <w:r>
        <w:rPr>
          <w:color w:val="000000"/>
        </w:rPr>
        <w:tab/>
      </w:r>
      <w:hyperlink r:id="rId276">
        <w:r>
          <w:rPr>
            <w:color w:val="000000"/>
          </w:rPr>
          <w:t xml:space="preserve">Chung, H. K. </w:t>
        </w:r>
      </w:hyperlink>
      <w:hyperlink r:id="rId277">
        <w:r>
          <w:rPr>
            <w:i/>
            <w:color w:val="000000"/>
          </w:rPr>
          <w:t>et al.</w:t>
        </w:r>
      </w:hyperlink>
      <w:hyperlink r:id="rId278">
        <w:r>
          <w:rPr>
            <w:color w:val="000000"/>
          </w:rPr>
          <w:t xml:space="preserve"> Multiomics atlas-assisted discovery of transcription factors enables specific cell state programming. </w:t>
        </w:r>
      </w:hyperlink>
      <w:hyperlink r:id="rId279">
        <w:proofErr w:type="spellStart"/>
        <w:r>
          <w:rPr>
            <w:i/>
            <w:color w:val="000000"/>
          </w:rPr>
          <w:t>bioRxiv</w:t>
        </w:r>
        <w:proofErr w:type="spellEnd"/>
      </w:hyperlink>
      <w:hyperlink r:id="rId280">
        <w:r>
          <w:rPr>
            <w:color w:val="000000"/>
          </w:rPr>
          <w:t xml:space="preserve"> (2023) doi:</w:t>
        </w:r>
      </w:hyperlink>
      <w:hyperlink r:id="rId281">
        <w:r>
          <w:rPr>
            <w:color w:val="000000"/>
          </w:rPr>
          <w:t>10.1101/2023.01.03.522354</w:t>
        </w:r>
      </w:hyperlink>
      <w:hyperlink r:id="rId282">
        <w:r>
          <w:rPr>
            <w:color w:val="000000"/>
          </w:rPr>
          <w:t>.</w:t>
        </w:r>
      </w:hyperlink>
    </w:p>
    <w:p w14:paraId="24592B09"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37.</w:t>
      </w:r>
      <w:r>
        <w:rPr>
          <w:color w:val="000000"/>
        </w:rPr>
        <w:tab/>
      </w:r>
      <w:hyperlink r:id="rId283">
        <w:r>
          <w:rPr>
            <w:color w:val="000000"/>
          </w:rPr>
          <w:t xml:space="preserve">Kuhn, M. Building Predictive Models in R Using the caret Package. </w:t>
        </w:r>
      </w:hyperlink>
      <w:hyperlink r:id="rId284">
        <w:r>
          <w:rPr>
            <w:i/>
            <w:color w:val="000000"/>
          </w:rPr>
          <w:t xml:space="preserve">J. Stat. </w:t>
        </w:r>
        <w:proofErr w:type="spellStart"/>
        <w:r>
          <w:rPr>
            <w:i/>
            <w:color w:val="000000"/>
          </w:rPr>
          <w:t>Softw</w:t>
        </w:r>
        <w:proofErr w:type="spellEnd"/>
        <w:r>
          <w:rPr>
            <w:i/>
            <w:color w:val="000000"/>
          </w:rPr>
          <w:t>.</w:t>
        </w:r>
      </w:hyperlink>
      <w:hyperlink r:id="rId285">
        <w:r>
          <w:rPr>
            <w:color w:val="000000"/>
          </w:rPr>
          <w:t xml:space="preserve"> </w:t>
        </w:r>
      </w:hyperlink>
      <w:hyperlink r:id="rId286">
        <w:r>
          <w:rPr>
            <w:b/>
            <w:color w:val="000000"/>
          </w:rPr>
          <w:t>28</w:t>
        </w:r>
      </w:hyperlink>
      <w:hyperlink r:id="rId287">
        <w:r>
          <w:rPr>
            <w:color w:val="000000"/>
          </w:rPr>
          <w:t>, 1–26 (2008).</w:t>
        </w:r>
      </w:hyperlink>
    </w:p>
    <w:p w14:paraId="0BD4C46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38.</w:t>
      </w:r>
      <w:r>
        <w:rPr>
          <w:color w:val="000000"/>
        </w:rPr>
        <w:tab/>
      </w:r>
      <w:hyperlink r:id="rId288">
        <w:r>
          <w:rPr>
            <w:color w:val="000000"/>
          </w:rPr>
          <w:t xml:space="preserve">Ainsworth, R. I. </w:t>
        </w:r>
      </w:hyperlink>
      <w:hyperlink r:id="rId289">
        <w:r>
          <w:rPr>
            <w:i/>
            <w:color w:val="000000"/>
          </w:rPr>
          <w:t>et al.</w:t>
        </w:r>
      </w:hyperlink>
      <w:hyperlink r:id="rId290">
        <w:r>
          <w:rPr>
            <w:color w:val="000000"/>
          </w:rPr>
          <w:t xml:space="preserve"> Systems-biology analysis of rheumatoid arthritis fibroblast-like synoviocytes implicates cell line-specific transcription factor function. </w:t>
        </w:r>
      </w:hyperlink>
      <w:hyperlink r:id="rId291">
        <w:r>
          <w:rPr>
            <w:i/>
            <w:color w:val="000000"/>
          </w:rPr>
          <w:t>Nat. Commun.</w:t>
        </w:r>
      </w:hyperlink>
      <w:hyperlink r:id="rId292">
        <w:r>
          <w:rPr>
            <w:color w:val="000000"/>
          </w:rPr>
          <w:t xml:space="preserve"> </w:t>
        </w:r>
      </w:hyperlink>
      <w:hyperlink r:id="rId293">
        <w:r>
          <w:rPr>
            <w:b/>
            <w:color w:val="000000"/>
          </w:rPr>
          <w:t>13</w:t>
        </w:r>
      </w:hyperlink>
      <w:hyperlink r:id="rId294">
        <w:r>
          <w:rPr>
            <w:color w:val="000000"/>
          </w:rPr>
          <w:t>, 1–11 (2022).</w:t>
        </w:r>
      </w:hyperlink>
    </w:p>
    <w:p w14:paraId="7C7F4582"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39.</w:t>
      </w:r>
      <w:r>
        <w:rPr>
          <w:color w:val="000000"/>
        </w:rPr>
        <w:tab/>
      </w:r>
      <w:hyperlink r:id="rId295">
        <w:r>
          <w:rPr>
            <w:color w:val="000000"/>
          </w:rPr>
          <w:t xml:space="preserve">Denk, A. E. </w:t>
        </w:r>
      </w:hyperlink>
      <w:hyperlink r:id="rId296">
        <w:r>
          <w:rPr>
            <w:i/>
            <w:color w:val="000000"/>
          </w:rPr>
          <w:t>et al.</w:t>
        </w:r>
      </w:hyperlink>
      <w:hyperlink r:id="rId297">
        <w:r>
          <w:rPr>
            <w:color w:val="000000"/>
          </w:rPr>
          <w:t xml:space="preserve"> Slit3 inhibits Robo3-induced invasion of synovial fibroblasts in rheumatoid </w:t>
        </w:r>
        <w:r>
          <w:rPr>
            <w:color w:val="000000"/>
          </w:rPr>
          <w:lastRenderedPageBreak/>
          <w:t xml:space="preserve">arthritis. </w:t>
        </w:r>
      </w:hyperlink>
      <w:hyperlink r:id="rId298">
        <w:r>
          <w:rPr>
            <w:i/>
            <w:color w:val="000000"/>
          </w:rPr>
          <w:t xml:space="preserve">Arthritis Res. </w:t>
        </w:r>
        <w:proofErr w:type="spellStart"/>
        <w:r>
          <w:rPr>
            <w:i/>
            <w:color w:val="000000"/>
          </w:rPr>
          <w:t>Ther</w:t>
        </w:r>
        <w:proofErr w:type="spellEnd"/>
        <w:r>
          <w:rPr>
            <w:i/>
            <w:color w:val="000000"/>
          </w:rPr>
          <w:t>.</w:t>
        </w:r>
      </w:hyperlink>
      <w:hyperlink r:id="rId299">
        <w:r>
          <w:rPr>
            <w:color w:val="000000"/>
          </w:rPr>
          <w:t xml:space="preserve"> </w:t>
        </w:r>
      </w:hyperlink>
      <w:hyperlink r:id="rId300">
        <w:r>
          <w:rPr>
            <w:b/>
            <w:color w:val="000000"/>
          </w:rPr>
          <w:t>12</w:t>
        </w:r>
      </w:hyperlink>
      <w:hyperlink r:id="rId301">
        <w:r>
          <w:rPr>
            <w:color w:val="000000"/>
          </w:rPr>
          <w:t>, 1–9 (2010).</w:t>
        </w:r>
      </w:hyperlink>
    </w:p>
    <w:p w14:paraId="399A7ED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40.</w:t>
      </w:r>
      <w:r>
        <w:rPr>
          <w:color w:val="000000"/>
        </w:rPr>
        <w:tab/>
      </w:r>
      <w:hyperlink r:id="rId302">
        <w:r>
          <w:rPr>
            <w:color w:val="000000"/>
          </w:rPr>
          <w:t xml:space="preserve">Farrugia, M. &amp; Baron, B. The role of TNF-α in rheumatoid arthritis: a focus on regulatory T cells. </w:t>
        </w:r>
      </w:hyperlink>
      <w:hyperlink r:id="rId303">
        <w:r>
          <w:rPr>
            <w:i/>
            <w:color w:val="000000"/>
          </w:rPr>
          <w:t>Transl. Res.</w:t>
        </w:r>
      </w:hyperlink>
      <w:hyperlink r:id="rId304">
        <w:r>
          <w:rPr>
            <w:color w:val="000000"/>
          </w:rPr>
          <w:t xml:space="preserve"> </w:t>
        </w:r>
      </w:hyperlink>
      <w:hyperlink r:id="rId305">
        <w:r>
          <w:rPr>
            <w:b/>
            <w:color w:val="000000"/>
          </w:rPr>
          <w:t>2</w:t>
        </w:r>
      </w:hyperlink>
      <w:hyperlink r:id="rId306">
        <w:r>
          <w:rPr>
            <w:color w:val="000000"/>
          </w:rPr>
          <w:t>, 84–90 (2016).</w:t>
        </w:r>
      </w:hyperlink>
    </w:p>
    <w:p w14:paraId="7701E13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41.</w:t>
      </w:r>
      <w:r>
        <w:rPr>
          <w:color w:val="000000"/>
        </w:rPr>
        <w:tab/>
      </w:r>
      <w:hyperlink r:id="rId307">
        <w:proofErr w:type="spellStart"/>
        <w:r>
          <w:rPr>
            <w:color w:val="000000"/>
          </w:rPr>
          <w:t>Roghani</w:t>
        </w:r>
        <w:proofErr w:type="spellEnd"/>
        <w:r>
          <w:rPr>
            <w:color w:val="000000"/>
          </w:rPr>
          <w:t xml:space="preserve">, S. A. </w:t>
        </w:r>
      </w:hyperlink>
      <w:hyperlink r:id="rId308">
        <w:r>
          <w:rPr>
            <w:i/>
            <w:color w:val="000000"/>
          </w:rPr>
          <w:t>et al.</w:t>
        </w:r>
      </w:hyperlink>
      <w:hyperlink r:id="rId309">
        <w:r>
          <w:rPr>
            <w:color w:val="000000"/>
          </w:rPr>
          <w:t xml:space="preserve"> Investigating the correlation of the NF-</w:t>
        </w:r>
        <w:proofErr w:type="spellStart"/>
        <w:r>
          <w:rPr>
            <w:color w:val="000000"/>
          </w:rPr>
          <w:t>κB</w:t>
        </w:r>
        <w:proofErr w:type="spellEnd"/>
        <w:r>
          <w:rPr>
            <w:color w:val="000000"/>
          </w:rPr>
          <w:t xml:space="preserve"> and FoxP3 gene expression with the plasma levels of pro- and anti-inflammatory cytokines in rheumatoid arthritis patients. </w:t>
        </w:r>
      </w:hyperlink>
      <w:hyperlink r:id="rId310">
        <w:r>
          <w:rPr>
            <w:i/>
            <w:color w:val="000000"/>
          </w:rPr>
          <w:t xml:space="preserve">Clin. </w:t>
        </w:r>
        <w:proofErr w:type="spellStart"/>
        <w:r>
          <w:rPr>
            <w:i/>
            <w:color w:val="000000"/>
          </w:rPr>
          <w:t>Rheumatol</w:t>
        </w:r>
        <w:proofErr w:type="spellEnd"/>
        <w:r>
          <w:rPr>
            <w:i/>
            <w:color w:val="000000"/>
          </w:rPr>
          <w:t>.</w:t>
        </w:r>
      </w:hyperlink>
      <w:hyperlink r:id="rId311">
        <w:r>
          <w:rPr>
            <w:color w:val="000000"/>
          </w:rPr>
          <w:t xml:space="preserve"> </w:t>
        </w:r>
      </w:hyperlink>
      <w:hyperlink r:id="rId312">
        <w:r>
          <w:rPr>
            <w:b/>
            <w:color w:val="000000"/>
          </w:rPr>
          <w:t>42</w:t>
        </w:r>
      </w:hyperlink>
      <w:hyperlink r:id="rId313">
        <w:r>
          <w:rPr>
            <w:color w:val="000000"/>
          </w:rPr>
          <w:t>, 1443–1450 (2023).</w:t>
        </w:r>
      </w:hyperlink>
    </w:p>
    <w:p w14:paraId="1E28E6C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42.</w:t>
      </w:r>
      <w:r>
        <w:rPr>
          <w:color w:val="000000"/>
        </w:rPr>
        <w:tab/>
      </w:r>
      <w:hyperlink r:id="rId314">
        <w:r>
          <w:rPr>
            <w:color w:val="000000"/>
          </w:rPr>
          <w:t xml:space="preserve">Ai, R. </w:t>
        </w:r>
      </w:hyperlink>
      <w:hyperlink r:id="rId315">
        <w:r>
          <w:rPr>
            <w:i/>
            <w:color w:val="000000"/>
          </w:rPr>
          <w:t>et al.</w:t>
        </w:r>
      </w:hyperlink>
      <w:hyperlink r:id="rId316">
        <w:r>
          <w:rPr>
            <w:color w:val="000000"/>
          </w:rPr>
          <w:t xml:space="preserve"> Comprehensive epigenetic landscape of rheumatoid arthritis fibroblast-like synoviocytes. </w:t>
        </w:r>
      </w:hyperlink>
      <w:hyperlink r:id="rId317">
        <w:r>
          <w:rPr>
            <w:i/>
            <w:color w:val="000000"/>
          </w:rPr>
          <w:t>Nat. Commun.</w:t>
        </w:r>
      </w:hyperlink>
      <w:hyperlink r:id="rId318">
        <w:r>
          <w:rPr>
            <w:color w:val="000000"/>
          </w:rPr>
          <w:t xml:space="preserve"> </w:t>
        </w:r>
      </w:hyperlink>
      <w:hyperlink r:id="rId319">
        <w:r>
          <w:rPr>
            <w:b/>
            <w:color w:val="000000"/>
          </w:rPr>
          <w:t>9</w:t>
        </w:r>
      </w:hyperlink>
      <w:hyperlink r:id="rId320">
        <w:r>
          <w:rPr>
            <w:color w:val="000000"/>
          </w:rPr>
          <w:t>, 1921 (2018).</w:t>
        </w:r>
      </w:hyperlink>
    </w:p>
    <w:p w14:paraId="222A08FB"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43.</w:t>
      </w:r>
      <w:r>
        <w:rPr>
          <w:color w:val="000000"/>
        </w:rPr>
        <w:tab/>
      </w:r>
      <w:hyperlink r:id="rId321">
        <w:r>
          <w:rPr>
            <w:color w:val="000000"/>
          </w:rPr>
          <w:t xml:space="preserve">Hilton, M. J. </w:t>
        </w:r>
      </w:hyperlink>
      <w:hyperlink r:id="rId322">
        <w:r>
          <w:rPr>
            <w:i/>
            <w:color w:val="000000"/>
          </w:rPr>
          <w:t>et al.</w:t>
        </w:r>
      </w:hyperlink>
      <w:hyperlink r:id="rId323">
        <w:r>
          <w:rPr>
            <w:color w:val="000000"/>
          </w:rPr>
          <w:t xml:space="preserve"> Notch signaling maintains bone marrow mesenchymal progenitors by suppressing osteoblast differentiation. </w:t>
        </w:r>
      </w:hyperlink>
      <w:hyperlink r:id="rId324">
        <w:r>
          <w:rPr>
            <w:i/>
            <w:color w:val="000000"/>
          </w:rPr>
          <w:t>Nat. Med.</w:t>
        </w:r>
      </w:hyperlink>
      <w:hyperlink r:id="rId325">
        <w:r>
          <w:rPr>
            <w:color w:val="000000"/>
          </w:rPr>
          <w:t xml:space="preserve"> </w:t>
        </w:r>
      </w:hyperlink>
      <w:hyperlink r:id="rId326">
        <w:r>
          <w:rPr>
            <w:b/>
            <w:color w:val="000000"/>
          </w:rPr>
          <w:t>14</w:t>
        </w:r>
      </w:hyperlink>
      <w:hyperlink r:id="rId327">
        <w:r>
          <w:rPr>
            <w:color w:val="000000"/>
          </w:rPr>
          <w:t>, 306–314 (2008).</w:t>
        </w:r>
      </w:hyperlink>
    </w:p>
    <w:p w14:paraId="41A750D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44.</w:t>
      </w:r>
      <w:r>
        <w:rPr>
          <w:color w:val="000000"/>
        </w:rPr>
        <w:tab/>
      </w:r>
      <w:hyperlink r:id="rId328">
        <w:r>
          <w:rPr>
            <w:color w:val="000000"/>
          </w:rPr>
          <w:t xml:space="preserve">Wei, K. </w:t>
        </w:r>
      </w:hyperlink>
      <w:hyperlink r:id="rId329">
        <w:r>
          <w:rPr>
            <w:i/>
            <w:color w:val="000000"/>
          </w:rPr>
          <w:t>et al.</w:t>
        </w:r>
      </w:hyperlink>
      <w:hyperlink r:id="rId330">
        <w:r>
          <w:rPr>
            <w:color w:val="000000"/>
          </w:rPr>
          <w:t xml:space="preserve"> Notch signaling drives synovial fibroblast identity and arthritis pathology. </w:t>
        </w:r>
      </w:hyperlink>
      <w:hyperlink r:id="rId331">
        <w:r>
          <w:rPr>
            <w:i/>
            <w:color w:val="000000"/>
          </w:rPr>
          <w:t>Nature</w:t>
        </w:r>
      </w:hyperlink>
      <w:hyperlink r:id="rId332">
        <w:r>
          <w:rPr>
            <w:color w:val="000000"/>
          </w:rPr>
          <w:t xml:space="preserve"> </w:t>
        </w:r>
      </w:hyperlink>
      <w:hyperlink r:id="rId333">
        <w:r>
          <w:rPr>
            <w:b/>
            <w:color w:val="000000"/>
          </w:rPr>
          <w:t>582</w:t>
        </w:r>
      </w:hyperlink>
      <w:hyperlink r:id="rId334">
        <w:r>
          <w:rPr>
            <w:color w:val="000000"/>
          </w:rPr>
          <w:t>, 259–264 (2020).</w:t>
        </w:r>
      </w:hyperlink>
    </w:p>
    <w:p w14:paraId="4AD5F34B"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45.</w:t>
      </w:r>
      <w:r>
        <w:rPr>
          <w:color w:val="000000"/>
        </w:rPr>
        <w:tab/>
      </w:r>
      <w:hyperlink r:id="rId335">
        <w:r>
          <w:rPr>
            <w:color w:val="000000"/>
          </w:rPr>
          <w:t xml:space="preserve">Bottini, A. </w:t>
        </w:r>
      </w:hyperlink>
      <w:hyperlink r:id="rId336">
        <w:r>
          <w:rPr>
            <w:i/>
            <w:color w:val="000000"/>
          </w:rPr>
          <w:t>et al.</w:t>
        </w:r>
      </w:hyperlink>
      <w:hyperlink r:id="rId337">
        <w:r>
          <w:rPr>
            <w:color w:val="000000"/>
          </w:rPr>
          <w:t xml:space="preserve"> PTPN14 phosphatase and YAP promote TGFβ </w:t>
        </w:r>
        <w:proofErr w:type="spellStart"/>
        <w:r>
          <w:rPr>
            <w:color w:val="000000"/>
          </w:rPr>
          <w:t>signalling</w:t>
        </w:r>
        <w:proofErr w:type="spellEnd"/>
        <w:r>
          <w:rPr>
            <w:color w:val="000000"/>
          </w:rPr>
          <w:t xml:space="preserve"> in rheumatoid synoviocytes. </w:t>
        </w:r>
      </w:hyperlink>
      <w:hyperlink r:id="rId338">
        <w:r>
          <w:rPr>
            <w:i/>
            <w:color w:val="000000"/>
          </w:rPr>
          <w:t>Ann. Rheum. Dis.</w:t>
        </w:r>
      </w:hyperlink>
      <w:hyperlink r:id="rId339">
        <w:r>
          <w:rPr>
            <w:color w:val="000000"/>
          </w:rPr>
          <w:t xml:space="preserve"> </w:t>
        </w:r>
      </w:hyperlink>
      <w:hyperlink r:id="rId340">
        <w:r>
          <w:rPr>
            <w:b/>
            <w:color w:val="000000"/>
          </w:rPr>
          <w:t>78</w:t>
        </w:r>
      </w:hyperlink>
      <w:hyperlink r:id="rId341">
        <w:r>
          <w:rPr>
            <w:color w:val="000000"/>
          </w:rPr>
          <w:t>, 600–609 (2019).</w:t>
        </w:r>
      </w:hyperlink>
    </w:p>
    <w:p w14:paraId="0CE3694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46.</w:t>
      </w:r>
      <w:r>
        <w:rPr>
          <w:color w:val="000000"/>
        </w:rPr>
        <w:tab/>
      </w:r>
      <w:hyperlink r:id="rId342">
        <w:r>
          <w:rPr>
            <w:color w:val="000000"/>
          </w:rPr>
          <w:t xml:space="preserve">Ma, B. &amp; </w:t>
        </w:r>
        <w:proofErr w:type="spellStart"/>
        <w:r>
          <w:rPr>
            <w:color w:val="000000"/>
          </w:rPr>
          <w:t>Hottiger</w:t>
        </w:r>
        <w:proofErr w:type="spellEnd"/>
        <w:r>
          <w:rPr>
            <w:color w:val="000000"/>
          </w:rPr>
          <w:t xml:space="preserve">, M. O. Crosstalk between </w:t>
        </w:r>
        <w:proofErr w:type="spellStart"/>
        <w:r>
          <w:rPr>
            <w:color w:val="000000"/>
          </w:rPr>
          <w:t>Wnt</w:t>
        </w:r>
        <w:proofErr w:type="spellEnd"/>
        <w:r>
          <w:rPr>
            <w:color w:val="000000"/>
          </w:rPr>
          <w:t>/β-Catenin and NF-</w:t>
        </w:r>
        <w:proofErr w:type="spellStart"/>
        <w:r>
          <w:rPr>
            <w:color w:val="000000"/>
          </w:rPr>
          <w:t>κB</w:t>
        </w:r>
        <w:proofErr w:type="spellEnd"/>
        <w:r>
          <w:rPr>
            <w:color w:val="000000"/>
          </w:rPr>
          <w:t xml:space="preserve"> Signaling Pathway during Inflammation. </w:t>
        </w:r>
      </w:hyperlink>
      <w:hyperlink r:id="rId343">
        <w:r>
          <w:rPr>
            <w:i/>
            <w:color w:val="000000"/>
          </w:rPr>
          <w:t>Front. Immunol.</w:t>
        </w:r>
      </w:hyperlink>
      <w:hyperlink r:id="rId344">
        <w:r>
          <w:rPr>
            <w:color w:val="000000"/>
          </w:rPr>
          <w:t xml:space="preserve"> </w:t>
        </w:r>
      </w:hyperlink>
      <w:hyperlink r:id="rId345">
        <w:r>
          <w:rPr>
            <w:b/>
            <w:color w:val="000000"/>
          </w:rPr>
          <w:t>7</w:t>
        </w:r>
      </w:hyperlink>
      <w:hyperlink r:id="rId346">
        <w:r>
          <w:rPr>
            <w:color w:val="000000"/>
          </w:rPr>
          <w:t>, 221254 (2016).</w:t>
        </w:r>
      </w:hyperlink>
    </w:p>
    <w:p w14:paraId="0B49906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47.</w:t>
      </w:r>
      <w:r>
        <w:rPr>
          <w:color w:val="000000"/>
        </w:rPr>
        <w:tab/>
      </w:r>
      <w:hyperlink r:id="rId347">
        <w:r>
          <w:rPr>
            <w:color w:val="000000"/>
          </w:rPr>
          <w:t xml:space="preserve">Nagata, K. </w:t>
        </w:r>
      </w:hyperlink>
      <w:hyperlink r:id="rId348">
        <w:r>
          <w:rPr>
            <w:i/>
            <w:color w:val="000000"/>
          </w:rPr>
          <w:t>et al.</w:t>
        </w:r>
      </w:hyperlink>
      <w:hyperlink r:id="rId349">
        <w:r>
          <w:rPr>
            <w:color w:val="000000"/>
          </w:rPr>
          <w:t xml:space="preserve"> Runx2 and Runx3 differentially regulate articular chondrocytes during surgically induced osteoarthritis development. </w:t>
        </w:r>
      </w:hyperlink>
      <w:hyperlink r:id="rId350">
        <w:r>
          <w:rPr>
            <w:i/>
            <w:color w:val="000000"/>
          </w:rPr>
          <w:t>Nat. Commun.</w:t>
        </w:r>
      </w:hyperlink>
      <w:hyperlink r:id="rId351">
        <w:r>
          <w:rPr>
            <w:color w:val="000000"/>
          </w:rPr>
          <w:t xml:space="preserve"> </w:t>
        </w:r>
      </w:hyperlink>
      <w:hyperlink r:id="rId352">
        <w:r>
          <w:rPr>
            <w:b/>
            <w:color w:val="000000"/>
          </w:rPr>
          <w:t>13</w:t>
        </w:r>
      </w:hyperlink>
      <w:hyperlink r:id="rId353">
        <w:r>
          <w:rPr>
            <w:color w:val="000000"/>
          </w:rPr>
          <w:t>, 6187 (2022).</w:t>
        </w:r>
      </w:hyperlink>
    </w:p>
    <w:p w14:paraId="20354BDC" w14:textId="77777777" w:rsidR="006F371C" w:rsidRDefault="003C3B5E">
      <w:pPr>
        <w:widowControl w:val="0"/>
        <w:pBdr>
          <w:top w:val="nil"/>
          <w:left w:val="nil"/>
          <w:bottom w:val="nil"/>
          <w:right w:val="nil"/>
          <w:between w:val="nil"/>
        </w:pBdr>
        <w:spacing w:after="220" w:line="480" w:lineRule="auto"/>
        <w:ind w:left="440" w:hanging="440"/>
        <w:rPr>
          <w:color w:val="000000"/>
        </w:rPr>
      </w:pPr>
      <w:r>
        <w:rPr>
          <w:color w:val="000000"/>
        </w:rPr>
        <w:t>48.</w:t>
      </w:r>
      <w:r>
        <w:rPr>
          <w:color w:val="000000"/>
        </w:rPr>
        <w:tab/>
      </w:r>
      <w:hyperlink r:id="rId354">
        <w:proofErr w:type="spellStart"/>
        <w:r>
          <w:rPr>
            <w:color w:val="000000"/>
          </w:rPr>
          <w:t>Meednu</w:t>
        </w:r>
        <w:proofErr w:type="spellEnd"/>
        <w:r>
          <w:rPr>
            <w:color w:val="000000"/>
          </w:rPr>
          <w:t xml:space="preserve">, N. </w:t>
        </w:r>
      </w:hyperlink>
      <w:hyperlink r:id="rId355">
        <w:r>
          <w:rPr>
            <w:i/>
            <w:color w:val="000000"/>
          </w:rPr>
          <w:t>et al.</w:t>
        </w:r>
      </w:hyperlink>
      <w:hyperlink r:id="rId356">
        <w:r>
          <w:rPr>
            <w:color w:val="000000"/>
          </w:rPr>
          <w:t xml:space="preserve"> Dynamic spectrum of ectopic lymphoid B cell activation and hypermutation in the RA synovium characterized by NR4A nuclear receptor expression. </w:t>
        </w:r>
      </w:hyperlink>
      <w:hyperlink r:id="rId357">
        <w:r>
          <w:rPr>
            <w:i/>
            <w:color w:val="000000"/>
          </w:rPr>
          <w:t>Cell Rep.</w:t>
        </w:r>
      </w:hyperlink>
      <w:hyperlink r:id="rId358">
        <w:r>
          <w:rPr>
            <w:color w:val="000000"/>
          </w:rPr>
          <w:t xml:space="preserve"> </w:t>
        </w:r>
      </w:hyperlink>
      <w:hyperlink r:id="rId359">
        <w:r>
          <w:rPr>
            <w:b/>
            <w:color w:val="000000"/>
          </w:rPr>
          <w:t>39</w:t>
        </w:r>
      </w:hyperlink>
      <w:hyperlink r:id="rId360">
        <w:r>
          <w:rPr>
            <w:color w:val="000000"/>
          </w:rPr>
          <w:t>, 110766 (2022).</w:t>
        </w:r>
      </w:hyperlink>
    </w:p>
    <w:p w14:paraId="37ABF03E" w14:textId="77777777" w:rsidR="006F371C" w:rsidRDefault="006F371C">
      <w:pPr>
        <w:widowControl w:val="0"/>
        <w:pBdr>
          <w:top w:val="nil"/>
          <w:left w:val="nil"/>
          <w:bottom w:val="nil"/>
          <w:right w:val="nil"/>
          <w:between w:val="nil"/>
        </w:pBdr>
        <w:spacing w:after="220" w:line="360" w:lineRule="auto"/>
        <w:ind w:left="440" w:hanging="440"/>
      </w:pPr>
    </w:p>
    <w:p w14:paraId="5A2C52A3" w14:textId="77777777" w:rsidR="006F371C" w:rsidRDefault="003C3B5E">
      <w:pPr>
        <w:pStyle w:val="Heading3"/>
        <w:spacing w:line="360" w:lineRule="auto"/>
      </w:pPr>
      <w:bookmarkStart w:id="220" w:name="_3as4poj" w:colFirst="0" w:colLast="0"/>
      <w:bookmarkEnd w:id="220"/>
      <w:r>
        <w:br w:type="page"/>
      </w:r>
    </w:p>
    <w:p w14:paraId="716B286E" w14:textId="77777777" w:rsidR="006F371C" w:rsidRDefault="003C3B5E">
      <w:pPr>
        <w:pStyle w:val="Heading3"/>
        <w:spacing w:line="360" w:lineRule="auto"/>
      </w:pPr>
      <w:r>
        <w:lastRenderedPageBreak/>
        <w:t>Acknowledgments:</w:t>
      </w:r>
    </w:p>
    <w:p w14:paraId="3E324262" w14:textId="2929708F" w:rsidR="008821CA" w:rsidRDefault="003C3B5E">
      <w:pPr>
        <w:spacing w:line="360" w:lineRule="auto"/>
      </w:pPr>
      <w:r>
        <w:t>This project was supported by grant</w:t>
      </w:r>
      <w:r w:rsidR="003E1D94">
        <w:t>s</w:t>
      </w:r>
      <w:r>
        <w:t xml:space="preserve"> from the Allen Institute for Immunology</w:t>
      </w:r>
      <w:r w:rsidR="00B41978">
        <w:t xml:space="preserve"> and NIH (R01AR065466 to WW and GSF)</w:t>
      </w:r>
      <w:r>
        <w:t xml:space="preserve">. We thank the study participants for their valuable time and contributions to this study. We thank the clinical research team at University of California, San Diego, University of Colorado, Benaroya Research Institute for recruitment and sample preparation. </w:t>
      </w:r>
      <w:r w:rsidR="008821CA" w:rsidRPr="008821CA">
        <w:t>We thank the Allen Institute founder, P.G. Allen, for his vision, encouragement and support. We thank Adam Savage for support and critical review of the manuscript, the Allen Institute for Immunology operations team for maintaining the productive research environment, and the Human Immune System Explorer (HISE) software development team for their support and dedication. This paper and the research behind it would not have been possible without HISE, a collaborative computational data analysis environment for life sciences research.</w:t>
      </w:r>
    </w:p>
    <w:p w14:paraId="6E28FFE0" w14:textId="77777777" w:rsidR="006F371C" w:rsidRDefault="006F371C">
      <w:pPr>
        <w:spacing w:line="360" w:lineRule="auto"/>
      </w:pPr>
    </w:p>
    <w:p w14:paraId="35ED2C09" w14:textId="77777777" w:rsidR="006F371C" w:rsidRDefault="003C3B5E">
      <w:pPr>
        <w:pStyle w:val="Heading3"/>
        <w:spacing w:line="360" w:lineRule="auto"/>
      </w:pPr>
      <w:bookmarkStart w:id="221" w:name="_1pxezwc" w:colFirst="0" w:colLast="0"/>
      <w:bookmarkEnd w:id="221"/>
      <w:r>
        <w:t>Author contributions:</w:t>
      </w:r>
    </w:p>
    <w:p w14:paraId="66BF3241" w14:textId="2FD5CD4A" w:rsidR="006F371C" w:rsidRDefault="003C3B5E">
      <w:pPr>
        <w:spacing w:line="360" w:lineRule="auto"/>
      </w:pPr>
      <w:r>
        <w:t>GSF, WW, K</w:t>
      </w:r>
      <w:r w:rsidR="00791FC0">
        <w:t>D</w:t>
      </w:r>
      <w:r>
        <w:t>D, VMH, J</w:t>
      </w:r>
      <w:r w:rsidR="00791FC0">
        <w:t>H</w:t>
      </w:r>
      <w:r>
        <w:t>B and T</w:t>
      </w:r>
      <w:r w:rsidR="00791FC0">
        <w:t>F</w:t>
      </w:r>
      <w:r>
        <w:t xml:space="preserve">B conceived and designed the project. </w:t>
      </w:r>
    </w:p>
    <w:p w14:paraId="4FF7D169" w14:textId="44A5749A" w:rsidR="006F371C" w:rsidRDefault="003C3B5E">
      <w:pPr>
        <w:spacing w:line="360" w:lineRule="auto"/>
      </w:pPr>
      <w:r>
        <w:t xml:space="preserve">KN, VT, LL, AO, AW, MF, CS, </w:t>
      </w:r>
      <w:r w:rsidR="00C5367A">
        <w:t>JH</w:t>
      </w:r>
      <w:r w:rsidR="005629AA">
        <w:t>B, CS</w:t>
      </w:r>
      <w:r>
        <w:t xml:space="preserve"> identified and worked with the research subjects who participated and managed the project</w:t>
      </w:r>
      <w:r w:rsidR="005629AA">
        <w:t>, with assistance from MLF, MKD, KAK, FZ, LKM, MC, BH, MS.</w:t>
      </w:r>
    </w:p>
    <w:p w14:paraId="3D85DB34" w14:textId="0641397B" w:rsidR="0007077C" w:rsidRDefault="003C3B5E" w:rsidP="0007077C">
      <w:pPr>
        <w:spacing w:line="360" w:lineRule="auto"/>
      </w:pPr>
      <w:r>
        <w:t>DB developed methodology and DB supervised the sample collection and processing</w:t>
      </w:r>
      <w:r w:rsidR="00B31C27">
        <w:t>.</w:t>
      </w:r>
      <w:r w:rsidR="0007077C" w:rsidRPr="0007077C">
        <w:t xml:space="preserve"> </w:t>
      </w:r>
    </w:p>
    <w:p w14:paraId="201FA5D2" w14:textId="652983FD" w:rsidR="0007077C" w:rsidRPr="0007077C" w:rsidRDefault="0007077C" w:rsidP="0007077C">
      <w:pPr>
        <w:spacing w:line="360" w:lineRule="auto"/>
      </w:pPr>
      <w:r w:rsidRPr="0007077C">
        <w:t xml:space="preserve">PG, MW, VH, JR </w:t>
      </w:r>
      <w:r>
        <w:t>p</w:t>
      </w:r>
      <w:r w:rsidRPr="0007077C">
        <w:t>erformed studies that generated data for the project</w:t>
      </w:r>
      <w:r>
        <w:t>. LO d</w:t>
      </w:r>
      <w:r w:rsidRPr="0007077C">
        <w:t>eveloped methodology</w:t>
      </w:r>
      <w:r w:rsidR="00B31C27">
        <w:t xml:space="preserve"> and performed</w:t>
      </w:r>
      <w:r w:rsidRPr="0007077C">
        <w:t xml:space="preserve"> analysis</w:t>
      </w:r>
      <w:r>
        <w:t>. MAG, PS s</w:t>
      </w:r>
      <w:r w:rsidRPr="0007077C">
        <w:t>upervised data acquisition</w:t>
      </w:r>
      <w:r>
        <w:t xml:space="preserve">. LB </w:t>
      </w:r>
      <w:proofErr w:type="gramStart"/>
      <w:r>
        <w:t>is in charge of</w:t>
      </w:r>
      <w:proofErr w:type="gramEnd"/>
      <w:r>
        <w:t xml:space="preserve"> p</w:t>
      </w:r>
      <w:r w:rsidRPr="0007077C">
        <w:t xml:space="preserve">roject management </w:t>
      </w:r>
      <w:r>
        <w:t>and TFB for c</w:t>
      </w:r>
      <w:r w:rsidRPr="0007077C">
        <w:t>ohort conceptualization</w:t>
      </w:r>
      <w:r>
        <w:t>.</w:t>
      </w:r>
    </w:p>
    <w:p w14:paraId="16415E35" w14:textId="71B2A3D5" w:rsidR="006F371C" w:rsidRDefault="003C3B5E">
      <w:pPr>
        <w:spacing w:line="360" w:lineRule="auto"/>
      </w:pPr>
      <w:r>
        <w:t xml:space="preserve">CL and WW performed </w:t>
      </w:r>
      <w:r w:rsidR="005629AA">
        <w:t>bioinformatics</w:t>
      </w:r>
      <w:r>
        <w:t xml:space="preserve"> analysis</w:t>
      </w:r>
      <w:r w:rsidR="005629AA">
        <w:t xml:space="preserve"> with assistance from EBP and PW.</w:t>
      </w:r>
      <w:r>
        <w:t xml:space="preserve"> </w:t>
      </w:r>
    </w:p>
    <w:p w14:paraId="64C7DBBD" w14:textId="77777777" w:rsidR="006F371C" w:rsidRDefault="003C3B5E">
      <w:pPr>
        <w:spacing w:line="360" w:lineRule="auto"/>
      </w:pPr>
      <w:r>
        <w:t xml:space="preserve">CL, WW, and GSF interpreted analytical results. </w:t>
      </w:r>
    </w:p>
    <w:p w14:paraId="6245BC3F" w14:textId="77777777" w:rsidR="006F371C" w:rsidRDefault="003C3B5E">
      <w:pPr>
        <w:spacing w:line="360" w:lineRule="auto"/>
      </w:pPr>
      <w:r>
        <w:t xml:space="preserve">CL, WW and GSF drafted the initial manuscript. </w:t>
      </w:r>
    </w:p>
    <w:p w14:paraId="2853ADE1" w14:textId="77777777" w:rsidR="006F371C" w:rsidRDefault="003C3B5E">
      <w:pPr>
        <w:spacing w:line="360" w:lineRule="auto"/>
      </w:pPr>
      <w:r>
        <w:t>All authors reviewed and edited the manuscript. All authors approved the final manuscript.</w:t>
      </w:r>
    </w:p>
    <w:p w14:paraId="2D426748" w14:textId="77777777" w:rsidR="006F371C" w:rsidRDefault="006F371C">
      <w:pPr>
        <w:spacing w:line="360" w:lineRule="auto"/>
      </w:pPr>
    </w:p>
    <w:p w14:paraId="67810720" w14:textId="77777777" w:rsidR="006F371C" w:rsidRDefault="006F371C">
      <w:pPr>
        <w:spacing w:line="360" w:lineRule="auto"/>
      </w:pPr>
    </w:p>
    <w:p w14:paraId="5BFB4BE3" w14:textId="77777777" w:rsidR="006F371C" w:rsidRDefault="003C3B5E">
      <w:pPr>
        <w:pStyle w:val="Heading3"/>
        <w:spacing w:line="360" w:lineRule="auto"/>
      </w:pPr>
      <w:bookmarkStart w:id="222" w:name="_49x2ik5" w:colFirst="0" w:colLast="0"/>
      <w:bookmarkEnd w:id="222"/>
      <w:r>
        <w:t>Competing interests:</w:t>
      </w:r>
    </w:p>
    <w:p w14:paraId="529B2791" w14:textId="2D11FBC8" w:rsidR="006F371C" w:rsidRDefault="000514D7">
      <w:pPr>
        <w:spacing w:line="360" w:lineRule="auto"/>
      </w:pPr>
      <w:r w:rsidRPr="000514D7">
        <w:t xml:space="preserve">J.H.B. is a Scientific Co-Founder and Scientific Advisory Board member of </w:t>
      </w:r>
      <w:proofErr w:type="spellStart"/>
      <w:r w:rsidRPr="000514D7">
        <w:t>GentiBio</w:t>
      </w:r>
      <w:proofErr w:type="spellEnd"/>
      <w:r w:rsidRPr="000514D7">
        <w:t>, a consultant for Bristol Myers Squibb and Moderna and has past and current research projects sponsored by Amgen, Bristol Myers Squibb, Janssen, Novo Nordisk, and Pfizer. J.H.B also has a patent for tenascin-C autoantigenic epitopes in rheumatoid arthritis.</w:t>
      </w:r>
      <w:r>
        <w:t xml:space="preserve"> </w:t>
      </w:r>
      <w:r w:rsidR="003C3B5E">
        <w:t xml:space="preserve">The </w:t>
      </w:r>
      <w:r>
        <w:t xml:space="preserve">other </w:t>
      </w:r>
      <w:r w:rsidR="003C3B5E">
        <w:t>authors declare they have no competing interests.</w:t>
      </w:r>
      <w:r w:rsidR="003D70CC">
        <w:t xml:space="preserve"> A patent application is being prepared.</w:t>
      </w:r>
    </w:p>
    <w:p w14:paraId="2549D94B" w14:textId="77777777" w:rsidR="006F371C" w:rsidRDefault="003C3B5E">
      <w:pPr>
        <w:pStyle w:val="Heading3"/>
        <w:spacing w:line="360" w:lineRule="auto"/>
      </w:pPr>
      <w:bookmarkStart w:id="223" w:name="_147n2zr" w:colFirst="0" w:colLast="0"/>
      <w:bookmarkEnd w:id="223"/>
      <w:r>
        <w:br w:type="page"/>
      </w:r>
    </w:p>
    <w:p w14:paraId="1D21D024" w14:textId="77777777" w:rsidR="006F371C" w:rsidRDefault="003C3B5E">
      <w:pPr>
        <w:pStyle w:val="Heading3"/>
        <w:spacing w:line="360" w:lineRule="auto"/>
      </w:pPr>
      <w:bookmarkStart w:id="224" w:name="_3o7alnk" w:colFirst="0" w:colLast="0"/>
      <w:bookmarkEnd w:id="224"/>
      <w:r>
        <w:lastRenderedPageBreak/>
        <w:t>Supplementary Figures</w:t>
      </w:r>
    </w:p>
    <w:p w14:paraId="353AA9E7" w14:textId="77777777" w:rsidR="006F371C" w:rsidRDefault="003C3B5E">
      <w:pPr>
        <w:pStyle w:val="Heading4"/>
        <w:spacing w:line="360" w:lineRule="auto"/>
        <w:rPr>
          <w:b w:val="0"/>
        </w:rPr>
      </w:pPr>
      <w:bookmarkStart w:id="225" w:name="_23ckvvd" w:colFirst="0" w:colLast="0"/>
      <w:bookmarkEnd w:id="225"/>
      <w:r>
        <w:t xml:space="preserve">Fig. S1 Co-embedding of multi-omics data. (A) </w:t>
      </w:r>
      <w:r>
        <w:rPr>
          <w:b w:val="0"/>
        </w:rPr>
        <w:t xml:space="preserve">UMAP colored by 11 cell types in scRNA-seq cells (left) and scATAC-seq cells (right) respectively for one control sample. Color palette is the same as </w:t>
      </w:r>
      <w:r>
        <w:t>Fig. 1B</w:t>
      </w:r>
      <w:r>
        <w:rPr>
          <w:b w:val="0"/>
        </w:rPr>
        <w:t xml:space="preserve">. </w:t>
      </w:r>
      <w:r>
        <w:t xml:space="preserve">(B) </w:t>
      </w:r>
      <w:r>
        <w:rPr>
          <w:b w:val="0"/>
        </w:rPr>
        <w:t xml:space="preserve">UMAP colored by 11 major cell types (left) and assays (right) in cells from both scRNA-seq and scATAC-seq for the same control sample. Color palette is the same as </w:t>
      </w:r>
      <w:r>
        <w:t>Fig. 1C</w:t>
      </w:r>
      <w:r>
        <w:rPr>
          <w:b w:val="0"/>
        </w:rPr>
        <w:t xml:space="preserve">. </w:t>
      </w:r>
      <w:r>
        <w:t xml:space="preserve">(C) </w:t>
      </w:r>
      <w:r>
        <w:rPr>
          <w:b w:val="0"/>
        </w:rPr>
        <w:t>Cluster purity of each cluster across cell types. Cluster purity is the percentage of the cells of most abundant cell type. B naive, CD14 Mono, CD16 Mono, MAIT, and NK displayed the highest purity while purity scores for T cell subsets were more diverse across clusters and relatively lower.</w:t>
      </w:r>
      <w:r>
        <w:t xml:space="preserve"> (D) </w:t>
      </w:r>
      <w:r>
        <w:rPr>
          <w:b w:val="0"/>
        </w:rPr>
        <w:t xml:space="preserve">Representative cell identity distribution in pseudo-bulk cluster labeled as CD4 TCM in one At-Risk sample. Color legend is the same as </w:t>
      </w:r>
      <w:r>
        <w:t>Fig. 1B</w:t>
      </w:r>
      <w:r>
        <w:rPr>
          <w:b w:val="0"/>
        </w:rPr>
        <w:t xml:space="preserve">. </w:t>
      </w:r>
      <w:r>
        <w:br w:type="page"/>
      </w:r>
    </w:p>
    <w:p w14:paraId="2694DEEF" w14:textId="77777777" w:rsidR="006F371C" w:rsidRDefault="003C3B5E">
      <w:r>
        <w:rPr>
          <w:noProof/>
        </w:rPr>
        <w:lastRenderedPageBreak/>
        <w:drawing>
          <wp:inline distT="0" distB="0" distL="0" distR="0" wp14:anchorId="417EC59A" wp14:editId="376F79B1">
            <wp:extent cx="5943600" cy="7694295"/>
            <wp:effectExtent l="0" t="0" r="0" b="0"/>
            <wp:docPr id="2"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361"/>
                    <a:srcRect/>
                    <a:stretch>
                      <a:fillRect/>
                    </a:stretch>
                  </pic:blipFill>
                  <pic:spPr>
                    <a:xfrm>
                      <a:off x="0" y="0"/>
                      <a:ext cx="5943600" cy="7694295"/>
                    </a:xfrm>
                    <a:prstGeom prst="rect">
                      <a:avLst/>
                    </a:prstGeom>
                    <a:ln/>
                  </pic:spPr>
                </pic:pic>
              </a:graphicData>
            </a:graphic>
          </wp:inline>
        </w:drawing>
      </w:r>
    </w:p>
    <w:p w14:paraId="38392C66" w14:textId="77777777" w:rsidR="006F371C" w:rsidRDefault="003C3B5E">
      <w:pPr>
        <w:rPr>
          <w:b/>
        </w:rPr>
      </w:pPr>
      <w:bookmarkStart w:id="226" w:name="_ihv636" w:colFirst="0" w:colLast="0"/>
      <w:bookmarkEnd w:id="226"/>
      <w:r>
        <w:br w:type="page"/>
      </w:r>
    </w:p>
    <w:p w14:paraId="04691A07" w14:textId="77777777" w:rsidR="006F371C" w:rsidRDefault="003C3B5E">
      <w:pPr>
        <w:pStyle w:val="Heading4"/>
        <w:spacing w:line="360" w:lineRule="auto"/>
        <w:rPr>
          <w:b w:val="0"/>
        </w:rPr>
      </w:pPr>
      <w:r>
        <w:lastRenderedPageBreak/>
        <w:t xml:space="preserve">Fig. S2 Unsupervised clustering shows distinct TF regulatory patterns. (A) </w:t>
      </w:r>
      <w:r>
        <w:rPr>
          <w:b w:val="0"/>
        </w:rPr>
        <w:t xml:space="preserve">PCA for dimension reduction of the TF score matrix. The cumulative proportion of variance explained increased with a larger number of principal components (PCs). The first 300 PCs were kept according to the “elbow” method, which explained 85% variance. </w:t>
      </w:r>
      <w:r>
        <w:t xml:space="preserve">(B) </w:t>
      </w:r>
      <w:r>
        <w:rPr>
          <w:b w:val="0"/>
        </w:rPr>
        <w:t xml:space="preserve">First and second PCs of all clusters with color coded by cell types and shape coded by disease state. Circle represents ERA; triangle represents </w:t>
      </w:r>
      <w:proofErr w:type="gramStart"/>
      <w:r>
        <w:rPr>
          <w:b w:val="0"/>
        </w:rPr>
        <w:t>CON</w:t>
      </w:r>
      <w:proofErr w:type="gramEnd"/>
      <w:r>
        <w:rPr>
          <w:b w:val="0"/>
        </w:rPr>
        <w:t xml:space="preserve"> and square represents At-Risk. Each point is one cluster. Clusters are mostly separated by cell types instead of disease states. </w:t>
      </w:r>
      <w:r>
        <w:t xml:space="preserve">(C) </w:t>
      </w:r>
      <w:r>
        <w:rPr>
          <w:b w:val="0"/>
        </w:rPr>
        <w:t xml:space="preserve">Selecting the best distance metric and number of K according to the Silhouette metric. The Pearson correlation was chosen and K=5 was the ideal number, marked as the red point in the figure. </w:t>
      </w:r>
      <w:r>
        <w:t xml:space="preserve">(D) </w:t>
      </w:r>
      <w:r>
        <w:rPr>
          <w:b w:val="0"/>
        </w:rPr>
        <w:t xml:space="preserve">PageRank scores heatmap of all TFs across all clusters. TFs in rows (z-normalized), clusters in columns ordered by Kmeans group, and color of the cell in the matrix indicates the normalized PageRank scores with red displaying high scores. A group of TFs are significantly active in G2. </w:t>
      </w:r>
      <w:r>
        <w:t xml:space="preserve">(E) </w:t>
      </w:r>
      <w:r>
        <w:rPr>
          <w:b w:val="0"/>
        </w:rPr>
        <w:t xml:space="preserve">Intersection size of Kmeans group-specific TFs. Each group has its own unique set of active TFs. </w:t>
      </w:r>
      <w:r>
        <w:t xml:space="preserve">(F) </w:t>
      </w:r>
      <w:r>
        <w:rPr>
          <w:b w:val="0"/>
        </w:rPr>
        <w:t xml:space="preserve">Overlap of G2-specific TFs between At-Risk and ERA group. </w:t>
      </w:r>
      <w:r>
        <w:t xml:space="preserve">(G) </w:t>
      </w:r>
      <w:r>
        <w:rPr>
          <w:b w:val="0"/>
        </w:rPr>
        <w:t xml:space="preserve">Overlap of top 20 enriched pathways between At-Risk and ERA group. </w:t>
      </w:r>
      <w:r>
        <w:t xml:space="preserve">(H) </w:t>
      </w:r>
      <w:r>
        <w:rPr>
          <w:b w:val="0"/>
        </w:rPr>
        <w:t>G2 clusters per cell type of the total clusters per cell type in CON and At-Risk/ERA respectively. Labels within the bar follow the following format: number of G2 clusters (percentage of the total clusters).</w:t>
      </w:r>
    </w:p>
    <w:p w14:paraId="4F183145" w14:textId="77777777" w:rsidR="006F371C" w:rsidRDefault="003C3B5E">
      <w:r>
        <w:br w:type="page"/>
      </w:r>
      <w:r>
        <w:lastRenderedPageBreak/>
        <w:t xml:space="preserve"> </w:t>
      </w:r>
      <w:r>
        <w:rPr>
          <w:b/>
        </w:rPr>
        <w:t xml:space="preserve"> </w:t>
      </w:r>
      <w:r>
        <w:rPr>
          <w:noProof/>
        </w:rPr>
        <w:drawing>
          <wp:inline distT="0" distB="0" distL="0" distR="0" wp14:anchorId="4A9C3F7C" wp14:editId="673C5D20">
            <wp:extent cx="5943600" cy="7694295"/>
            <wp:effectExtent l="0" t="0" r="0" b="0"/>
            <wp:docPr id="1" name="image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screen&#10;&#10;Description automatically generated"/>
                    <pic:cNvPicPr preferRelativeResize="0"/>
                  </pic:nvPicPr>
                  <pic:blipFill>
                    <a:blip r:embed="rId362"/>
                    <a:srcRect/>
                    <a:stretch>
                      <a:fillRect/>
                    </a:stretch>
                  </pic:blipFill>
                  <pic:spPr>
                    <a:xfrm>
                      <a:off x="0" y="0"/>
                      <a:ext cx="5943600" cy="7694295"/>
                    </a:xfrm>
                    <a:prstGeom prst="rect">
                      <a:avLst/>
                    </a:prstGeom>
                    <a:ln/>
                  </pic:spPr>
                </pic:pic>
              </a:graphicData>
            </a:graphic>
          </wp:inline>
        </w:drawing>
      </w:r>
      <w:r>
        <w:br w:type="page"/>
      </w:r>
    </w:p>
    <w:p w14:paraId="6E26FCC7" w14:textId="77777777" w:rsidR="006F371C" w:rsidRDefault="003C3B5E">
      <w:pPr>
        <w:pStyle w:val="Heading4"/>
        <w:spacing w:line="360" w:lineRule="auto"/>
      </w:pPr>
      <w:bookmarkStart w:id="227" w:name="_32hioqz" w:colFirst="0" w:colLast="0"/>
      <w:bookmarkEnd w:id="227"/>
      <w:r>
        <w:lastRenderedPageBreak/>
        <w:t xml:space="preserve">Fig. S3 At-Risk/ERA signature is shared across multiple cell types. (A) </w:t>
      </w:r>
      <w:r>
        <w:rPr>
          <w:b w:val="0"/>
        </w:rPr>
        <w:t xml:space="preserve">G2-specific TFs whose regulatees are enriched in At-Risk/ERA signature pathways. The horizontal axis represents TFs, and the vertical axis represents signature pathways. </w:t>
      </w:r>
      <w:r>
        <w:t xml:space="preserve">(B) </w:t>
      </w:r>
      <w:r>
        <w:rPr>
          <w:b w:val="0"/>
        </w:rPr>
        <w:t xml:space="preserve">Heatmap of all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percent of clusters per total clusters per cell type for each participant. All the At-Risk and ERA participants had the signature in at least one cell type but not all CON participants had the signature. MAIT and Treg cells showed higher enrichment in CON while other T cells showed higher enrichment in At-Risk/ERA. </w:t>
      </w:r>
      <w:r>
        <w:t>(C)</w:t>
      </w:r>
      <w:r>
        <w:rPr>
          <w:b w:val="0"/>
        </w:rPr>
        <w:t xml:space="preserve"> Representative Reactome pathways enriched in each Kmeans group-specific regulatees. The horizontal axis represents Kmeans </w:t>
      </w:r>
      <w:proofErr w:type="gramStart"/>
      <w:r>
        <w:rPr>
          <w:b w:val="0"/>
        </w:rPr>
        <w:t>groups</w:t>
      </w:r>
      <w:proofErr w:type="gramEnd"/>
      <w:r>
        <w:rPr>
          <w:b w:val="0"/>
        </w:rPr>
        <w:t xml:space="preserve"> and the vertical axis represents pathways. Circle size represents the number of regulatees in the pathway and color represents the adjusted p-values. </w:t>
      </w:r>
      <w:r>
        <w:t xml:space="preserve">(D) </w:t>
      </w:r>
      <w:r>
        <w:rPr>
          <w:b w:val="0"/>
        </w:rPr>
        <w:t xml:space="preserve">Intersection of TFs enriched in 5 representative signature pathways. The horizontal axis is the signature </w:t>
      </w:r>
      <w:proofErr w:type="gramStart"/>
      <w:r>
        <w:rPr>
          <w:b w:val="0"/>
        </w:rPr>
        <w:t>pathway</w:t>
      </w:r>
      <w:proofErr w:type="gramEnd"/>
      <w:r>
        <w:rPr>
          <w:b w:val="0"/>
        </w:rPr>
        <w:t xml:space="preserve"> and the vertical axis is the set size. The first three vertical bars are the intersection sets and marked as red. The last five vertical bars are the sets unique in each signature pathway. The side horizontal bars are the original size of each pathway.</w:t>
      </w:r>
      <w:r>
        <w:t xml:space="preserve"> (E) </w:t>
      </w:r>
      <w:r>
        <w:rPr>
          <w:b w:val="0"/>
        </w:rPr>
        <w:t>Intersection of regulatees enriched in 5 representative signature pathways.</w:t>
      </w:r>
    </w:p>
    <w:p w14:paraId="68BC60E4" w14:textId="77777777" w:rsidR="006F371C" w:rsidRDefault="003C3B5E">
      <w:r>
        <w:br w:type="page"/>
      </w:r>
    </w:p>
    <w:p w14:paraId="1DDDFBBF" w14:textId="77777777" w:rsidR="006F371C" w:rsidRDefault="003C3B5E">
      <w:r>
        <w:rPr>
          <w:noProof/>
        </w:rPr>
        <w:lastRenderedPageBreak/>
        <w:drawing>
          <wp:inline distT="0" distB="0" distL="0" distR="0" wp14:anchorId="11CD6FBE" wp14:editId="11447AB5">
            <wp:extent cx="5943600" cy="7694295"/>
            <wp:effectExtent l="0" t="0" r="0" b="0"/>
            <wp:docPr id="4" name="image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graph&#10;&#10;Description automatically generated"/>
                    <pic:cNvPicPr preferRelativeResize="0"/>
                  </pic:nvPicPr>
                  <pic:blipFill>
                    <a:blip r:embed="rId363"/>
                    <a:srcRect/>
                    <a:stretch>
                      <a:fillRect/>
                    </a:stretch>
                  </pic:blipFill>
                  <pic:spPr>
                    <a:xfrm>
                      <a:off x="0" y="0"/>
                      <a:ext cx="5943600" cy="7694295"/>
                    </a:xfrm>
                    <a:prstGeom prst="rect">
                      <a:avLst/>
                    </a:prstGeom>
                    <a:ln/>
                  </pic:spPr>
                </pic:pic>
              </a:graphicData>
            </a:graphic>
          </wp:inline>
        </w:drawing>
      </w:r>
    </w:p>
    <w:p w14:paraId="680F9DF5" w14:textId="77777777" w:rsidR="006F371C" w:rsidRDefault="003C3B5E">
      <w:pPr>
        <w:pStyle w:val="Heading4"/>
        <w:spacing w:line="360" w:lineRule="auto"/>
        <w:rPr>
          <w:b w:val="0"/>
        </w:rPr>
      </w:pPr>
      <w:bookmarkStart w:id="228" w:name="_1hmsyys" w:colFirst="0" w:colLast="0"/>
      <w:bookmarkEnd w:id="228"/>
      <w:r>
        <w:br w:type="page"/>
      </w:r>
      <w:r>
        <w:lastRenderedPageBreak/>
        <w:t xml:space="preserve">Fig. S4 Cellular network comparison between two groups.  (A) </w:t>
      </w:r>
      <w:r>
        <w:rPr>
          <w:b w:val="0"/>
        </w:rPr>
        <w:t>Comparison of overall intercellular interactions between control and At-Risk/ERA groups, which didn’t show any significant difference on account of number and intensity of interactions.</w:t>
      </w:r>
      <w:r>
        <w:t xml:space="preserve"> (B) </w:t>
      </w:r>
      <w:r>
        <w:rPr>
          <w:b w:val="0"/>
        </w:rPr>
        <w:t xml:space="preserve">Sum of outgoing and incoming signaling strength across all signaling pathways in control and At-Risk/ERA groups. The horizontal axis represents the cell </w:t>
      </w:r>
      <w:proofErr w:type="gramStart"/>
      <w:r>
        <w:rPr>
          <w:b w:val="0"/>
        </w:rPr>
        <w:t>types</w:t>
      </w:r>
      <w:proofErr w:type="gramEnd"/>
      <w:r>
        <w:rPr>
          <w:b w:val="0"/>
        </w:rPr>
        <w:t xml:space="preserve"> and the vertical axis represents each individual. Gradient red colors represent the total outgoing signaling strength with red displaying higher values. Gradient blue colors represent the total incoming signaling strength with blue displaying higher values. At-Risk/ERA has higher outgoing and incoming signals compared to control. </w:t>
      </w:r>
      <w:r>
        <w:t xml:space="preserve">(C) </w:t>
      </w:r>
      <w:r>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r>
        <w:t>(D)</w:t>
      </w:r>
      <w:r>
        <w:rPr>
          <w:b w:val="0"/>
        </w:rPr>
        <w:t xml:space="preserve"> Representative IL16 signaling networks within signature clusters in control and At-Risk patients. Each circle represents one Seurat cluster. Detailed description of the figure format can be found in </w:t>
      </w:r>
      <w:r>
        <w:t>Fig. 5A</w:t>
      </w:r>
      <w:r>
        <w:rPr>
          <w:b w:val="0"/>
        </w:rPr>
        <w:t>. At-Risk patients show much denser and stronger interactions than controls</w:t>
      </w:r>
      <w:r>
        <w:t>;</w:t>
      </w:r>
      <w:r>
        <w:rPr>
          <w:b w:val="0"/>
        </w:rPr>
        <w:t xml:space="preserve"> Wilcoxon rank-sum test, *p &lt; 0.1, **p &lt; 0.05, ***p &lt; 0.01.</w:t>
      </w:r>
    </w:p>
    <w:p w14:paraId="3A2BBC76" w14:textId="77777777" w:rsidR="006F371C" w:rsidRDefault="003C3B5E">
      <w:bookmarkStart w:id="229" w:name="_41mghml" w:colFirst="0" w:colLast="0"/>
      <w:bookmarkEnd w:id="229"/>
      <w:r>
        <w:br w:type="page"/>
      </w:r>
    </w:p>
    <w:p w14:paraId="3AE9C965" w14:textId="77777777" w:rsidR="006F371C" w:rsidRDefault="003C3B5E">
      <w:r>
        <w:rPr>
          <w:noProof/>
        </w:rPr>
        <w:lastRenderedPageBreak/>
        <w:drawing>
          <wp:inline distT="0" distB="0" distL="0" distR="0" wp14:anchorId="0B242B74" wp14:editId="05A3AF60">
            <wp:extent cx="5943600" cy="7694295"/>
            <wp:effectExtent l="0" t="0" r="0" b="0"/>
            <wp:docPr id="3" name="image6.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 screen&#10;&#10;Description automatically generated"/>
                    <pic:cNvPicPr preferRelativeResize="0"/>
                  </pic:nvPicPr>
                  <pic:blipFill>
                    <a:blip r:embed="rId364"/>
                    <a:srcRect/>
                    <a:stretch>
                      <a:fillRect/>
                    </a:stretch>
                  </pic:blipFill>
                  <pic:spPr>
                    <a:xfrm>
                      <a:off x="0" y="0"/>
                      <a:ext cx="5943600" cy="7694295"/>
                    </a:xfrm>
                    <a:prstGeom prst="rect">
                      <a:avLst/>
                    </a:prstGeom>
                    <a:ln/>
                  </pic:spPr>
                </pic:pic>
              </a:graphicData>
            </a:graphic>
          </wp:inline>
        </w:drawing>
      </w:r>
    </w:p>
    <w:p w14:paraId="35DFE8F4" w14:textId="77777777" w:rsidR="006F371C" w:rsidRDefault="003C3B5E">
      <w:pPr>
        <w:pStyle w:val="Heading4"/>
        <w:spacing w:line="360" w:lineRule="auto"/>
      </w:pPr>
      <w:r>
        <w:lastRenderedPageBreak/>
        <w:t xml:space="preserve">Fig. S5 Gene expression and protein expression of key mediators. (A) </w:t>
      </w:r>
      <w:r>
        <w:rPr>
          <w:b w:val="0"/>
        </w:rPr>
        <w:t xml:space="preserve">Gene expression level of </w:t>
      </w:r>
      <w:r>
        <w:rPr>
          <w:b w:val="0"/>
          <w:i/>
        </w:rPr>
        <w:t>MMP23B</w:t>
      </w:r>
      <w:r>
        <w:rPr>
          <w:b w:val="0"/>
        </w:rPr>
        <w:t xml:space="preserve"> in </w:t>
      </w:r>
      <w:proofErr w:type="gramStart"/>
      <w:r>
        <w:rPr>
          <w:b w:val="0"/>
        </w:rPr>
        <w:t>each individual</w:t>
      </w:r>
      <w:proofErr w:type="gramEnd"/>
      <w:r>
        <w:rPr>
          <w:b w:val="0"/>
        </w:rPr>
        <w:t xml:space="preserve">. At-Risk/ERA has significantly higher gene expression level than control. </w:t>
      </w:r>
      <w:r>
        <w:t>(B)</w:t>
      </w:r>
      <w:r>
        <w:rPr>
          <w:b w:val="0"/>
        </w:rPr>
        <w:t xml:space="preserve"> Protein expression level of six key mediators in </w:t>
      </w:r>
      <w:proofErr w:type="gramStart"/>
      <w:r>
        <w:rPr>
          <w:b w:val="0"/>
        </w:rPr>
        <w:t>each individual</w:t>
      </w:r>
      <w:proofErr w:type="gramEnd"/>
      <w:r>
        <w:rPr>
          <w:b w:val="0"/>
        </w:rPr>
        <w:t xml:space="preserve">. At-Risk/ERA has significantly higher protein expression levels; Wilcoxon rank-sum test. </w:t>
      </w:r>
      <w:r>
        <w:t xml:space="preserve">(C) </w:t>
      </w:r>
      <w:r>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Pr>
          <w:b w:val="0"/>
          <w:i/>
        </w:rPr>
        <w:t>ADAMTSL4</w:t>
      </w:r>
      <w:r>
        <w:rPr>
          <w:b w:val="0"/>
        </w:rPr>
        <w:t xml:space="preserve"> and </w:t>
      </w:r>
      <w:r>
        <w:rPr>
          <w:b w:val="0"/>
          <w:i/>
        </w:rPr>
        <w:t>CXCL16</w:t>
      </w:r>
      <w:r>
        <w:rPr>
          <w:b w:val="0"/>
        </w:rPr>
        <w:t xml:space="preserve"> in monocytes, </w:t>
      </w:r>
      <w:r>
        <w:rPr>
          <w:b w:val="0"/>
          <w:i/>
        </w:rPr>
        <w:t>NOTCH1</w:t>
      </w:r>
      <w:r>
        <w:rPr>
          <w:b w:val="0"/>
        </w:rPr>
        <w:t xml:space="preserve"> in Treg cells. </w:t>
      </w:r>
      <w:r>
        <w:t>(D)</w:t>
      </w:r>
      <w:r>
        <w:rPr>
          <w:b w:val="0"/>
        </w:rPr>
        <w:t xml:space="preserve"> TGFB1 gene expression levels in diverse cell types across At-Risk/ERAs.</w:t>
      </w:r>
    </w:p>
    <w:p w14:paraId="69F8BA7F" w14:textId="77777777" w:rsidR="006F371C" w:rsidRDefault="003C3B5E">
      <w:r>
        <w:br w:type="page"/>
      </w:r>
    </w:p>
    <w:p w14:paraId="06177C85" w14:textId="77777777" w:rsidR="006F371C" w:rsidRDefault="003C3B5E">
      <w:r>
        <w:rPr>
          <w:noProof/>
        </w:rPr>
        <w:lastRenderedPageBreak/>
        <w:drawing>
          <wp:inline distT="0" distB="0" distL="0" distR="0" wp14:anchorId="738BAC1F" wp14:editId="50570E95">
            <wp:extent cx="5943600" cy="7694295"/>
            <wp:effectExtent l="0" t="0" r="0" b="0"/>
            <wp:docPr id="6" name="image4.png" descr="A screenshot of a cell type distribution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ell type distribution chart&#10;&#10;Description automatically generated"/>
                    <pic:cNvPicPr preferRelativeResize="0"/>
                  </pic:nvPicPr>
                  <pic:blipFill>
                    <a:blip r:embed="rId365"/>
                    <a:srcRect/>
                    <a:stretch>
                      <a:fillRect/>
                    </a:stretch>
                  </pic:blipFill>
                  <pic:spPr>
                    <a:xfrm>
                      <a:off x="0" y="0"/>
                      <a:ext cx="5943600" cy="7694295"/>
                    </a:xfrm>
                    <a:prstGeom prst="rect">
                      <a:avLst/>
                    </a:prstGeom>
                    <a:ln/>
                  </pic:spPr>
                </pic:pic>
              </a:graphicData>
            </a:graphic>
          </wp:inline>
        </w:drawing>
      </w:r>
    </w:p>
    <w:p w14:paraId="4E10C0C0" w14:textId="77777777" w:rsidR="006F371C" w:rsidRDefault="003C3B5E">
      <w:r>
        <w:br w:type="page"/>
      </w:r>
    </w:p>
    <w:p w14:paraId="73BF55B2" w14:textId="77777777" w:rsidR="006F371C" w:rsidRDefault="003C3B5E">
      <w:pPr>
        <w:pStyle w:val="Heading4"/>
        <w:spacing w:line="360" w:lineRule="auto"/>
        <w:rPr>
          <w:b w:val="0"/>
        </w:rPr>
      </w:pPr>
      <w:bookmarkStart w:id="230" w:name="_2grqrue" w:colFirst="0" w:colLast="0"/>
      <w:bookmarkEnd w:id="230"/>
      <w:r>
        <w:lastRenderedPageBreak/>
        <w:t xml:space="preserve">Fig. S6 Kmeans clustering based on gene expression. (A) </w:t>
      </w:r>
      <w:r>
        <w:rPr>
          <w:b w:val="0"/>
        </w:rPr>
        <w:t xml:space="preserve">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t>
      </w:r>
      <w:r>
        <w:t xml:space="preserve">(B) </w:t>
      </w:r>
      <w:r>
        <w:rPr>
          <w:b w:val="0"/>
        </w:rPr>
        <w:t>Selecting the best distance metric and number of Kmeans group according to the Silhouette width. The Pearson correlation was chosen and K=4 was the ideal number, marked as the red point in the figure.</w:t>
      </w:r>
      <w:r>
        <w:t xml:space="preserve"> (C) </w:t>
      </w:r>
      <w:r>
        <w:rPr>
          <w:b w:val="0"/>
        </w:rPr>
        <w:t xml:space="preserve">Disease state distribution across Kmeans groups. Diamond shape marked the adjusted distribution based on the overall clusters. All 4 groups showed distribution like the null distribution. </w:t>
      </w:r>
    </w:p>
    <w:p w14:paraId="0E47869A" w14:textId="77777777" w:rsidR="006F371C" w:rsidRDefault="003C3B5E">
      <w:r>
        <w:br w:type="page"/>
      </w:r>
      <w:r>
        <w:lastRenderedPageBreak/>
        <w:br w:type="page"/>
      </w:r>
    </w:p>
    <w:p w14:paraId="69037C03" w14:textId="77777777" w:rsidR="006F371C" w:rsidRDefault="003C3B5E">
      <w:r>
        <w:rPr>
          <w:noProof/>
        </w:rPr>
        <w:lastRenderedPageBreak/>
        <w:drawing>
          <wp:inline distT="0" distB="0" distL="0" distR="0" wp14:anchorId="36D74491" wp14:editId="7B6E51BA">
            <wp:extent cx="5943600" cy="7694295"/>
            <wp:effectExtent l="0" t="0" r="0" b="0"/>
            <wp:docPr id="5" name="image1.png" descr="A screenshot of a data analysi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data analysis&#10;&#10;Description automatically generated"/>
                    <pic:cNvPicPr preferRelativeResize="0"/>
                  </pic:nvPicPr>
                  <pic:blipFill>
                    <a:blip r:embed="rId366"/>
                    <a:srcRect/>
                    <a:stretch>
                      <a:fillRect/>
                    </a:stretch>
                  </pic:blipFill>
                  <pic:spPr>
                    <a:xfrm>
                      <a:off x="0" y="0"/>
                      <a:ext cx="5943600" cy="7694295"/>
                    </a:xfrm>
                    <a:prstGeom prst="rect">
                      <a:avLst/>
                    </a:prstGeom>
                    <a:ln/>
                  </pic:spPr>
                </pic:pic>
              </a:graphicData>
            </a:graphic>
          </wp:inline>
        </w:drawing>
      </w:r>
    </w:p>
    <w:p w14:paraId="45B97687" w14:textId="77777777" w:rsidR="006F371C" w:rsidRDefault="003C3B5E">
      <w:r>
        <w:br w:type="page"/>
      </w:r>
    </w:p>
    <w:p w14:paraId="7704E10C" w14:textId="77777777" w:rsidR="006F371C" w:rsidRDefault="003C3B5E">
      <w:pPr>
        <w:pStyle w:val="Heading3"/>
        <w:spacing w:line="360" w:lineRule="auto"/>
      </w:pPr>
      <w:bookmarkStart w:id="231" w:name="_vx1227" w:colFirst="0" w:colLast="0"/>
      <w:bookmarkEnd w:id="231"/>
      <w:r>
        <w:lastRenderedPageBreak/>
        <w:t>Supplementary Tables</w:t>
      </w:r>
    </w:p>
    <w:p w14:paraId="113A788E" w14:textId="77777777" w:rsidR="006F371C" w:rsidRDefault="003C3B5E">
      <w:pPr>
        <w:pStyle w:val="Heading4"/>
        <w:spacing w:line="360" w:lineRule="auto"/>
        <w:rPr>
          <w:b w:val="0"/>
        </w:rPr>
      </w:pPr>
      <w:bookmarkStart w:id="232" w:name="_3fwokq0" w:colFirst="0" w:colLast="0"/>
      <w:bookmarkEnd w:id="232"/>
      <w:r>
        <w:t>Supplementary Table S1. Summary of cohort information</w:t>
      </w:r>
      <w:r>
        <w:rPr>
          <w:b w:val="0"/>
        </w:rPr>
        <w:t xml:space="preserve"> </w:t>
      </w:r>
    </w:p>
    <w:p w14:paraId="0B2FA858" w14:textId="77777777" w:rsidR="006F371C" w:rsidRDefault="006F371C">
      <w:pPr>
        <w:spacing w:line="360" w:lineRule="auto"/>
      </w:pPr>
    </w:p>
    <w:p w14:paraId="3E59F9C2" w14:textId="77777777" w:rsidR="006F371C" w:rsidRDefault="003C3B5E">
      <w:pPr>
        <w:pStyle w:val="Heading4"/>
        <w:spacing w:line="360" w:lineRule="auto"/>
      </w:pPr>
      <w:bookmarkStart w:id="233" w:name="_1v1yuxt" w:colFirst="0" w:colLast="0"/>
      <w:bookmarkEnd w:id="233"/>
      <w:r>
        <w:t>Supplementary Table S2. Cell counts in co-embedded clusters across different assays</w:t>
      </w:r>
    </w:p>
    <w:p w14:paraId="1CCF4D63" w14:textId="77777777" w:rsidR="006F371C" w:rsidRDefault="006F371C">
      <w:pPr>
        <w:spacing w:line="360" w:lineRule="auto"/>
      </w:pPr>
    </w:p>
    <w:p w14:paraId="57D8947F" w14:textId="77777777" w:rsidR="006F371C" w:rsidRDefault="003C3B5E">
      <w:pPr>
        <w:pStyle w:val="Heading4"/>
        <w:spacing w:line="360" w:lineRule="auto"/>
      </w:pPr>
      <w:bookmarkStart w:id="234" w:name="_4f1mdlm" w:colFirst="0" w:colLast="0"/>
      <w:bookmarkEnd w:id="234"/>
      <w:r>
        <w:t>Supplementary Table S3. Cell counts in samples across different cell types</w:t>
      </w:r>
    </w:p>
    <w:p w14:paraId="2AC5BB8F" w14:textId="77777777" w:rsidR="006F371C" w:rsidRDefault="006F371C">
      <w:pPr>
        <w:spacing w:line="360" w:lineRule="auto"/>
      </w:pPr>
      <w:bookmarkStart w:id="235" w:name="_2u6wntf" w:colFirst="0" w:colLast="0"/>
      <w:bookmarkEnd w:id="235"/>
    </w:p>
    <w:p w14:paraId="7EB9143E" w14:textId="77777777" w:rsidR="006F371C" w:rsidRDefault="003C3B5E">
      <w:pPr>
        <w:pStyle w:val="Heading4"/>
        <w:spacing w:line="360" w:lineRule="auto"/>
      </w:pPr>
      <w:bookmarkStart w:id="236" w:name="_19c6y18" w:colFirst="0" w:colLast="0"/>
      <w:bookmarkEnd w:id="236"/>
      <w:r>
        <w:t>Supplementary Table S4. Co-embedded cluster distribution in Kmeans groups</w:t>
      </w:r>
    </w:p>
    <w:p w14:paraId="1D4A90AD" w14:textId="77777777" w:rsidR="006F371C" w:rsidRDefault="006F371C">
      <w:pPr>
        <w:spacing w:line="360" w:lineRule="auto"/>
      </w:pPr>
    </w:p>
    <w:p w14:paraId="509D03F4" w14:textId="77777777" w:rsidR="006F371C" w:rsidRDefault="003C3B5E">
      <w:pPr>
        <w:pStyle w:val="Heading4"/>
        <w:spacing w:line="360" w:lineRule="auto"/>
      </w:pPr>
      <w:bookmarkStart w:id="237" w:name="_3tbugp1" w:colFirst="0" w:colLast="0"/>
      <w:bookmarkEnd w:id="237"/>
      <w:r>
        <w:t>Supplementary Table S5. Identified Kmeans group-specific TFs</w:t>
      </w:r>
    </w:p>
    <w:p w14:paraId="32AD8FF1" w14:textId="77777777" w:rsidR="006F371C" w:rsidRDefault="006F371C">
      <w:pPr>
        <w:spacing w:line="360" w:lineRule="auto"/>
      </w:pPr>
    </w:p>
    <w:p w14:paraId="4777E465" w14:textId="77777777" w:rsidR="006F371C" w:rsidRDefault="003C3B5E">
      <w:pPr>
        <w:pStyle w:val="Heading4"/>
        <w:spacing w:line="360" w:lineRule="auto"/>
      </w:pPr>
      <w:bookmarkStart w:id="238" w:name="_28h4qwu" w:colFirst="0" w:colLast="0"/>
      <w:bookmarkEnd w:id="238"/>
      <w:r>
        <w:t>Supplementary Table S6. Co-embedded cluster counts in Kmeans groups across disease states</w:t>
      </w:r>
    </w:p>
    <w:p w14:paraId="5D81DA58" w14:textId="77777777" w:rsidR="006F371C" w:rsidRDefault="006F371C">
      <w:pPr>
        <w:spacing w:line="360" w:lineRule="auto"/>
      </w:pPr>
    </w:p>
    <w:p w14:paraId="4335DF55" w14:textId="7D0F2A7C" w:rsidR="006F371C" w:rsidRDefault="003C3B5E">
      <w:pPr>
        <w:pStyle w:val="Heading4"/>
        <w:spacing w:line="360" w:lineRule="auto"/>
      </w:pPr>
      <w:bookmarkStart w:id="239" w:name="_nmf14n" w:colFirst="0" w:colLast="0"/>
      <w:bookmarkEnd w:id="239"/>
      <w:r>
        <w:t>Supplementary Table S7. Co-embedded cluster counts in Kmeans groups across cell types</w:t>
      </w:r>
    </w:p>
    <w:p w14:paraId="5CE297A7" w14:textId="77777777" w:rsidR="00F30A04" w:rsidRPr="00F30A04" w:rsidRDefault="00F30A04" w:rsidP="00F30A04"/>
    <w:p w14:paraId="04C598D3" w14:textId="77777777" w:rsidR="006F371C" w:rsidRDefault="003C3B5E">
      <w:pPr>
        <w:pStyle w:val="Heading4"/>
        <w:spacing w:line="360" w:lineRule="auto"/>
      </w:pPr>
      <w:r>
        <w:t>Supplementary Table S8. Identified signature pathways with signature TFs and its representative downstream genes.</w:t>
      </w:r>
    </w:p>
    <w:p w14:paraId="2B847B12" w14:textId="77777777" w:rsidR="006F371C" w:rsidRDefault="006F371C">
      <w:pPr>
        <w:spacing w:line="360" w:lineRule="auto"/>
      </w:pPr>
    </w:p>
    <w:p w14:paraId="793539C2" w14:textId="6BC7C6AE" w:rsidR="006F371C" w:rsidRDefault="003C3B5E">
      <w:pPr>
        <w:pStyle w:val="Heading4"/>
        <w:spacing w:line="360" w:lineRule="auto"/>
      </w:pPr>
      <w:bookmarkStart w:id="240" w:name="_rmscqd63mjb7" w:colFirst="0" w:colLast="0"/>
      <w:bookmarkEnd w:id="240"/>
      <w:r>
        <w:t>Supplementary Table S9. Curated pathogenic gene list</w:t>
      </w:r>
    </w:p>
    <w:p w14:paraId="17B104BB" w14:textId="77777777" w:rsidR="00F30A04" w:rsidRPr="00F30A04" w:rsidRDefault="00F30A04" w:rsidP="00F30A04"/>
    <w:p w14:paraId="09F5BD7E" w14:textId="77777777" w:rsidR="006F371C" w:rsidRDefault="003C3B5E">
      <w:pPr>
        <w:pStyle w:val="Heading4"/>
        <w:spacing w:line="360" w:lineRule="auto"/>
      </w:pPr>
      <w:r>
        <w:t>Supplementary Table S10. Pathway enrichment statistics for the identified Kmeans group-specific TFs (</w:t>
      </w:r>
      <w:proofErr w:type="spellStart"/>
      <w:r>
        <w:t>p.adjust</w:t>
      </w:r>
      <w:proofErr w:type="spellEnd"/>
      <w:r>
        <w:t>&lt;0.05)</w:t>
      </w:r>
    </w:p>
    <w:p w14:paraId="3373418C" w14:textId="77777777" w:rsidR="006F371C" w:rsidRDefault="003C3B5E">
      <w:r>
        <w:br w:type="page"/>
      </w:r>
    </w:p>
    <w:p w14:paraId="67A6693B" w14:textId="77777777" w:rsidR="006F371C" w:rsidRDefault="003C3B5E">
      <w:pPr>
        <w:pStyle w:val="Heading3"/>
        <w:spacing w:line="360" w:lineRule="auto"/>
      </w:pPr>
      <w:r>
        <w:lastRenderedPageBreak/>
        <w:t>Supplementary Notes</w:t>
      </w:r>
    </w:p>
    <w:p w14:paraId="761FE04F" w14:textId="77777777" w:rsidR="006F371C" w:rsidRDefault="003C3B5E">
      <w:pPr>
        <w:pStyle w:val="Heading4"/>
        <w:keepNext w:val="0"/>
        <w:keepLines w:val="0"/>
        <w:spacing w:before="0" w:after="0" w:line="360" w:lineRule="auto"/>
      </w:pPr>
      <w:bookmarkStart w:id="241" w:name="_37m2jsg" w:colFirst="0" w:colLast="0"/>
      <w:bookmarkEnd w:id="241"/>
      <w:r>
        <w:t xml:space="preserve">Advantages of Taiji framework </w:t>
      </w:r>
    </w:p>
    <w:p w14:paraId="3FED3BC6" w14:textId="77777777" w:rsidR="006F371C" w:rsidRDefault="003C3B5E">
      <w:pPr>
        <w:spacing w:line="360" w:lineRule="auto"/>
      </w:pPr>
      <w:r>
        <w:t>We measured single cell chromatin accessibility and transcriptomic profiles of PBMCs of At-Risk individuals, ERA patients and controls. Rather than relying on individual technologies and datasets to understand important pathways, we used a novel integrative analysis (Taiji)</w:t>
      </w:r>
      <w:hyperlink r:id="rId367">
        <w:r>
          <w:rPr>
            <w:color w:val="000000"/>
            <w:vertAlign w:val="superscript"/>
          </w:rPr>
          <w:t>9</w:t>
        </w:r>
      </w:hyperlink>
      <w:r>
        <w:t xml:space="preserve"> to identify potential pathogenic pathways and cell types. This method uses chromatin accessibility for TF motifs and transcription of the putatively regulated genes to prioritize TFs based on their functional relevance in a particular cell. </w:t>
      </w:r>
    </w:p>
    <w:p w14:paraId="0B1AE530" w14:textId="77777777" w:rsidR="006F371C" w:rsidRDefault="006F371C">
      <w:pPr>
        <w:spacing w:line="360" w:lineRule="auto"/>
      </w:pPr>
    </w:p>
    <w:p w14:paraId="21D71624" w14:textId="77777777" w:rsidR="006F371C" w:rsidRDefault="003C3B5E">
      <w:pPr>
        <w:spacing w:line="360" w:lineRule="auto"/>
      </w:pPr>
      <w:r>
        <w:t>Taiji was previously used by our group to identify critical TFs in primary fibroblast-like synoviocytes isolated from RA synovium</w:t>
      </w:r>
      <w:hyperlink r:id="rId368">
        <w:r>
          <w:rPr>
            <w:color w:val="000000"/>
            <w:vertAlign w:val="superscript"/>
          </w:rPr>
          <w:t>38</w:t>
        </w:r>
      </w:hyperlink>
      <w:r>
        <w:t xml:space="preserve">. We were able to stratify RA patients into two groups based on divergent functions of multiple TFs and pathways. Extensive biologic validation confirmed the Taiji computational predictions related to TFs like RARA and showed that individual TFs could have diametrically opposed functions in individual patients. </w:t>
      </w:r>
    </w:p>
    <w:p w14:paraId="5379234A" w14:textId="77777777" w:rsidR="006F371C" w:rsidRDefault="006F371C">
      <w:pPr>
        <w:spacing w:line="360" w:lineRule="auto"/>
      </w:pPr>
    </w:p>
    <w:p w14:paraId="694BC145" w14:textId="77777777" w:rsidR="006F371C" w:rsidRDefault="003C3B5E">
      <w:pPr>
        <w:spacing w:line="360" w:lineRule="auto"/>
      </w:pPr>
      <w:r>
        <w:t xml:space="preserve">Using this integrative analysis, we now report that distinctive TF profiles are significantly enriched in At-Risk and ERA individuals compared to controls in multiple cell types, especially in CD8 and CD4 T cells. This is the first time that Taiji framework has been applied to integrative single cell analysis. </w:t>
      </w:r>
    </w:p>
    <w:p w14:paraId="1A4269C8" w14:textId="77777777" w:rsidR="006F371C" w:rsidRDefault="006F371C">
      <w:pPr>
        <w:spacing w:line="360" w:lineRule="auto"/>
      </w:pPr>
    </w:p>
    <w:p w14:paraId="00E0DED9" w14:textId="14221943" w:rsidR="006F371C" w:rsidRDefault="003C3B5E">
      <w:pPr>
        <w:spacing w:line="360" w:lineRule="auto"/>
      </w:pPr>
      <w:r>
        <w:t xml:space="preserve">Unsupervised clustering of our data based on Taiji prediction delineated five groups of individuals with distinctive TF activity profiles. At-Risk/ERA-enriched signature pathways were found in </w:t>
      </w:r>
      <w:del w:id="242" w:author="Liu, Cong" w:date="2024-12-21T12:35:00Z" w16du:dateUtc="2024-12-21T20:35:00Z">
        <w:r w:rsidDel="007977F1">
          <w:delText xml:space="preserve">two groups </w:delText>
        </w:r>
      </w:del>
      <w:r>
        <w:t>G2</w:t>
      </w:r>
      <w:del w:id="243" w:author="Liu, Cong" w:date="2024-12-21T12:35:00Z" w16du:dateUtc="2024-12-21T20:35:00Z">
        <w:r w:rsidDel="007977F1">
          <w:delText xml:space="preserve"> and G5, with G2 being the most prominent</w:delText>
        </w:r>
      </w:del>
      <w:r>
        <w:t>. Of interest, CON-enriched pathways were found in G4 and included pathways like RUNX3 that can be protective. Of interest, unsupervised clustering using solely gene expression profiles failed to reveal significant cohort enrichment and demonstrates the importance of integrating multiple omics data types (</w:t>
      </w:r>
      <w:r>
        <w:rPr>
          <w:b/>
        </w:rPr>
        <w:t>Supplementary Fig. S6</w:t>
      </w:r>
      <w:r>
        <w:t xml:space="preserve">). These results support the importance of PageRank over individual gene expression or open chromatin analyses to delineate TF activities and differences across cohorts. </w:t>
      </w:r>
    </w:p>
    <w:p w14:paraId="4DD1DF5B" w14:textId="77777777" w:rsidR="006F371C" w:rsidRDefault="006F371C"/>
    <w:p w14:paraId="07728C91" w14:textId="77777777" w:rsidR="006F371C" w:rsidRDefault="003C3B5E">
      <w:pPr>
        <w:pStyle w:val="Heading4"/>
        <w:keepNext w:val="0"/>
        <w:keepLines w:val="0"/>
        <w:spacing w:before="0" w:after="0" w:line="360" w:lineRule="auto"/>
      </w:pPr>
      <w:r>
        <w:t>G2 At-Risk/ERA TF signature is enriched for pathways implicated in RA pathogenesis</w:t>
      </w:r>
    </w:p>
    <w:p w14:paraId="508741D5" w14:textId="77777777" w:rsidR="006F371C" w:rsidRDefault="003C3B5E">
      <w:pPr>
        <w:spacing w:line="360" w:lineRule="auto"/>
      </w:pPr>
      <w:r>
        <w:t>A complete review of the biology of each pathway enriched in the TF signature is beyond the scope, but it is useful to point out some of the key features and genes and their potential relationship to RA.</w:t>
      </w:r>
    </w:p>
    <w:p w14:paraId="6FF57A31" w14:textId="77777777" w:rsidR="006F371C" w:rsidRDefault="006F371C"/>
    <w:p w14:paraId="375DA6A2" w14:textId="2F06BDCE" w:rsidR="006F371C" w:rsidRDefault="003C3B5E">
      <w:pPr>
        <w:spacing w:line="360" w:lineRule="auto"/>
      </w:pPr>
      <w:r>
        <w:rPr>
          <w:i/>
        </w:rPr>
        <w:lastRenderedPageBreak/>
        <w:t>Sumoylation pathway</w:t>
      </w:r>
      <w:r>
        <w:t>. Sumoylation plays important regulatory roles in synovial fibroblast biology including cell survival, inflammatory responses, and matrix metabolism</w:t>
      </w:r>
      <w:hyperlink r:id="rId369">
        <w:r>
          <w:rPr>
            <w:color w:val="000000"/>
            <w:vertAlign w:val="superscript"/>
          </w:rPr>
          <w:t>12</w:t>
        </w:r>
      </w:hyperlink>
      <w:r>
        <w:t>. Several SUMO related pathways including SUMOylation, SUMO E3 ligases SUMOylate target proteins, and SUMOylation of intracellular receptors were enriched in G2 (</w:t>
      </w:r>
      <w:r>
        <w:rPr>
          <w:b/>
        </w:rPr>
        <w:t xml:space="preserve">Supplementary Table </w:t>
      </w:r>
      <w:r w:rsidR="00BA1E01">
        <w:rPr>
          <w:b/>
        </w:rPr>
        <w:t>S</w:t>
      </w:r>
      <w:r>
        <w:rPr>
          <w:b/>
        </w:rPr>
        <w:t>10</w:t>
      </w:r>
      <w:r>
        <w:t>). For example, several AP-2 family members (TFAP2A, TFAP2B, TFAP2C) were found in G2 (</w:t>
      </w:r>
      <w:r>
        <w:rPr>
          <w:b/>
        </w:rPr>
        <w:t xml:space="preserve">Supplementary Table </w:t>
      </w:r>
      <w:r w:rsidR="00BA1E01">
        <w:rPr>
          <w:b/>
        </w:rPr>
        <w:t>S</w:t>
      </w:r>
      <w:r>
        <w:rPr>
          <w:b/>
        </w:rPr>
        <w:t>10</w:t>
      </w:r>
      <w:r>
        <w:t>). These TFs also regulate genes significantly enriched in RA-related pathways including SUMO, ROBO receptors</w:t>
      </w:r>
      <w:hyperlink r:id="rId370">
        <w:r>
          <w:rPr>
            <w:color w:val="000000"/>
            <w:vertAlign w:val="superscript"/>
          </w:rPr>
          <w:t>39</w:t>
        </w:r>
      </w:hyperlink>
      <w:r>
        <w:t>, TNF signaling</w:t>
      </w:r>
      <w:hyperlink r:id="rId371">
        <w:r>
          <w:rPr>
            <w:color w:val="000000"/>
            <w:vertAlign w:val="superscript"/>
          </w:rPr>
          <w:t>40</w:t>
        </w:r>
      </w:hyperlink>
      <w:r>
        <w:t>, and NF-kB activation pathways</w:t>
      </w:r>
      <w:hyperlink r:id="rId372">
        <w:r>
          <w:rPr>
            <w:color w:val="000000"/>
            <w:vertAlign w:val="superscript"/>
          </w:rPr>
          <w:t>41</w:t>
        </w:r>
      </w:hyperlink>
      <w:r>
        <w:t xml:space="preserve"> (</w:t>
      </w:r>
      <w:r>
        <w:rPr>
          <w:b/>
        </w:rPr>
        <w:t>Supplementary Fig. S3C</w:t>
      </w:r>
      <w:r>
        <w:t>). TFAP2A regulates DNMT3A, which regulates DNA methylation. Of interest, aberrant DNA methylation has been observed in peripheral blood and synovial cells in RA</w:t>
      </w:r>
      <w:hyperlink r:id="rId373">
        <w:r>
          <w:rPr>
            <w:color w:val="000000"/>
            <w:vertAlign w:val="superscript"/>
          </w:rPr>
          <w:t>27,42</w:t>
        </w:r>
      </w:hyperlink>
      <w:r>
        <w:t>.</w:t>
      </w:r>
    </w:p>
    <w:p w14:paraId="1ECE6002" w14:textId="77777777" w:rsidR="006F371C" w:rsidRDefault="006F371C">
      <w:pPr>
        <w:spacing w:line="360" w:lineRule="auto"/>
      </w:pPr>
    </w:p>
    <w:p w14:paraId="6E45E751" w14:textId="77777777" w:rsidR="006F371C" w:rsidRDefault="003C3B5E">
      <w:pPr>
        <w:spacing w:line="360" w:lineRule="auto"/>
      </w:pPr>
      <w:r>
        <w:rPr>
          <w:i/>
        </w:rPr>
        <w:t>RUNX2 and NOTCH3 pathways</w:t>
      </w:r>
      <w:r>
        <w:t>. While most signature pathways possessed distinctive sets of active TFs, the RUNX2 pathway shared 60% TFs with other signature pathways, particularly with the NOTCH3 pathway (</w:t>
      </w:r>
      <w:r>
        <w:rPr>
          <w:b/>
        </w:rPr>
        <w:t>Supplementary Fig. S3D</w:t>
      </w:r>
      <w:r>
        <w:t>). For instance, three TFs (HEY1, HEY2, and HES1) were identified in both NOTCH3 and RUNX2 pathways and regulate osteoblast function</w:t>
      </w:r>
      <w:hyperlink r:id="rId374">
        <w:r>
          <w:rPr>
            <w:color w:val="000000"/>
            <w:vertAlign w:val="superscript"/>
          </w:rPr>
          <w:t>43</w:t>
        </w:r>
      </w:hyperlink>
      <w:r>
        <w:t>. NOTCH genes and signaling also play a critical role in the differentiation of synovial fibroblasts into pathogenic cells</w:t>
      </w:r>
      <w:hyperlink r:id="rId375">
        <w:r>
          <w:rPr>
            <w:color w:val="000000"/>
            <w:vertAlign w:val="superscript"/>
          </w:rPr>
          <w:t>44</w:t>
        </w:r>
      </w:hyperlink>
      <w:r>
        <w:t>. Similarly, RUNX2 pathway shared multiple regulatees including PSM family members with other pathways, particularly with NF-kB activation and ROBO pathways (</w:t>
      </w:r>
      <w:r>
        <w:rPr>
          <w:b/>
        </w:rPr>
        <w:t>Supplementary Fig. S3E</w:t>
      </w:r>
      <w:r>
        <w:t xml:space="preserve">), which suggests the interdependence between RUNX2 and other signature pathways. </w:t>
      </w:r>
    </w:p>
    <w:p w14:paraId="0AC81048" w14:textId="77777777" w:rsidR="006F371C" w:rsidRDefault="006F371C">
      <w:pPr>
        <w:spacing w:line="360" w:lineRule="auto"/>
      </w:pPr>
    </w:p>
    <w:p w14:paraId="38254564" w14:textId="77777777" w:rsidR="006F371C" w:rsidRDefault="003C3B5E">
      <w:pPr>
        <w:spacing w:line="360" w:lineRule="auto"/>
      </w:pPr>
      <w:r>
        <w:rPr>
          <w:i/>
        </w:rPr>
        <w:t xml:space="preserve">YAP1 pathway. </w:t>
      </w:r>
      <w:r>
        <w:t>Recent evidence suggests a critical regulatory role of the Hippo pathway in the RA pathogenesis. As one of the key components, YAP promotes the localization of SMAD3 in RA fibroblast-like synoviocytes and enhances aggressiveness</w:t>
      </w:r>
      <w:hyperlink r:id="rId376">
        <w:r>
          <w:rPr>
            <w:color w:val="000000"/>
            <w:vertAlign w:val="superscript"/>
          </w:rPr>
          <w:t>45</w:t>
        </w:r>
      </w:hyperlink>
      <w:r>
        <w:t>. Unlike RUNX2 and NOTCH3 pathways, YAP1 pathway did not share any TFs with other signature pathways (</w:t>
      </w:r>
      <w:r>
        <w:rPr>
          <w:b/>
        </w:rPr>
        <w:t>Supplementary Fig. S3D</w:t>
      </w:r>
      <w:r>
        <w:t>). Multiple TEAD family members were also identified as important in the YAP1/TAZ pathway by binding and promoting gene expression. Previous studies indicate that inhibiting YAP-TEAD interaction reduces RA synoviocytes invasion</w:t>
      </w:r>
      <w:hyperlink r:id="rId377">
        <w:r>
          <w:rPr>
            <w:color w:val="000000"/>
            <w:vertAlign w:val="superscript"/>
          </w:rPr>
          <w:t>14</w:t>
        </w:r>
      </w:hyperlink>
      <w:r>
        <w:t>.</w:t>
      </w:r>
    </w:p>
    <w:p w14:paraId="08E3DFC1" w14:textId="77777777" w:rsidR="006F371C" w:rsidRDefault="006F371C">
      <w:pPr>
        <w:spacing w:line="360" w:lineRule="auto"/>
        <w:rPr>
          <w:i/>
        </w:rPr>
      </w:pPr>
    </w:p>
    <w:p w14:paraId="290B9B19" w14:textId="77777777" w:rsidR="006F371C" w:rsidRDefault="003C3B5E">
      <w:pPr>
        <w:spacing w:line="360" w:lineRule="auto"/>
      </w:pPr>
      <w:r>
        <w:rPr>
          <w:i/>
        </w:rPr>
        <w:t>β-catenin pathway</w:t>
      </w:r>
      <w:r>
        <w:t>. Although only a few TFs were enriched in β-catenin pathways, many of the TFs including BCL6B, DLX3, FOXP2, PAX4, ETV4, TP63 from different families had regulatees involved in β-catenin-related pathways (</w:t>
      </w:r>
      <w:r>
        <w:rPr>
          <w:b/>
        </w:rPr>
        <w:t>Supplementary Fig. S3B</w:t>
      </w:r>
      <w:r>
        <w:t>). For example, PAX4 regulates many functional genes including BCL9L, CARD11, AURKB, NR3C1, and BIRC2 that are significantly enriched in the signature pathways.</w:t>
      </w:r>
    </w:p>
    <w:p w14:paraId="3D49D976" w14:textId="77777777" w:rsidR="006F371C" w:rsidRDefault="006F371C">
      <w:pPr>
        <w:spacing w:line="360" w:lineRule="auto"/>
      </w:pPr>
    </w:p>
    <w:p w14:paraId="5528535D" w14:textId="77777777" w:rsidR="006F371C" w:rsidRDefault="003C3B5E">
      <w:pPr>
        <w:spacing w:line="360" w:lineRule="auto"/>
      </w:pPr>
      <w:r>
        <w:t>Other pathways. Besides of the signature pathways which are well known to be involved in RA pathogenesis, we also found some novel pathways of potential interest in RA (</w:t>
      </w:r>
      <w:r>
        <w:rPr>
          <w:b/>
        </w:rPr>
        <w:t>Supplementary Table 10</w:t>
      </w:r>
      <w:r>
        <w:t xml:space="preserve">). For example, regulation of beta-cell development was ranked as one of the top G2-specific pathways, in which many TFs from HNF and NKX families are involved. Other examples are transcriptional regulation of pluripotent stem cells pathway and regulation of gene expression in </w:t>
      </w:r>
      <w:proofErr w:type="gramStart"/>
      <w:r>
        <w:t>late stage</w:t>
      </w:r>
      <w:proofErr w:type="gramEnd"/>
      <w:r>
        <w:t xml:space="preserve"> pancreatic bud precursor cells pathway.</w:t>
      </w:r>
    </w:p>
    <w:p w14:paraId="07130C47" w14:textId="77777777" w:rsidR="006F371C" w:rsidRDefault="006F371C">
      <w:pPr>
        <w:spacing w:line="360" w:lineRule="auto"/>
      </w:pPr>
    </w:p>
    <w:p w14:paraId="00CAAC14" w14:textId="77777777" w:rsidR="006F371C" w:rsidRDefault="003C3B5E">
      <w:pPr>
        <w:pStyle w:val="Heading4"/>
        <w:keepNext w:val="0"/>
        <w:keepLines w:val="0"/>
        <w:spacing w:before="0" w:after="0" w:line="360" w:lineRule="auto"/>
      </w:pPr>
      <w:r>
        <w:t>Pathways in other Kmeans groups</w:t>
      </w:r>
    </w:p>
    <w:p w14:paraId="7A383C26" w14:textId="77777777" w:rsidR="006F371C" w:rsidRDefault="003C3B5E">
      <w:pPr>
        <w:spacing w:line="360" w:lineRule="auto"/>
      </w:pPr>
      <w:r>
        <w:t>Other Kmeans groups that we discovered also have distinct sets of enriched pathways. For example, G4 is significantly enriched in the CON cohort (32% higher in CON, p-value &lt; 0.0001; Chi-squared test) (</w:t>
      </w:r>
      <w:r>
        <w:rPr>
          <w:b/>
        </w:rPr>
        <w:t>Fig. 2C</w:t>
      </w:r>
      <w:r>
        <w:t xml:space="preserve">). β-catenin, </w:t>
      </w:r>
      <w:proofErr w:type="spellStart"/>
      <w:r>
        <w:t>Wnt</w:t>
      </w:r>
      <w:proofErr w:type="spellEnd"/>
      <w:r>
        <w:t>, and RUNX related pathways were enriched in both G2 and G4 (</w:t>
      </w:r>
      <w:r>
        <w:rPr>
          <w:b/>
        </w:rPr>
        <w:t>Fig. 3E</w:t>
      </w:r>
      <w:r>
        <w:t>), suggesting potential multifaceted roles for specific signature pathways across different participant groups. However, the genes implicated in G4 were distinct from G2. For example, the former was enriched in the formation of the β-</w:t>
      </w:r>
      <w:proofErr w:type="spellStart"/>
      <w:r>
        <w:t>catenin:TCF</w:t>
      </w:r>
      <w:proofErr w:type="spellEnd"/>
      <w:r>
        <w:t xml:space="preserve"> transactivating complex while latter was associated with the deactivation of the β-catenin transactivating complex. This is consistent with the observations that </w:t>
      </w:r>
      <w:proofErr w:type="spellStart"/>
      <w:r>
        <w:t>Wnt</w:t>
      </w:r>
      <w:proofErr w:type="spellEnd"/>
      <w:r>
        <w:t xml:space="preserve">/β-catenin signaling can exert either anti-inflammatory </w:t>
      </w:r>
      <w:proofErr w:type="gramStart"/>
      <w:r>
        <w:t>and</w:t>
      </w:r>
      <w:proofErr w:type="gramEnd"/>
      <w:r>
        <w:t xml:space="preserve"> proinflammatory functions depending on the context</w:t>
      </w:r>
      <w:hyperlink r:id="rId378">
        <w:r>
          <w:rPr>
            <w:color w:val="000000"/>
            <w:vertAlign w:val="superscript"/>
          </w:rPr>
          <w:t>46</w:t>
        </w:r>
      </w:hyperlink>
      <w:r>
        <w:t>. Similarly, RUNX3, which is also a pathway associated with CON, is chondroprotective in preclinical models of arthritis</w:t>
      </w:r>
      <w:hyperlink r:id="rId379">
        <w:r>
          <w:rPr>
            <w:color w:val="000000"/>
            <w:vertAlign w:val="superscript"/>
          </w:rPr>
          <w:t>47</w:t>
        </w:r>
      </w:hyperlink>
      <w:r>
        <w:t xml:space="preserve">. </w:t>
      </w:r>
    </w:p>
    <w:p w14:paraId="5A68898C" w14:textId="77777777" w:rsidR="006F371C" w:rsidRDefault="006F371C">
      <w:pPr>
        <w:spacing w:line="360" w:lineRule="auto"/>
      </w:pPr>
    </w:p>
    <w:p w14:paraId="77719C18" w14:textId="5FBBF2EF" w:rsidR="006F371C" w:rsidRDefault="003C3B5E">
      <w:pPr>
        <w:spacing w:line="360" w:lineRule="auto"/>
      </w:pPr>
      <w:r>
        <w:t>G5 is also enriched for At-Risk/ERA (p-value &lt; 0.1; Chi-squared test), although p value is less significant, and the number of clusters and the extent of enrichment is much less than that of G2 (</w:t>
      </w:r>
      <w:r>
        <w:rPr>
          <w:b/>
        </w:rPr>
        <w:t>Fig. 2C</w:t>
      </w:r>
      <w:r>
        <w:t>). Sixteen TFs were shared by G2 and G5 including TP63, SOX5, GLI1, and POU5F1 (</w:t>
      </w:r>
      <w:r>
        <w:rPr>
          <w:b/>
        </w:rPr>
        <w:t>Supplementary Table 5</w:t>
      </w:r>
      <w:r>
        <w:t>). Examples of pathways that are significant for G5 include multiple Toll-like Receptor (TLR) cascade pathways, interferon signaling, TP53 pathways (</w:t>
      </w:r>
      <w:r>
        <w:rPr>
          <w:b/>
        </w:rPr>
        <w:t xml:space="preserve">Fig. 3E; Supplementary Table </w:t>
      </w:r>
      <w:r w:rsidR="00B25FBF">
        <w:rPr>
          <w:b/>
        </w:rPr>
        <w:t>S</w:t>
      </w:r>
      <w:r>
        <w:rPr>
          <w:b/>
        </w:rPr>
        <w:t>10</w:t>
      </w:r>
      <w:r>
        <w:t>), and nuclear receptor transcription pathway (</w:t>
      </w:r>
      <w:r>
        <w:rPr>
          <w:b/>
        </w:rPr>
        <w:t>Supplementary Fig. S3C</w:t>
      </w:r>
      <w:r>
        <w:t>). NR4A subfamily members in G5 are aberrantly expressed in B cell populations in the inflamed RA synovium</w:t>
      </w:r>
      <w:hyperlink r:id="rId380">
        <w:r>
          <w:rPr>
            <w:color w:val="000000"/>
            <w:vertAlign w:val="superscript"/>
          </w:rPr>
          <w:t>48</w:t>
        </w:r>
      </w:hyperlink>
      <w:r>
        <w:t>. G1 and G3 were not enriched in At-Risk/ERA or CON.</w:t>
      </w:r>
    </w:p>
    <w:p w14:paraId="5C7E358F" w14:textId="77777777" w:rsidR="006F371C" w:rsidRDefault="006F371C">
      <w:pPr>
        <w:widowControl w:val="0"/>
        <w:pBdr>
          <w:top w:val="nil"/>
          <w:left w:val="nil"/>
          <w:bottom w:val="nil"/>
          <w:right w:val="nil"/>
          <w:between w:val="nil"/>
        </w:pBdr>
        <w:spacing w:after="220" w:line="360" w:lineRule="auto"/>
      </w:pPr>
    </w:p>
    <w:p w14:paraId="70D99E11" w14:textId="77777777" w:rsidR="006F371C" w:rsidRDefault="006F371C">
      <w:pPr>
        <w:widowControl w:val="0"/>
        <w:pBdr>
          <w:top w:val="nil"/>
          <w:left w:val="nil"/>
          <w:bottom w:val="nil"/>
          <w:right w:val="nil"/>
          <w:between w:val="nil"/>
        </w:pBdr>
        <w:spacing w:line="360" w:lineRule="auto"/>
      </w:pPr>
    </w:p>
    <w:sectPr w:rsidR="006F371C">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04F634" w14:textId="77777777" w:rsidR="005F077D" w:rsidRDefault="005F077D" w:rsidP="005A51A8">
      <w:r>
        <w:separator/>
      </w:r>
    </w:p>
  </w:endnote>
  <w:endnote w:type="continuationSeparator" w:id="0">
    <w:p w14:paraId="631EF621" w14:textId="77777777" w:rsidR="005F077D" w:rsidRDefault="005F077D" w:rsidP="005A5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embedRegular r:id="rId1" w:fontKey="{26F2CAF0-AF9B-4644-844F-DF30623D3F3C}"/>
    <w:embedBold r:id="rId2" w:fontKey="{F56A888A-B180-DA43-B135-E66773924299}"/>
    <w:embedItalic r:id="rId3" w:fontKey="{CFEF4C63-A708-1E41-9792-E5E2D7C7A07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embedRegular r:id="rId4" w:fontKey="{15F4FA66-D8F1-4540-8034-6D7D20CDEC1C}"/>
    <w:embedBold r:id="rId5" w:fontKey="{61E815D7-E62B-364C-AB96-F6CB46751BF3}"/>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embedRegular r:id="rId7" w:subsetted="1" w:fontKey="{4E9CF667-4499-7046-A770-07ACEB413EB3}"/>
  </w:font>
  <w:font w:name="Cambria Math">
    <w:panose1 w:val="02040503050406030204"/>
    <w:charset w:val="00"/>
    <w:family w:val="roman"/>
    <w:pitch w:val="variable"/>
    <w:sig w:usb0="E00002FF" w:usb1="420024FF" w:usb2="00000000" w:usb3="00000000" w:csb0="0000019F" w:csb1="00000000"/>
    <w:embedRegular r:id="rId8" w:fontKey="{4E9EC46F-ECD1-844C-B85E-82F6C2D50F03}"/>
    <w:embedItalic r:id="rId9" w:fontKey="{D307E5D2-A198-954A-A96D-33988680C22E}"/>
  </w:font>
  <w:font w:name="Calibri">
    <w:panose1 w:val="020F0502020204030204"/>
    <w:charset w:val="00"/>
    <w:family w:val="swiss"/>
    <w:pitch w:val="variable"/>
    <w:sig w:usb0="E4002EFF" w:usb1="C200247B" w:usb2="00000009" w:usb3="00000000" w:csb0="000001FF" w:csb1="00000000"/>
    <w:embedRegular r:id="rId10" w:fontKey="{D0DB41D1-EA45-C447-8B5A-F1B7E86B7125}"/>
  </w:font>
  <w:font w:name="Cambria">
    <w:panose1 w:val="02040503050406030204"/>
    <w:charset w:val="00"/>
    <w:family w:val="roman"/>
    <w:pitch w:val="variable"/>
    <w:sig w:usb0="E00006FF" w:usb1="420024FF" w:usb2="02000000" w:usb3="00000000" w:csb0="0000019F" w:csb1="00000000"/>
    <w:embedRegular r:id="rId11" w:fontKey="{996D406D-386C-B943-9860-370FAEB6D61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9ED979" w14:textId="77777777" w:rsidR="005F077D" w:rsidRDefault="005F077D" w:rsidP="005A51A8">
      <w:r>
        <w:separator/>
      </w:r>
    </w:p>
  </w:footnote>
  <w:footnote w:type="continuationSeparator" w:id="0">
    <w:p w14:paraId="092D8821" w14:textId="77777777" w:rsidR="005F077D" w:rsidRDefault="005F077D" w:rsidP="005A51A8">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iu, Cong">
    <w15:presenceInfo w15:providerId="AD" w15:userId="S::col003@UCSD.EDU::47949ca3-57e3-4a15-9579-7de54bbb57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2"/>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71C"/>
    <w:rsid w:val="00023617"/>
    <w:rsid w:val="000514D7"/>
    <w:rsid w:val="00056C8F"/>
    <w:rsid w:val="0007077C"/>
    <w:rsid w:val="000A2A29"/>
    <w:rsid w:val="000B62C7"/>
    <w:rsid w:val="000B6F3C"/>
    <w:rsid w:val="000C0811"/>
    <w:rsid w:val="001069F7"/>
    <w:rsid w:val="0015538C"/>
    <w:rsid w:val="00161BD0"/>
    <w:rsid w:val="00197BD2"/>
    <w:rsid w:val="001A5A76"/>
    <w:rsid w:val="001C451F"/>
    <w:rsid w:val="001D3C46"/>
    <w:rsid w:val="001E518D"/>
    <w:rsid w:val="001E580D"/>
    <w:rsid w:val="00211769"/>
    <w:rsid w:val="00215705"/>
    <w:rsid w:val="00216823"/>
    <w:rsid w:val="00220300"/>
    <w:rsid w:val="00236B46"/>
    <w:rsid w:val="002D77B8"/>
    <w:rsid w:val="002F28AD"/>
    <w:rsid w:val="003431EB"/>
    <w:rsid w:val="00353EF8"/>
    <w:rsid w:val="00357C3A"/>
    <w:rsid w:val="003619EB"/>
    <w:rsid w:val="00392AC8"/>
    <w:rsid w:val="00394ABE"/>
    <w:rsid w:val="003A17FE"/>
    <w:rsid w:val="003A3AF8"/>
    <w:rsid w:val="003B1085"/>
    <w:rsid w:val="003B69B6"/>
    <w:rsid w:val="003C3B5E"/>
    <w:rsid w:val="003D70CC"/>
    <w:rsid w:val="003E1D94"/>
    <w:rsid w:val="003F5B5F"/>
    <w:rsid w:val="003F610E"/>
    <w:rsid w:val="00413688"/>
    <w:rsid w:val="00463C35"/>
    <w:rsid w:val="00465BFF"/>
    <w:rsid w:val="0047793C"/>
    <w:rsid w:val="0048179E"/>
    <w:rsid w:val="004938C9"/>
    <w:rsid w:val="00497B3F"/>
    <w:rsid w:val="004C19B7"/>
    <w:rsid w:val="004E3172"/>
    <w:rsid w:val="004F550E"/>
    <w:rsid w:val="005629AA"/>
    <w:rsid w:val="00576C26"/>
    <w:rsid w:val="00592B79"/>
    <w:rsid w:val="005A51A8"/>
    <w:rsid w:val="005B14F4"/>
    <w:rsid w:val="005F077D"/>
    <w:rsid w:val="00635001"/>
    <w:rsid w:val="00674534"/>
    <w:rsid w:val="006B2FCA"/>
    <w:rsid w:val="006F371C"/>
    <w:rsid w:val="007016F7"/>
    <w:rsid w:val="00733F1E"/>
    <w:rsid w:val="007518F7"/>
    <w:rsid w:val="00772955"/>
    <w:rsid w:val="007864B7"/>
    <w:rsid w:val="00791FC0"/>
    <w:rsid w:val="007977F1"/>
    <w:rsid w:val="007A6DC2"/>
    <w:rsid w:val="007A7CE8"/>
    <w:rsid w:val="007B1A75"/>
    <w:rsid w:val="00803599"/>
    <w:rsid w:val="008821CA"/>
    <w:rsid w:val="008E2937"/>
    <w:rsid w:val="008E3A08"/>
    <w:rsid w:val="008E4146"/>
    <w:rsid w:val="008F35FF"/>
    <w:rsid w:val="009329C5"/>
    <w:rsid w:val="009402AF"/>
    <w:rsid w:val="009A39C6"/>
    <w:rsid w:val="009C7FF2"/>
    <w:rsid w:val="009E416F"/>
    <w:rsid w:val="009F5955"/>
    <w:rsid w:val="009F7FA3"/>
    <w:rsid w:val="00A1035F"/>
    <w:rsid w:val="00A11130"/>
    <w:rsid w:val="00A53A28"/>
    <w:rsid w:val="00A6639A"/>
    <w:rsid w:val="00A775E4"/>
    <w:rsid w:val="00A77CA2"/>
    <w:rsid w:val="00A90C86"/>
    <w:rsid w:val="00AD0CA7"/>
    <w:rsid w:val="00AD2490"/>
    <w:rsid w:val="00AE18B2"/>
    <w:rsid w:val="00AF05CD"/>
    <w:rsid w:val="00B141F4"/>
    <w:rsid w:val="00B25FBF"/>
    <w:rsid w:val="00B31C27"/>
    <w:rsid w:val="00B41978"/>
    <w:rsid w:val="00B637BB"/>
    <w:rsid w:val="00B66D91"/>
    <w:rsid w:val="00B7175A"/>
    <w:rsid w:val="00B97198"/>
    <w:rsid w:val="00BA0960"/>
    <w:rsid w:val="00BA1347"/>
    <w:rsid w:val="00BA1E01"/>
    <w:rsid w:val="00BB3DB7"/>
    <w:rsid w:val="00C203B0"/>
    <w:rsid w:val="00C30CD2"/>
    <w:rsid w:val="00C33327"/>
    <w:rsid w:val="00C5367A"/>
    <w:rsid w:val="00C925CB"/>
    <w:rsid w:val="00CC1836"/>
    <w:rsid w:val="00D11E70"/>
    <w:rsid w:val="00D26D6B"/>
    <w:rsid w:val="00D50C6B"/>
    <w:rsid w:val="00D613FD"/>
    <w:rsid w:val="00D6201D"/>
    <w:rsid w:val="00D76426"/>
    <w:rsid w:val="00DA353B"/>
    <w:rsid w:val="00DF7C3C"/>
    <w:rsid w:val="00E31312"/>
    <w:rsid w:val="00E5471E"/>
    <w:rsid w:val="00EB22B6"/>
    <w:rsid w:val="00EC7741"/>
    <w:rsid w:val="00ED29D4"/>
    <w:rsid w:val="00EF5903"/>
    <w:rsid w:val="00F1048E"/>
    <w:rsid w:val="00F117F6"/>
    <w:rsid w:val="00F221FA"/>
    <w:rsid w:val="00F30A04"/>
    <w:rsid w:val="00F31E84"/>
    <w:rsid w:val="00F41E40"/>
    <w:rsid w:val="00F5356B"/>
    <w:rsid w:val="00F53E17"/>
    <w:rsid w:val="00F6055C"/>
    <w:rsid w:val="00F6374F"/>
    <w:rsid w:val="00F76122"/>
    <w:rsid w:val="00FA33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7EED3"/>
  <w15:docId w15:val="{8C661C86-4000-E642-A07A-7D0F1FF8E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40"/>
      <w:outlineLvl w:val="2"/>
    </w:pPr>
    <w:rPr>
      <w:b/>
    </w:rPr>
  </w:style>
  <w:style w:type="paragraph" w:styleId="Heading4">
    <w:name w:val="heading 4"/>
    <w:basedOn w:val="Normal"/>
    <w:next w:val="Normal"/>
    <w:uiPriority w:val="9"/>
    <w:unhideWhenUsed/>
    <w:qFormat/>
    <w:pPr>
      <w:keepNext/>
      <w:keepLines/>
      <w:spacing w:before="280" w:after="80"/>
      <w:outlineLvl w:val="3"/>
    </w:pPr>
    <w:rPr>
      <w:b/>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F53E17"/>
    <w:rPr>
      <w:color w:val="0000FF" w:themeColor="hyperlink"/>
      <w:u w:val="single"/>
    </w:rPr>
  </w:style>
  <w:style w:type="character" w:styleId="UnresolvedMention">
    <w:name w:val="Unresolved Mention"/>
    <w:basedOn w:val="DefaultParagraphFont"/>
    <w:uiPriority w:val="99"/>
    <w:semiHidden/>
    <w:unhideWhenUsed/>
    <w:rsid w:val="00F53E17"/>
    <w:rPr>
      <w:color w:val="605E5C"/>
      <w:shd w:val="clear" w:color="auto" w:fill="E1DFDD"/>
    </w:rPr>
  </w:style>
  <w:style w:type="paragraph" w:styleId="Header">
    <w:name w:val="header"/>
    <w:basedOn w:val="Normal"/>
    <w:link w:val="HeaderChar"/>
    <w:uiPriority w:val="99"/>
    <w:unhideWhenUsed/>
    <w:rsid w:val="005A51A8"/>
    <w:pPr>
      <w:tabs>
        <w:tab w:val="center" w:pos="4680"/>
        <w:tab w:val="right" w:pos="9360"/>
      </w:tabs>
    </w:pPr>
  </w:style>
  <w:style w:type="character" w:customStyle="1" w:styleId="HeaderChar">
    <w:name w:val="Header Char"/>
    <w:basedOn w:val="DefaultParagraphFont"/>
    <w:link w:val="Header"/>
    <w:uiPriority w:val="99"/>
    <w:rsid w:val="005A51A8"/>
  </w:style>
  <w:style w:type="paragraph" w:styleId="Footer">
    <w:name w:val="footer"/>
    <w:basedOn w:val="Normal"/>
    <w:link w:val="FooterChar"/>
    <w:uiPriority w:val="99"/>
    <w:unhideWhenUsed/>
    <w:rsid w:val="005A51A8"/>
    <w:pPr>
      <w:tabs>
        <w:tab w:val="center" w:pos="4680"/>
        <w:tab w:val="right" w:pos="9360"/>
      </w:tabs>
    </w:pPr>
  </w:style>
  <w:style w:type="character" w:customStyle="1" w:styleId="FooterChar">
    <w:name w:val="Footer Char"/>
    <w:basedOn w:val="DefaultParagraphFont"/>
    <w:link w:val="Footer"/>
    <w:uiPriority w:val="99"/>
    <w:rsid w:val="005A51A8"/>
  </w:style>
  <w:style w:type="paragraph" w:styleId="Revision">
    <w:name w:val="Revision"/>
    <w:hidden/>
    <w:uiPriority w:val="99"/>
    <w:semiHidden/>
    <w:rsid w:val="00AE18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83419">
      <w:bodyDiv w:val="1"/>
      <w:marLeft w:val="0"/>
      <w:marRight w:val="0"/>
      <w:marTop w:val="0"/>
      <w:marBottom w:val="0"/>
      <w:divBdr>
        <w:top w:val="none" w:sz="0" w:space="0" w:color="auto"/>
        <w:left w:val="none" w:sz="0" w:space="0" w:color="auto"/>
        <w:bottom w:val="none" w:sz="0" w:space="0" w:color="auto"/>
        <w:right w:val="none" w:sz="0" w:space="0" w:color="auto"/>
      </w:divBdr>
    </w:div>
    <w:div w:id="808978041">
      <w:bodyDiv w:val="1"/>
      <w:marLeft w:val="0"/>
      <w:marRight w:val="0"/>
      <w:marTop w:val="0"/>
      <w:marBottom w:val="0"/>
      <w:divBdr>
        <w:top w:val="none" w:sz="0" w:space="0" w:color="auto"/>
        <w:left w:val="none" w:sz="0" w:space="0" w:color="auto"/>
        <w:bottom w:val="none" w:sz="0" w:space="0" w:color="auto"/>
        <w:right w:val="none" w:sz="0" w:space="0" w:color="auto"/>
      </w:divBdr>
    </w:div>
    <w:div w:id="1491868204">
      <w:bodyDiv w:val="1"/>
      <w:marLeft w:val="0"/>
      <w:marRight w:val="0"/>
      <w:marTop w:val="0"/>
      <w:marBottom w:val="0"/>
      <w:divBdr>
        <w:top w:val="none" w:sz="0" w:space="0" w:color="auto"/>
        <w:left w:val="none" w:sz="0" w:space="0" w:color="auto"/>
        <w:bottom w:val="none" w:sz="0" w:space="0" w:color="auto"/>
        <w:right w:val="none" w:sz="0" w:space="0" w:color="auto"/>
      </w:divBdr>
    </w:div>
    <w:div w:id="1493138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paperpile.com/b/ccxovd/bQf44" TargetMode="External"/><Relationship Id="rId299" Type="http://schemas.openxmlformats.org/officeDocument/2006/relationships/hyperlink" Target="http://paperpile.com/b/ccxovd/qhOCE" TargetMode="External"/><Relationship Id="rId21" Type="http://schemas.openxmlformats.org/officeDocument/2006/relationships/hyperlink" Target="https://paperpile.com/c/ccxovd/Cih5i" TargetMode="External"/><Relationship Id="rId63" Type="http://schemas.openxmlformats.org/officeDocument/2006/relationships/hyperlink" Target="http://paperpile.com/b/ccxovd/R6jHv" TargetMode="External"/><Relationship Id="rId159" Type="http://schemas.openxmlformats.org/officeDocument/2006/relationships/hyperlink" Target="http://paperpile.com/b/ccxovd/Cih5i" TargetMode="External"/><Relationship Id="rId324" Type="http://schemas.openxmlformats.org/officeDocument/2006/relationships/hyperlink" Target="http://paperpile.com/b/ccxovd/xOEMM" TargetMode="External"/><Relationship Id="rId366" Type="http://schemas.openxmlformats.org/officeDocument/2006/relationships/image" Target="media/image11.png"/><Relationship Id="rId170" Type="http://schemas.openxmlformats.org/officeDocument/2006/relationships/hyperlink" Target="http://paperpile.com/b/ccxovd/2z8KV" TargetMode="External"/><Relationship Id="rId226" Type="http://schemas.openxmlformats.org/officeDocument/2006/relationships/hyperlink" Target="http://paperpile.com/b/ccxovd/psA6v" TargetMode="External"/><Relationship Id="rId268" Type="http://schemas.openxmlformats.org/officeDocument/2006/relationships/hyperlink" Target="http://paperpile.com/b/ccxovd/usAvZ" TargetMode="External"/><Relationship Id="rId32" Type="http://schemas.openxmlformats.org/officeDocument/2006/relationships/hyperlink" Target="https://paperpile.com/c/ccxovd/xW77t" TargetMode="External"/><Relationship Id="rId74" Type="http://schemas.openxmlformats.org/officeDocument/2006/relationships/hyperlink" Target="http://paperpile.com/b/ccxovd/YkTUW" TargetMode="External"/><Relationship Id="rId128" Type="http://schemas.openxmlformats.org/officeDocument/2006/relationships/hyperlink" Target="http://paperpile.com/b/ccxovd/rCw0i" TargetMode="External"/><Relationship Id="rId335" Type="http://schemas.openxmlformats.org/officeDocument/2006/relationships/hyperlink" Target="http://paperpile.com/b/ccxovd/Po5jm" TargetMode="External"/><Relationship Id="rId377" Type="http://schemas.openxmlformats.org/officeDocument/2006/relationships/hyperlink" Target="https://paperpile.com/c/ccxovd/8HUl6" TargetMode="External"/><Relationship Id="rId5" Type="http://schemas.openxmlformats.org/officeDocument/2006/relationships/endnotes" Target="endnotes.xml"/><Relationship Id="rId181" Type="http://schemas.openxmlformats.org/officeDocument/2006/relationships/hyperlink" Target="http://paperpile.com/b/ccxovd/2aJKv" TargetMode="External"/><Relationship Id="rId237" Type="http://schemas.openxmlformats.org/officeDocument/2006/relationships/hyperlink" Target="http://paperpile.com/b/ccxovd/xW77t" TargetMode="External"/><Relationship Id="rId279" Type="http://schemas.openxmlformats.org/officeDocument/2006/relationships/hyperlink" Target="http://paperpile.com/b/ccxovd/4xwd4" TargetMode="External"/><Relationship Id="rId43" Type="http://schemas.openxmlformats.org/officeDocument/2006/relationships/hyperlink" Target="https://paperpile.com/c/ccxovd/2z8KV" TargetMode="External"/><Relationship Id="rId139" Type="http://schemas.openxmlformats.org/officeDocument/2006/relationships/hyperlink" Target="http://paperpile.com/b/ccxovd/8HUl6" TargetMode="External"/><Relationship Id="rId290" Type="http://schemas.openxmlformats.org/officeDocument/2006/relationships/hyperlink" Target="http://paperpile.com/b/ccxovd/JvZGj" TargetMode="External"/><Relationship Id="rId304" Type="http://schemas.openxmlformats.org/officeDocument/2006/relationships/hyperlink" Target="http://paperpile.com/b/ccxovd/164Ke" TargetMode="External"/><Relationship Id="rId346" Type="http://schemas.openxmlformats.org/officeDocument/2006/relationships/hyperlink" Target="http://paperpile.com/b/ccxovd/Nni4i" TargetMode="External"/><Relationship Id="rId85" Type="http://schemas.openxmlformats.org/officeDocument/2006/relationships/hyperlink" Target="http://paperpile.com/b/ccxovd/h0BPM" TargetMode="External"/><Relationship Id="rId150" Type="http://schemas.openxmlformats.org/officeDocument/2006/relationships/hyperlink" Target="http://paperpile.com/b/ccxovd/zVyh2" TargetMode="External"/><Relationship Id="rId192" Type="http://schemas.openxmlformats.org/officeDocument/2006/relationships/hyperlink" Target="http://paperpile.com/b/ccxovd/t14Vl" TargetMode="External"/><Relationship Id="rId206" Type="http://schemas.openxmlformats.org/officeDocument/2006/relationships/hyperlink" Target="http://paperpile.com/b/ccxovd/nmWp" TargetMode="External"/><Relationship Id="rId248" Type="http://schemas.openxmlformats.org/officeDocument/2006/relationships/hyperlink" Target="http://paperpile.com/b/ccxovd/Cht7j" TargetMode="External"/><Relationship Id="rId12" Type="http://schemas.openxmlformats.org/officeDocument/2006/relationships/hyperlink" Target="https://paperpile.com/c/ccxovd/O92d5" TargetMode="External"/><Relationship Id="rId108" Type="http://schemas.openxmlformats.org/officeDocument/2006/relationships/hyperlink" Target="http://paperpile.com/b/ccxovd/9hnFj" TargetMode="External"/><Relationship Id="rId315" Type="http://schemas.openxmlformats.org/officeDocument/2006/relationships/hyperlink" Target="http://paperpile.com/b/ccxovd/DV5zw" TargetMode="External"/><Relationship Id="rId357" Type="http://schemas.openxmlformats.org/officeDocument/2006/relationships/hyperlink" Target="http://paperpile.com/b/ccxovd/pXPBI" TargetMode="External"/><Relationship Id="rId54" Type="http://schemas.openxmlformats.org/officeDocument/2006/relationships/hyperlink" Target="http://paperpile.com/b/ccxovd/O92d5" TargetMode="External"/><Relationship Id="rId96" Type="http://schemas.openxmlformats.org/officeDocument/2006/relationships/hyperlink" Target="http://paperpile.com/b/ccxovd/ELAzv" TargetMode="External"/><Relationship Id="rId161" Type="http://schemas.openxmlformats.org/officeDocument/2006/relationships/hyperlink" Target="http://paperpile.com/b/ccxovd/Cih5i" TargetMode="External"/><Relationship Id="rId217" Type="http://schemas.openxmlformats.org/officeDocument/2006/relationships/hyperlink" Target="http://paperpile.com/b/ccxovd/mFY6Z" TargetMode="External"/><Relationship Id="rId259" Type="http://schemas.openxmlformats.org/officeDocument/2006/relationships/hyperlink" Target="http://paperpile.com/b/ccxovd/wcgpU" TargetMode="External"/><Relationship Id="rId23" Type="http://schemas.openxmlformats.org/officeDocument/2006/relationships/hyperlink" Target="https://paperpile.com/c/ccxovd/2z8KV" TargetMode="External"/><Relationship Id="rId119" Type="http://schemas.openxmlformats.org/officeDocument/2006/relationships/hyperlink" Target="http://paperpile.com/b/ccxovd/bQf44" TargetMode="External"/><Relationship Id="rId270" Type="http://schemas.openxmlformats.org/officeDocument/2006/relationships/hyperlink" Target="http://paperpile.com/b/ccxovd/MiWUt" TargetMode="External"/><Relationship Id="rId326" Type="http://schemas.openxmlformats.org/officeDocument/2006/relationships/hyperlink" Target="http://paperpile.com/b/ccxovd/xOEMM" TargetMode="External"/><Relationship Id="rId65" Type="http://schemas.openxmlformats.org/officeDocument/2006/relationships/hyperlink" Target="http://paperpile.com/b/ccxovd/R6jHv" TargetMode="External"/><Relationship Id="rId130" Type="http://schemas.openxmlformats.org/officeDocument/2006/relationships/hyperlink" Target="http://paperpile.com/b/ccxovd/Y6sPq" TargetMode="External"/><Relationship Id="rId368" Type="http://schemas.openxmlformats.org/officeDocument/2006/relationships/hyperlink" Target="https://paperpile.com/c/ccxovd/JvZGj" TargetMode="External"/><Relationship Id="rId172" Type="http://schemas.openxmlformats.org/officeDocument/2006/relationships/hyperlink" Target="http://paperpile.com/b/ccxovd/2z8KV" TargetMode="External"/><Relationship Id="rId228" Type="http://schemas.openxmlformats.org/officeDocument/2006/relationships/hyperlink" Target="http://paperpile.com/b/ccxovd/psA6v" TargetMode="External"/><Relationship Id="rId281" Type="http://schemas.openxmlformats.org/officeDocument/2006/relationships/hyperlink" Target="http://dx.doi.org/10.1101/2023.01.03.522354" TargetMode="External"/><Relationship Id="rId337" Type="http://schemas.openxmlformats.org/officeDocument/2006/relationships/hyperlink" Target="http://paperpile.com/b/ccxovd/Po5jm" TargetMode="External"/><Relationship Id="rId34" Type="http://schemas.openxmlformats.org/officeDocument/2006/relationships/hyperlink" Target="https://paperpile.com/c/ccxovd/xW77t" TargetMode="External"/><Relationship Id="rId76" Type="http://schemas.openxmlformats.org/officeDocument/2006/relationships/hyperlink" Target="http://paperpile.com/b/ccxovd/YkTUW" TargetMode="External"/><Relationship Id="rId141" Type="http://schemas.openxmlformats.org/officeDocument/2006/relationships/hyperlink" Target="http://paperpile.com/b/ccxovd/hpOvD" TargetMode="External"/><Relationship Id="rId379" Type="http://schemas.openxmlformats.org/officeDocument/2006/relationships/hyperlink" Target="https://paperpile.com/c/ccxovd/KyCRX" TargetMode="External"/><Relationship Id="rId7" Type="http://schemas.openxmlformats.org/officeDocument/2006/relationships/hyperlink" Target="mailto:wei-wang@ucsd.edu" TargetMode="External"/><Relationship Id="rId183" Type="http://schemas.openxmlformats.org/officeDocument/2006/relationships/hyperlink" Target="http://paperpile.com/b/ccxovd/2aJKv" TargetMode="External"/><Relationship Id="rId239" Type="http://schemas.openxmlformats.org/officeDocument/2006/relationships/hyperlink" Target="http://paperpile.com/b/ccxovd/QBECs" TargetMode="External"/><Relationship Id="rId250" Type="http://schemas.openxmlformats.org/officeDocument/2006/relationships/hyperlink" Target="http://paperpile.com/b/ccxovd/Cht7j" TargetMode="External"/><Relationship Id="rId292" Type="http://schemas.openxmlformats.org/officeDocument/2006/relationships/hyperlink" Target="http://paperpile.com/b/ccxovd/JvZGj" TargetMode="External"/><Relationship Id="rId306" Type="http://schemas.openxmlformats.org/officeDocument/2006/relationships/hyperlink" Target="http://paperpile.com/b/ccxovd/164Ke" TargetMode="External"/><Relationship Id="rId45" Type="http://schemas.openxmlformats.org/officeDocument/2006/relationships/hyperlink" Target="https://github.com/Wang-lab-UCSD/Taiji_ALTRA" TargetMode="External"/><Relationship Id="rId87" Type="http://schemas.openxmlformats.org/officeDocument/2006/relationships/hyperlink" Target="http://paperpile.com/b/ccxovd/h0BPM" TargetMode="External"/><Relationship Id="rId110" Type="http://schemas.openxmlformats.org/officeDocument/2006/relationships/hyperlink" Target="http://paperpile.com/b/ccxovd/9hnFj" TargetMode="External"/><Relationship Id="rId348" Type="http://schemas.openxmlformats.org/officeDocument/2006/relationships/hyperlink" Target="http://paperpile.com/b/ccxovd/KyCRX" TargetMode="External"/><Relationship Id="rId152" Type="http://schemas.openxmlformats.org/officeDocument/2006/relationships/hyperlink" Target="http://paperpile.com/b/ccxovd/zVyh2" TargetMode="External"/><Relationship Id="rId194" Type="http://schemas.openxmlformats.org/officeDocument/2006/relationships/hyperlink" Target="http://paperpile.com/b/ccxovd/t14Vl" TargetMode="External"/><Relationship Id="rId208" Type="http://schemas.openxmlformats.org/officeDocument/2006/relationships/hyperlink" Target="http://paperpile.com/b/ccxovd/nmWp" TargetMode="External"/><Relationship Id="rId261" Type="http://schemas.openxmlformats.org/officeDocument/2006/relationships/hyperlink" Target="http://paperpile.com/b/ccxovd/wcgpU" TargetMode="External"/><Relationship Id="rId14" Type="http://schemas.openxmlformats.org/officeDocument/2006/relationships/hyperlink" Target="https://paperpile.com/c/ccxovd/9hnFj" TargetMode="External"/><Relationship Id="rId56" Type="http://schemas.openxmlformats.org/officeDocument/2006/relationships/hyperlink" Target="http://paperpile.com/b/ccxovd/oeFbx" TargetMode="External"/><Relationship Id="rId317" Type="http://schemas.openxmlformats.org/officeDocument/2006/relationships/hyperlink" Target="http://paperpile.com/b/ccxovd/DV5zw" TargetMode="External"/><Relationship Id="rId359" Type="http://schemas.openxmlformats.org/officeDocument/2006/relationships/hyperlink" Target="http://paperpile.com/b/ccxovd/pXPBI" TargetMode="External"/><Relationship Id="rId98" Type="http://schemas.openxmlformats.org/officeDocument/2006/relationships/hyperlink" Target="http://paperpile.com/b/ccxovd/ELAzv" TargetMode="External"/><Relationship Id="rId121" Type="http://schemas.openxmlformats.org/officeDocument/2006/relationships/hyperlink" Target="http://paperpile.com/b/ccxovd/bQf44" TargetMode="External"/><Relationship Id="rId163" Type="http://schemas.openxmlformats.org/officeDocument/2006/relationships/hyperlink" Target="http://paperpile.com/b/ccxovd/HxBJi" TargetMode="External"/><Relationship Id="rId219" Type="http://schemas.openxmlformats.org/officeDocument/2006/relationships/hyperlink" Target="http://paperpile.com/b/ccxovd/mFY6Z" TargetMode="External"/><Relationship Id="rId370" Type="http://schemas.openxmlformats.org/officeDocument/2006/relationships/hyperlink" Target="https://paperpile.com/c/ccxovd/qhOCE" TargetMode="External"/><Relationship Id="rId230" Type="http://schemas.openxmlformats.org/officeDocument/2006/relationships/hyperlink" Target="http://paperpile.com/b/ccxovd/psA6v" TargetMode="External"/><Relationship Id="rId25" Type="http://schemas.openxmlformats.org/officeDocument/2006/relationships/hyperlink" Target="https://paperpile.com/c/ccxovd/2aJKv" TargetMode="External"/><Relationship Id="rId67" Type="http://schemas.openxmlformats.org/officeDocument/2006/relationships/hyperlink" Target="http://paperpile.com/b/ccxovd/R6jHv" TargetMode="External"/><Relationship Id="rId272" Type="http://schemas.openxmlformats.org/officeDocument/2006/relationships/hyperlink" Target="http://paperpile.com/b/ccxovd/MiWUt" TargetMode="External"/><Relationship Id="rId328" Type="http://schemas.openxmlformats.org/officeDocument/2006/relationships/hyperlink" Target="http://paperpile.com/b/ccxovd/W9JMC" TargetMode="External"/><Relationship Id="rId132" Type="http://schemas.openxmlformats.org/officeDocument/2006/relationships/hyperlink" Target="http://paperpile.com/b/ccxovd/Y6sPq" TargetMode="External"/><Relationship Id="rId174" Type="http://schemas.openxmlformats.org/officeDocument/2006/relationships/hyperlink" Target="http://paperpile.com/b/ccxovd/REHFi" TargetMode="External"/><Relationship Id="rId381" Type="http://schemas.openxmlformats.org/officeDocument/2006/relationships/fontTable" Target="fontTable.xml"/><Relationship Id="rId241" Type="http://schemas.openxmlformats.org/officeDocument/2006/relationships/hyperlink" Target="http://paperpile.com/b/ccxovd/QBECs" TargetMode="External"/><Relationship Id="rId36" Type="http://schemas.openxmlformats.org/officeDocument/2006/relationships/hyperlink" Target="https://paperpile.com/c/ccxovd/xW77t" TargetMode="External"/><Relationship Id="rId283" Type="http://schemas.openxmlformats.org/officeDocument/2006/relationships/hyperlink" Target="http://paperpile.com/b/ccxovd/NWmTK" TargetMode="External"/><Relationship Id="rId339" Type="http://schemas.openxmlformats.org/officeDocument/2006/relationships/hyperlink" Target="http://paperpile.com/b/ccxovd/Po5jm" TargetMode="External"/><Relationship Id="rId78" Type="http://schemas.openxmlformats.org/officeDocument/2006/relationships/hyperlink" Target="http://paperpile.com/b/ccxovd/qjkfC" TargetMode="External"/><Relationship Id="rId101" Type="http://schemas.openxmlformats.org/officeDocument/2006/relationships/hyperlink" Target="http://paperpile.com/b/ccxovd/ELAzv" TargetMode="External"/><Relationship Id="rId143" Type="http://schemas.openxmlformats.org/officeDocument/2006/relationships/hyperlink" Target="http://paperpile.com/b/ccxovd/hpOvD" TargetMode="External"/><Relationship Id="rId185" Type="http://schemas.openxmlformats.org/officeDocument/2006/relationships/hyperlink" Target="http://paperpile.com/b/ccxovd/iLxYk" TargetMode="External"/><Relationship Id="rId350" Type="http://schemas.openxmlformats.org/officeDocument/2006/relationships/hyperlink" Target="http://paperpile.com/b/ccxovd/KyCRX" TargetMode="External"/><Relationship Id="rId9" Type="http://schemas.openxmlformats.org/officeDocument/2006/relationships/hyperlink" Target="https://paperpile.com/c/ccxovd/oeFbx" TargetMode="External"/><Relationship Id="rId210" Type="http://schemas.openxmlformats.org/officeDocument/2006/relationships/hyperlink" Target="http://paperpile.com/b/ccxovd/KiNp4" TargetMode="External"/><Relationship Id="rId26" Type="http://schemas.openxmlformats.org/officeDocument/2006/relationships/hyperlink" Target="https://paperpile.com/c/ccxovd/iLxYk+t14Vl+O92d5+sKrPX" TargetMode="External"/><Relationship Id="rId231" Type="http://schemas.openxmlformats.org/officeDocument/2006/relationships/hyperlink" Target="http://paperpile.com/b/ccxovd/xW77t" TargetMode="External"/><Relationship Id="rId252" Type="http://schemas.openxmlformats.org/officeDocument/2006/relationships/hyperlink" Target="http://paperpile.com/b/ccxovd/Cht7j" TargetMode="External"/><Relationship Id="rId273" Type="http://schemas.openxmlformats.org/officeDocument/2006/relationships/hyperlink" Target="http://paperpile.com/b/ccxovd/MiWUt" TargetMode="External"/><Relationship Id="rId294" Type="http://schemas.openxmlformats.org/officeDocument/2006/relationships/hyperlink" Target="http://paperpile.com/b/ccxovd/JvZGj" TargetMode="External"/><Relationship Id="rId308" Type="http://schemas.openxmlformats.org/officeDocument/2006/relationships/hyperlink" Target="http://paperpile.com/b/ccxovd/TPPxj" TargetMode="External"/><Relationship Id="rId329" Type="http://schemas.openxmlformats.org/officeDocument/2006/relationships/hyperlink" Target="http://paperpile.com/b/ccxovd/W9JMC" TargetMode="External"/><Relationship Id="rId47" Type="http://schemas.openxmlformats.org/officeDocument/2006/relationships/image" Target="media/image2.png"/><Relationship Id="rId68" Type="http://schemas.openxmlformats.org/officeDocument/2006/relationships/hyperlink" Target="http://paperpile.com/b/ccxovd/R6jHv" TargetMode="External"/><Relationship Id="rId89" Type="http://schemas.openxmlformats.org/officeDocument/2006/relationships/hyperlink" Target="http://paperpile.com/b/ccxovd/h0BPM" TargetMode="External"/><Relationship Id="rId112" Type="http://schemas.openxmlformats.org/officeDocument/2006/relationships/hyperlink" Target="http://paperpile.com/b/ccxovd/9hnFj" TargetMode="External"/><Relationship Id="rId133" Type="http://schemas.openxmlformats.org/officeDocument/2006/relationships/hyperlink" Target="http://paperpile.com/b/ccxovd/Y6sPq" TargetMode="External"/><Relationship Id="rId154" Type="http://schemas.openxmlformats.org/officeDocument/2006/relationships/hyperlink" Target="http://paperpile.com/b/ccxovd/zVyh2" TargetMode="External"/><Relationship Id="rId175" Type="http://schemas.openxmlformats.org/officeDocument/2006/relationships/hyperlink" Target="http://paperpile.com/b/ccxovd/REHFi" TargetMode="External"/><Relationship Id="rId340" Type="http://schemas.openxmlformats.org/officeDocument/2006/relationships/hyperlink" Target="http://paperpile.com/b/ccxovd/Po5jm" TargetMode="External"/><Relationship Id="rId361" Type="http://schemas.openxmlformats.org/officeDocument/2006/relationships/image" Target="media/image6.png"/><Relationship Id="rId196" Type="http://schemas.openxmlformats.org/officeDocument/2006/relationships/hyperlink" Target="http://paperpile.com/b/ccxovd/t14Vl" TargetMode="External"/><Relationship Id="rId200" Type="http://schemas.openxmlformats.org/officeDocument/2006/relationships/hyperlink" Target="http://paperpile.com/b/ccxovd/sKrPX" TargetMode="External"/><Relationship Id="rId382" Type="http://schemas.microsoft.com/office/2011/relationships/people" Target="people.xml"/><Relationship Id="rId16" Type="http://schemas.openxmlformats.org/officeDocument/2006/relationships/hyperlink" Target="https://paperpile.com/c/ccxovd/rCw0i" TargetMode="External"/><Relationship Id="rId221" Type="http://schemas.openxmlformats.org/officeDocument/2006/relationships/hyperlink" Target="http://paperpile.com/b/ccxovd/mFY6Z" TargetMode="External"/><Relationship Id="rId242" Type="http://schemas.openxmlformats.org/officeDocument/2006/relationships/hyperlink" Target="http://paperpile.com/b/ccxovd/QBECs" TargetMode="External"/><Relationship Id="rId263" Type="http://schemas.openxmlformats.org/officeDocument/2006/relationships/hyperlink" Target="http://paperpile.com/b/ccxovd/usAvZ" TargetMode="External"/><Relationship Id="rId284" Type="http://schemas.openxmlformats.org/officeDocument/2006/relationships/hyperlink" Target="http://paperpile.com/b/ccxovd/NWmTK" TargetMode="External"/><Relationship Id="rId319" Type="http://schemas.openxmlformats.org/officeDocument/2006/relationships/hyperlink" Target="http://paperpile.com/b/ccxovd/DV5zw" TargetMode="External"/><Relationship Id="rId37" Type="http://schemas.openxmlformats.org/officeDocument/2006/relationships/hyperlink" Target="https://paperpile.com/c/ccxovd/PvHnQ" TargetMode="External"/><Relationship Id="rId58" Type="http://schemas.openxmlformats.org/officeDocument/2006/relationships/hyperlink" Target="http://paperpile.com/b/ccxovd/oeFbx" TargetMode="External"/><Relationship Id="rId79" Type="http://schemas.openxmlformats.org/officeDocument/2006/relationships/hyperlink" Target="http://paperpile.com/b/ccxovd/qjkfC" TargetMode="External"/><Relationship Id="rId102" Type="http://schemas.openxmlformats.org/officeDocument/2006/relationships/hyperlink" Target="http://paperpile.com/b/ccxovd/ELAzv" TargetMode="External"/><Relationship Id="rId123" Type="http://schemas.openxmlformats.org/officeDocument/2006/relationships/hyperlink" Target="http://paperpile.com/b/ccxovd/rCw0i" TargetMode="External"/><Relationship Id="rId144" Type="http://schemas.openxmlformats.org/officeDocument/2006/relationships/hyperlink" Target="http://paperpile.com/b/ccxovd/hpOvD" TargetMode="External"/><Relationship Id="rId330" Type="http://schemas.openxmlformats.org/officeDocument/2006/relationships/hyperlink" Target="http://paperpile.com/b/ccxovd/W9JMC" TargetMode="External"/><Relationship Id="rId90" Type="http://schemas.openxmlformats.org/officeDocument/2006/relationships/hyperlink" Target="http://paperpile.com/b/ccxovd/h0BPM" TargetMode="External"/><Relationship Id="rId165" Type="http://schemas.openxmlformats.org/officeDocument/2006/relationships/hyperlink" Target="http://paperpile.com/b/ccxovd/HxBJi" TargetMode="External"/><Relationship Id="rId186" Type="http://schemas.openxmlformats.org/officeDocument/2006/relationships/hyperlink" Target="http://paperpile.com/b/ccxovd/iLxYk" TargetMode="External"/><Relationship Id="rId351" Type="http://schemas.openxmlformats.org/officeDocument/2006/relationships/hyperlink" Target="http://paperpile.com/b/ccxovd/KyCRX" TargetMode="External"/><Relationship Id="rId372" Type="http://schemas.openxmlformats.org/officeDocument/2006/relationships/hyperlink" Target="https://paperpile.com/c/ccxovd/TPPxj" TargetMode="External"/><Relationship Id="rId211" Type="http://schemas.openxmlformats.org/officeDocument/2006/relationships/hyperlink" Target="http://paperpile.com/b/ccxovd/KiNp4" TargetMode="External"/><Relationship Id="rId232" Type="http://schemas.openxmlformats.org/officeDocument/2006/relationships/hyperlink" Target="http://paperpile.com/b/ccxovd/xW77t" TargetMode="External"/><Relationship Id="rId253" Type="http://schemas.openxmlformats.org/officeDocument/2006/relationships/hyperlink" Target="http://paperpile.com/b/ccxovd/Cht7j" TargetMode="External"/><Relationship Id="rId274" Type="http://schemas.openxmlformats.org/officeDocument/2006/relationships/hyperlink" Target="http://paperpile.com/b/ccxovd/MiWUt" TargetMode="External"/><Relationship Id="rId295" Type="http://schemas.openxmlformats.org/officeDocument/2006/relationships/hyperlink" Target="http://paperpile.com/b/ccxovd/qhOCE" TargetMode="External"/><Relationship Id="rId309" Type="http://schemas.openxmlformats.org/officeDocument/2006/relationships/hyperlink" Target="http://paperpile.com/b/ccxovd/TPPxj" TargetMode="External"/><Relationship Id="rId27" Type="http://schemas.openxmlformats.org/officeDocument/2006/relationships/hyperlink" Target="https://paperpile.com/c/ccxovd/nmWp" TargetMode="External"/><Relationship Id="rId48" Type="http://schemas.openxmlformats.org/officeDocument/2006/relationships/image" Target="media/image3.png"/><Relationship Id="rId69" Type="http://schemas.openxmlformats.org/officeDocument/2006/relationships/hyperlink" Target="http://paperpile.com/b/ccxovd/R6jHv" TargetMode="External"/><Relationship Id="rId113" Type="http://schemas.openxmlformats.org/officeDocument/2006/relationships/hyperlink" Target="http://paperpile.com/b/ccxovd/9hnFj" TargetMode="External"/><Relationship Id="rId134" Type="http://schemas.openxmlformats.org/officeDocument/2006/relationships/hyperlink" Target="http://paperpile.com/b/ccxovd/8HUl6" TargetMode="External"/><Relationship Id="rId320" Type="http://schemas.openxmlformats.org/officeDocument/2006/relationships/hyperlink" Target="http://paperpile.com/b/ccxovd/DV5zw" TargetMode="External"/><Relationship Id="rId80" Type="http://schemas.openxmlformats.org/officeDocument/2006/relationships/hyperlink" Target="http://paperpile.com/b/ccxovd/qjkfC" TargetMode="External"/><Relationship Id="rId155" Type="http://schemas.openxmlformats.org/officeDocument/2006/relationships/hyperlink" Target="http://paperpile.com/b/ccxovd/Cih5i" TargetMode="External"/><Relationship Id="rId176" Type="http://schemas.openxmlformats.org/officeDocument/2006/relationships/hyperlink" Target="http://paperpile.com/b/ccxovd/REHFi" TargetMode="External"/><Relationship Id="rId197" Type="http://schemas.openxmlformats.org/officeDocument/2006/relationships/hyperlink" Target="http://paperpile.com/b/ccxovd/t14Vl" TargetMode="External"/><Relationship Id="rId341" Type="http://schemas.openxmlformats.org/officeDocument/2006/relationships/hyperlink" Target="http://paperpile.com/b/ccxovd/Po5jm" TargetMode="External"/><Relationship Id="rId362" Type="http://schemas.openxmlformats.org/officeDocument/2006/relationships/image" Target="media/image7.png"/><Relationship Id="rId383" Type="http://schemas.openxmlformats.org/officeDocument/2006/relationships/theme" Target="theme/theme1.xml"/><Relationship Id="rId201" Type="http://schemas.openxmlformats.org/officeDocument/2006/relationships/hyperlink" Target="http://paperpile.com/b/ccxovd/sKrPX" TargetMode="External"/><Relationship Id="rId222" Type="http://schemas.openxmlformats.org/officeDocument/2006/relationships/hyperlink" Target="http://paperpile.com/b/ccxovd/mFY6Z" TargetMode="External"/><Relationship Id="rId243" Type="http://schemas.openxmlformats.org/officeDocument/2006/relationships/hyperlink" Target="http://paperpile.com/b/ccxovd/PvHnQ" TargetMode="External"/><Relationship Id="rId264" Type="http://schemas.openxmlformats.org/officeDocument/2006/relationships/hyperlink" Target="http://paperpile.com/b/ccxovd/usAvZ" TargetMode="External"/><Relationship Id="rId285" Type="http://schemas.openxmlformats.org/officeDocument/2006/relationships/hyperlink" Target="http://paperpile.com/b/ccxovd/NWmTK" TargetMode="External"/><Relationship Id="rId17" Type="http://schemas.openxmlformats.org/officeDocument/2006/relationships/hyperlink" Target="https://paperpile.com/c/ccxovd/Y6sPq" TargetMode="External"/><Relationship Id="rId38" Type="http://schemas.openxmlformats.org/officeDocument/2006/relationships/hyperlink" Target="https://paperpile.com/c/ccxovd/FuHOz+Cht7j" TargetMode="External"/><Relationship Id="rId59" Type="http://schemas.openxmlformats.org/officeDocument/2006/relationships/hyperlink" Target="http://paperpile.com/b/ccxovd/oeFbx" TargetMode="External"/><Relationship Id="rId103" Type="http://schemas.openxmlformats.org/officeDocument/2006/relationships/hyperlink" Target="http://paperpile.com/b/ccxovd/FuHOz" TargetMode="External"/><Relationship Id="rId124" Type="http://schemas.openxmlformats.org/officeDocument/2006/relationships/hyperlink" Target="http://paperpile.com/b/ccxovd/rCw0i" TargetMode="External"/><Relationship Id="rId310" Type="http://schemas.openxmlformats.org/officeDocument/2006/relationships/hyperlink" Target="http://paperpile.com/b/ccxovd/TPPxj" TargetMode="External"/><Relationship Id="rId70" Type="http://schemas.openxmlformats.org/officeDocument/2006/relationships/hyperlink" Target="http://paperpile.com/b/ccxovd/YkTUW" TargetMode="External"/><Relationship Id="rId91" Type="http://schemas.openxmlformats.org/officeDocument/2006/relationships/hyperlink" Target="http://paperpile.com/b/ccxovd/jAHP1" TargetMode="External"/><Relationship Id="rId145" Type="http://schemas.openxmlformats.org/officeDocument/2006/relationships/hyperlink" Target="http://paperpile.com/b/ccxovd/hpOvD" TargetMode="External"/><Relationship Id="rId166" Type="http://schemas.openxmlformats.org/officeDocument/2006/relationships/hyperlink" Target="http://paperpile.com/b/ccxovd/HxBJi" TargetMode="External"/><Relationship Id="rId187" Type="http://schemas.openxmlformats.org/officeDocument/2006/relationships/hyperlink" Target="http://paperpile.com/b/ccxovd/iLxYk" TargetMode="External"/><Relationship Id="rId331" Type="http://schemas.openxmlformats.org/officeDocument/2006/relationships/hyperlink" Target="http://paperpile.com/b/ccxovd/W9JMC" TargetMode="External"/><Relationship Id="rId352" Type="http://schemas.openxmlformats.org/officeDocument/2006/relationships/hyperlink" Target="http://paperpile.com/b/ccxovd/KyCRX" TargetMode="External"/><Relationship Id="rId373" Type="http://schemas.openxmlformats.org/officeDocument/2006/relationships/hyperlink" Target="https://paperpile.com/c/ccxovd/mFY6Z+DV5zw" TargetMode="External"/><Relationship Id="rId1" Type="http://schemas.openxmlformats.org/officeDocument/2006/relationships/styles" Target="styles.xml"/><Relationship Id="rId212" Type="http://schemas.openxmlformats.org/officeDocument/2006/relationships/hyperlink" Target="http://paperpile.com/b/ccxovd/KiNp4" TargetMode="External"/><Relationship Id="rId233" Type="http://schemas.openxmlformats.org/officeDocument/2006/relationships/hyperlink" Target="http://paperpile.com/b/ccxovd/xW77t" TargetMode="External"/><Relationship Id="rId254" Type="http://schemas.openxmlformats.org/officeDocument/2006/relationships/hyperlink" Target="http://paperpile.com/b/ccxovd/Cht7j" TargetMode="External"/><Relationship Id="rId28" Type="http://schemas.openxmlformats.org/officeDocument/2006/relationships/hyperlink" Target="https://paperpile.com/c/ccxovd/KiNp4" TargetMode="External"/><Relationship Id="rId49" Type="http://schemas.openxmlformats.org/officeDocument/2006/relationships/image" Target="media/image4.png"/><Relationship Id="rId114" Type="http://schemas.openxmlformats.org/officeDocument/2006/relationships/hyperlink" Target="http://paperpile.com/b/ccxovd/9hnFj" TargetMode="External"/><Relationship Id="rId275" Type="http://schemas.openxmlformats.org/officeDocument/2006/relationships/hyperlink" Target="http://paperpile.com/b/ccxovd/MiWUt" TargetMode="External"/><Relationship Id="rId296" Type="http://schemas.openxmlformats.org/officeDocument/2006/relationships/hyperlink" Target="http://paperpile.com/b/ccxovd/qhOCE" TargetMode="External"/><Relationship Id="rId300" Type="http://schemas.openxmlformats.org/officeDocument/2006/relationships/hyperlink" Target="http://paperpile.com/b/ccxovd/qhOCE" TargetMode="External"/><Relationship Id="rId60" Type="http://schemas.openxmlformats.org/officeDocument/2006/relationships/hyperlink" Target="http://paperpile.com/b/ccxovd/oeFbx" TargetMode="External"/><Relationship Id="rId81" Type="http://schemas.openxmlformats.org/officeDocument/2006/relationships/hyperlink" Target="http://paperpile.com/b/ccxovd/qjkfC" TargetMode="External"/><Relationship Id="rId135" Type="http://schemas.openxmlformats.org/officeDocument/2006/relationships/hyperlink" Target="http://paperpile.com/b/ccxovd/8HUl6" TargetMode="External"/><Relationship Id="rId156" Type="http://schemas.openxmlformats.org/officeDocument/2006/relationships/hyperlink" Target="http://paperpile.com/b/ccxovd/Cih5i" TargetMode="External"/><Relationship Id="rId177" Type="http://schemas.openxmlformats.org/officeDocument/2006/relationships/hyperlink" Target="http://paperpile.com/b/ccxovd/REHFi" TargetMode="External"/><Relationship Id="rId198" Type="http://schemas.openxmlformats.org/officeDocument/2006/relationships/hyperlink" Target="http://paperpile.com/b/ccxovd/sKrPX" TargetMode="External"/><Relationship Id="rId321" Type="http://schemas.openxmlformats.org/officeDocument/2006/relationships/hyperlink" Target="http://paperpile.com/b/ccxovd/xOEMM" TargetMode="External"/><Relationship Id="rId342" Type="http://schemas.openxmlformats.org/officeDocument/2006/relationships/hyperlink" Target="http://paperpile.com/b/ccxovd/Nni4i" TargetMode="External"/><Relationship Id="rId363" Type="http://schemas.openxmlformats.org/officeDocument/2006/relationships/image" Target="media/image8.png"/><Relationship Id="rId202" Type="http://schemas.openxmlformats.org/officeDocument/2006/relationships/hyperlink" Target="http://paperpile.com/b/ccxovd/sKrPX" TargetMode="External"/><Relationship Id="rId223" Type="http://schemas.openxmlformats.org/officeDocument/2006/relationships/hyperlink" Target="http://paperpile.com/b/ccxovd/mFY6Z" TargetMode="External"/><Relationship Id="rId244" Type="http://schemas.openxmlformats.org/officeDocument/2006/relationships/hyperlink" Target="http://paperpile.com/b/ccxovd/PvHnQ" TargetMode="External"/><Relationship Id="rId18" Type="http://schemas.openxmlformats.org/officeDocument/2006/relationships/hyperlink" Target="https://paperpile.com/c/ccxovd/8HUl6" TargetMode="External"/><Relationship Id="rId39" Type="http://schemas.openxmlformats.org/officeDocument/2006/relationships/hyperlink" Target="https://paperpile.com/c/ccxovd/wcgpU" TargetMode="External"/><Relationship Id="rId265" Type="http://schemas.openxmlformats.org/officeDocument/2006/relationships/hyperlink" Target="http://paperpile.com/b/ccxovd/usAvZ" TargetMode="External"/><Relationship Id="rId286" Type="http://schemas.openxmlformats.org/officeDocument/2006/relationships/hyperlink" Target="http://paperpile.com/b/ccxovd/NWmTK" TargetMode="External"/><Relationship Id="rId50" Type="http://schemas.openxmlformats.org/officeDocument/2006/relationships/image" Target="media/image5.png"/><Relationship Id="rId104" Type="http://schemas.openxmlformats.org/officeDocument/2006/relationships/hyperlink" Target="http://paperpile.com/b/ccxovd/FuHOz" TargetMode="External"/><Relationship Id="rId125" Type="http://schemas.openxmlformats.org/officeDocument/2006/relationships/hyperlink" Target="http://paperpile.com/b/ccxovd/rCw0i" TargetMode="External"/><Relationship Id="rId146" Type="http://schemas.openxmlformats.org/officeDocument/2006/relationships/hyperlink" Target="http://paperpile.com/b/ccxovd/hpOvD" TargetMode="External"/><Relationship Id="rId167" Type="http://schemas.openxmlformats.org/officeDocument/2006/relationships/hyperlink" Target="http://paperpile.com/b/ccxovd/2z8KV" TargetMode="External"/><Relationship Id="rId188" Type="http://schemas.openxmlformats.org/officeDocument/2006/relationships/hyperlink" Target="http://paperpile.com/b/ccxovd/iLxYk" TargetMode="External"/><Relationship Id="rId311" Type="http://schemas.openxmlformats.org/officeDocument/2006/relationships/hyperlink" Target="http://paperpile.com/b/ccxovd/TPPxj" TargetMode="External"/><Relationship Id="rId332" Type="http://schemas.openxmlformats.org/officeDocument/2006/relationships/hyperlink" Target="http://paperpile.com/b/ccxovd/W9JMC" TargetMode="External"/><Relationship Id="rId353" Type="http://schemas.openxmlformats.org/officeDocument/2006/relationships/hyperlink" Target="http://paperpile.com/b/ccxovd/KyCRX" TargetMode="External"/><Relationship Id="rId374" Type="http://schemas.openxmlformats.org/officeDocument/2006/relationships/hyperlink" Target="https://paperpile.com/c/ccxovd/xOEMM" TargetMode="External"/><Relationship Id="rId71" Type="http://schemas.openxmlformats.org/officeDocument/2006/relationships/hyperlink" Target="http://paperpile.com/b/ccxovd/YkTUW" TargetMode="External"/><Relationship Id="rId92" Type="http://schemas.openxmlformats.org/officeDocument/2006/relationships/hyperlink" Target="http://paperpile.com/b/ccxovd/jAHP1" TargetMode="External"/><Relationship Id="rId213" Type="http://schemas.openxmlformats.org/officeDocument/2006/relationships/hyperlink" Target="http://paperpile.com/b/ccxovd/KiNp4" TargetMode="External"/><Relationship Id="rId234" Type="http://schemas.openxmlformats.org/officeDocument/2006/relationships/hyperlink" Target="http://paperpile.com/b/ccxovd/xW77t" TargetMode="External"/><Relationship Id="rId2" Type="http://schemas.openxmlformats.org/officeDocument/2006/relationships/settings" Target="settings.xml"/><Relationship Id="rId29" Type="http://schemas.openxmlformats.org/officeDocument/2006/relationships/hyperlink" Target="https://paperpile.com/c/ccxovd/mFY6Z" TargetMode="External"/><Relationship Id="rId255" Type="http://schemas.openxmlformats.org/officeDocument/2006/relationships/hyperlink" Target="http://paperpile.com/b/ccxovd/wcgpU" TargetMode="External"/><Relationship Id="rId276" Type="http://schemas.openxmlformats.org/officeDocument/2006/relationships/hyperlink" Target="http://paperpile.com/b/ccxovd/4xwd4" TargetMode="External"/><Relationship Id="rId297" Type="http://schemas.openxmlformats.org/officeDocument/2006/relationships/hyperlink" Target="http://paperpile.com/b/ccxovd/qhOCE" TargetMode="External"/><Relationship Id="rId40" Type="http://schemas.openxmlformats.org/officeDocument/2006/relationships/hyperlink" Target="https://paperpile.com/c/ccxovd/usAvZ" TargetMode="External"/><Relationship Id="rId115" Type="http://schemas.openxmlformats.org/officeDocument/2006/relationships/hyperlink" Target="http://paperpile.com/b/ccxovd/bQf44" TargetMode="External"/><Relationship Id="rId136" Type="http://schemas.openxmlformats.org/officeDocument/2006/relationships/hyperlink" Target="http://paperpile.com/b/ccxovd/8HUl6" TargetMode="External"/><Relationship Id="rId157" Type="http://schemas.openxmlformats.org/officeDocument/2006/relationships/hyperlink" Target="http://paperpile.com/b/ccxovd/Cih5i" TargetMode="External"/><Relationship Id="rId178" Type="http://schemas.openxmlformats.org/officeDocument/2006/relationships/hyperlink" Target="http://paperpile.com/b/ccxovd/REHFi" TargetMode="External"/><Relationship Id="rId301" Type="http://schemas.openxmlformats.org/officeDocument/2006/relationships/hyperlink" Target="http://paperpile.com/b/ccxovd/qhOCE" TargetMode="External"/><Relationship Id="rId322" Type="http://schemas.openxmlformats.org/officeDocument/2006/relationships/hyperlink" Target="http://paperpile.com/b/ccxovd/xOEMM" TargetMode="External"/><Relationship Id="rId343" Type="http://schemas.openxmlformats.org/officeDocument/2006/relationships/hyperlink" Target="http://paperpile.com/b/ccxovd/Nni4i" TargetMode="External"/><Relationship Id="rId364" Type="http://schemas.openxmlformats.org/officeDocument/2006/relationships/image" Target="media/image9.png"/><Relationship Id="rId61" Type="http://schemas.openxmlformats.org/officeDocument/2006/relationships/hyperlink" Target="http://paperpile.com/b/ccxovd/oeFbx" TargetMode="External"/><Relationship Id="rId82" Type="http://schemas.openxmlformats.org/officeDocument/2006/relationships/hyperlink" Target="http://paperpile.com/b/ccxovd/qjkfC" TargetMode="External"/><Relationship Id="rId199" Type="http://schemas.openxmlformats.org/officeDocument/2006/relationships/hyperlink" Target="http://paperpile.com/b/ccxovd/sKrPX" TargetMode="External"/><Relationship Id="rId203" Type="http://schemas.openxmlformats.org/officeDocument/2006/relationships/hyperlink" Target="http://paperpile.com/b/ccxovd/nmWp" TargetMode="External"/><Relationship Id="rId19" Type="http://schemas.openxmlformats.org/officeDocument/2006/relationships/hyperlink" Target="https://paperpile.com/c/ccxovd/hpOvD" TargetMode="External"/><Relationship Id="rId224" Type="http://schemas.openxmlformats.org/officeDocument/2006/relationships/hyperlink" Target="http://paperpile.com/b/ccxovd/psA6v" TargetMode="External"/><Relationship Id="rId245" Type="http://schemas.openxmlformats.org/officeDocument/2006/relationships/hyperlink" Target="http://paperpile.com/b/ccxovd/PvHnQ" TargetMode="External"/><Relationship Id="rId266" Type="http://schemas.openxmlformats.org/officeDocument/2006/relationships/hyperlink" Target="http://paperpile.com/b/ccxovd/usAvZ" TargetMode="External"/><Relationship Id="rId287" Type="http://schemas.openxmlformats.org/officeDocument/2006/relationships/hyperlink" Target="http://paperpile.com/b/ccxovd/NWmTK" TargetMode="External"/><Relationship Id="rId30" Type="http://schemas.openxmlformats.org/officeDocument/2006/relationships/hyperlink" Target="https://paperpile.com/c/ccxovd/oeFbx" TargetMode="External"/><Relationship Id="rId105" Type="http://schemas.openxmlformats.org/officeDocument/2006/relationships/hyperlink" Target="http://paperpile.com/b/ccxovd/FuHOz" TargetMode="External"/><Relationship Id="rId126" Type="http://schemas.openxmlformats.org/officeDocument/2006/relationships/hyperlink" Target="http://paperpile.com/b/ccxovd/rCw0i" TargetMode="External"/><Relationship Id="rId147" Type="http://schemas.openxmlformats.org/officeDocument/2006/relationships/hyperlink" Target="http://paperpile.com/b/ccxovd/hpOvD" TargetMode="External"/><Relationship Id="rId168" Type="http://schemas.openxmlformats.org/officeDocument/2006/relationships/hyperlink" Target="http://paperpile.com/b/ccxovd/2z8KV" TargetMode="External"/><Relationship Id="rId312" Type="http://schemas.openxmlformats.org/officeDocument/2006/relationships/hyperlink" Target="http://paperpile.com/b/ccxovd/TPPxj" TargetMode="External"/><Relationship Id="rId333" Type="http://schemas.openxmlformats.org/officeDocument/2006/relationships/hyperlink" Target="http://paperpile.com/b/ccxovd/W9JMC" TargetMode="External"/><Relationship Id="rId354" Type="http://schemas.openxmlformats.org/officeDocument/2006/relationships/hyperlink" Target="http://paperpile.com/b/ccxovd/pXPBI" TargetMode="External"/><Relationship Id="rId51" Type="http://schemas.openxmlformats.org/officeDocument/2006/relationships/hyperlink" Target="http://paperpile.com/b/ccxovd/O92d5" TargetMode="External"/><Relationship Id="rId72" Type="http://schemas.openxmlformats.org/officeDocument/2006/relationships/hyperlink" Target="http://paperpile.com/b/ccxovd/YkTUW" TargetMode="External"/><Relationship Id="rId93" Type="http://schemas.openxmlformats.org/officeDocument/2006/relationships/hyperlink" Target="http://paperpile.com/b/ccxovd/jAHP1" TargetMode="External"/><Relationship Id="rId189" Type="http://schemas.openxmlformats.org/officeDocument/2006/relationships/hyperlink" Target="http://paperpile.com/b/ccxovd/iLxYk" TargetMode="External"/><Relationship Id="rId375" Type="http://schemas.openxmlformats.org/officeDocument/2006/relationships/hyperlink" Target="https://paperpile.com/c/ccxovd/W9JMC" TargetMode="External"/><Relationship Id="rId3" Type="http://schemas.openxmlformats.org/officeDocument/2006/relationships/webSettings" Target="webSettings.xml"/><Relationship Id="rId214" Type="http://schemas.openxmlformats.org/officeDocument/2006/relationships/hyperlink" Target="http://paperpile.com/b/ccxovd/KiNp4" TargetMode="External"/><Relationship Id="rId235" Type="http://schemas.openxmlformats.org/officeDocument/2006/relationships/hyperlink" Target="http://paperpile.com/b/ccxovd/xW77t" TargetMode="External"/><Relationship Id="rId256" Type="http://schemas.openxmlformats.org/officeDocument/2006/relationships/hyperlink" Target="http://paperpile.com/b/ccxovd/wcgpU" TargetMode="External"/><Relationship Id="rId277" Type="http://schemas.openxmlformats.org/officeDocument/2006/relationships/hyperlink" Target="http://paperpile.com/b/ccxovd/4xwd4" TargetMode="External"/><Relationship Id="rId298" Type="http://schemas.openxmlformats.org/officeDocument/2006/relationships/hyperlink" Target="http://paperpile.com/b/ccxovd/qhOCE" TargetMode="External"/><Relationship Id="rId116" Type="http://schemas.openxmlformats.org/officeDocument/2006/relationships/hyperlink" Target="http://paperpile.com/b/ccxovd/bQf44" TargetMode="External"/><Relationship Id="rId137" Type="http://schemas.openxmlformats.org/officeDocument/2006/relationships/hyperlink" Target="http://paperpile.com/b/ccxovd/8HUl6" TargetMode="External"/><Relationship Id="rId158" Type="http://schemas.openxmlformats.org/officeDocument/2006/relationships/hyperlink" Target="http://paperpile.com/b/ccxovd/Cih5i" TargetMode="External"/><Relationship Id="rId302" Type="http://schemas.openxmlformats.org/officeDocument/2006/relationships/hyperlink" Target="http://paperpile.com/b/ccxovd/164Ke" TargetMode="External"/><Relationship Id="rId323" Type="http://schemas.openxmlformats.org/officeDocument/2006/relationships/hyperlink" Target="http://paperpile.com/b/ccxovd/xOEMM" TargetMode="External"/><Relationship Id="rId344" Type="http://schemas.openxmlformats.org/officeDocument/2006/relationships/hyperlink" Target="http://paperpile.com/b/ccxovd/Nni4i" TargetMode="External"/><Relationship Id="rId20" Type="http://schemas.openxmlformats.org/officeDocument/2006/relationships/hyperlink" Target="https://paperpile.com/c/ccxovd/zVyh2" TargetMode="External"/><Relationship Id="rId41" Type="http://schemas.openxmlformats.org/officeDocument/2006/relationships/hyperlink" Target="https://paperpile.com/c/ccxovd/FuHOz+Cht7j+MiWUt+4xwd4" TargetMode="External"/><Relationship Id="rId62" Type="http://schemas.openxmlformats.org/officeDocument/2006/relationships/hyperlink" Target="http://paperpile.com/b/ccxovd/oeFbx" TargetMode="External"/><Relationship Id="rId83" Type="http://schemas.openxmlformats.org/officeDocument/2006/relationships/hyperlink" Target="http://paperpile.com/b/ccxovd/qjkfC" TargetMode="External"/><Relationship Id="rId179" Type="http://schemas.openxmlformats.org/officeDocument/2006/relationships/hyperlink" Target="http://paperpile.com/b/ccxovd/2aJKv" TargetMode="External"/><Relationship Id="rId365" Type="http://schemas.openxmlformats.org/officeDocument/2006/relationships/image" Target="media/image10.png"/><Relationship Id="rId190" Type="http://schemas.openxmlformats.org/officeDocument/2006/relationships/hyperlink" Target="http://paperpile.com/b/ccxovd/iLxYk" TargetMode="External"/><Relationship Id="rId204" Type="http://schemas.openxmlformats.org/officeDocument/2006/relationships/hyperlink" Target="http://paperpile.com/b/ccxovd/nmWp" TargetMode="External"/><Relationship Id="rId225" Type="http://schemas.openxmlformats.org/officeDocument/2006/relationships/hyperlink" Target="http://paperpile.com/b/ccxovd/psA6v" TargetMode="External"/><Relationship Id="rId246" Type="http://schemas.openxmlformats.org/officeDocument/2006/relationships/hyperlink" Target="http://paperpile.com/b/ccxovd/PvHnQ" TargetMode="External"/><Relationship Id="rId267" Type="http://schemas.openxmlformats.org/officeDocument/2006/relationships/hyperlink" Target="http://paperpile.com/b/ccxovd/usAvZ" TargetMode="External"/><Relationship Id="rId288" Type="http://schemas.openxmlformats.org/officeDocument/2006/relationships/hyperlink" Target="http://paperpile.com/b/ccxovd/JvZGj" TargetMode="External"/><Relationship Id="rId106" Type="http://schemas.openxmlformats.org/officeDocument/2006/relationships/hyperlink" Target="http://paperpile.com/b/ccxovd/FuHOz" TargetMode="External"/><Relationship Id="rId127" Type="http://schemas.openxmlformats.org/officeDocument/2006/relationships/hyperlink" Target="http://paperpile.com/b/ccxovd/rCw0i" TargetMode="External"/><Relationship Id="rId313" Type="http://schemas.openxmlformats.org/officeDocument/2006/relationships/hyperlink" Target="http://paperpile.com/b/ccxovd/TPPxj" TargetMode="External"/><Relationship Id="rId10" Type="http://schemas.openxmlformats.org/officeDocument/2006/relationships/hyperlink" Target="https://paperpile.com/c/ccxovd/R6jHv" TargetMode="External"/><Relationship Id="rId31" Type="http://schemas.openxmlformats.org/officeDocument/2006/relationships/hyperlink" Target="https://paperpile.com/c/ccxovd/psA6v" TargetMode="External"/><Relationship Id="rId52" Type="http://schemas.openxmlformats.org/officeDocument/2006/relationships/hyperlink" Target="http://paperpile.com/b/ccxovd/O92d5" TargetMode="External"/><Relationship Id="rId73" Type="http://schemas.openxmlformats.org/officeDocument/2006/relationships/hyperlink" Target="http://paperpile.com/b/ccxovd/YkTUW" TargetMode="External"/><Relationship Id="rId94" Type="http://schemas.openxmlformats.org/officeDocument/2006/relationships/hyperlink" Target="http://paperpile.com/b/ccxovd/jAHP1" TargetMode="External"/><Relationship Id="rId148" Type="http://schemas.openxmlformats.org/officeDocument/2006/relationships/hyperlink" Target="http://paperpile.com/b/ccxovd/zVyh2" TargetMode="External"/><Relationship Id="rId169" Type="http://schemas.openxmlformats.org/officeDocument/2006/relationships/hyperlink" Target="http://paperpile.com/b/ccxovd/2z8KV" TargetMode="External"/><Relationship Id="rId334" Type="http://schemas.openxmlformats.org/officeDocument/2006/relationships/hyperlink" Target="http://paperpile.com/b/ccxovd/W9JMC" TargetMode="External"/><Relationship Id="rId355" Type="http://schemas.openxmlformats.org/officeDocument/2006/relationships/hyperlink" Target="http://paperpile.com/b/ccxovd/pXPBI" TargetMode="External"/><Relationship Id="rId376" Type="http://schemas.openxmlformats.org/officeDocument/2006/relationships/hyperlink" Target="https://paperpile.com/c/ccxovd/Po5jm" TargetMode="External"/><Relationship Id="rId4" Type="http://schemas.openxmlformats.org/officeDocument/2006/relationships/footnotes" Target="footnotes.xml"/><Relationship Id="rId180" Type="http://schemas.openxmlformats.org/officeDocument/2006/relationships/hyperlink" Target="http://paperpile.com/b/ccxovd/2aJKv" TargetMode="External"/><Relationship Id="rId215" Type="http://schemas.openxmlformats.org/officeDocument/2006/relationships/hyperlink" Target="http://paperpile.com/b/ccxovd/KiNp4" TargetMode="External"/><Relationship Id="rId236" Type="http://schemas.openxmlformats.org/officeDocument/2006/relationships/hyperlink" Target="http://paperpile.com/b/ccxovd/xW77t" TargetMode="External"/><Relationship Id="rId257" Type="http://schemas.openxmlformats.org/officeDocument/2006/relationships/hyperlink" Target="http://paperpile.com/b/ccxovd/wcgpU" TargetMode="External"/><Relationship Id="rId278" Type="http://schemas.openxmlformats.org/officeDocument/2006/relationships/hyperlink" Target="http://paperpile.com/b/ccxovd/4xwd4" TargetMode="External"/><Relationship Id="rId303" Type="http://schemas.openxmlformats.org/officeDocument/2006/relationships/hyperlink" Target="http://paperpile.com/b/ccxovd/164Ke" TargetMode="External"/><Relationship Id="rId42" Type="http://schemas.openxmlformats.org/officeDocument/2006/relationships/hyperlink" Target="https://paperpile.com/c/ccxovd/FuHOz" TargetMode="External"/><Relationship Id="rId84" Type="http://schemas.openxmlformats.org/officeDocument/2006/relationships/hyperlink" Target="http://paperpile.com/b/ccxovd/h0BPM" TargetMode="External"/><Relationship Id="rId138" Type="http://schemas.openxmlformats.org/officeDocument/2006/relationships/hyperlink" Target="http://paperpile.com/b/ccxovd/8HUl6" TargetMode="External"/><Relationship Id="rId345" Type="http://schemas.openxmlformats.org/officeDocument/2006/relationships/hyperlink" Target="http://paperpile.com/b/ccxovd/Nni4i" TargetMode="External"/><Relationship Id="rId191" Type="http://schemas.openxmlformats.org/officeDocument/2006/relationships/hyperlink" Target="http://paperpile.com/b/ccxovd/t14Vl" TargetMode="External"/><Relationship Id="rId205" Type="http://schemas.openxmlformats.org/officeDocument/2006/relationships/hyperlink" Target="http://paperpile.com/b/ccxovd/nmWp" TargetMode="External"/><Relationship Id="rId247" Type="http://schemas.openxmlformats.org/officeDocument/2006/relationships/hyperlink" Target="http://paperpile.com/b/ccxovd/PvHnQ" TargetMode="External"/><Relationship Id="rId107" Type="http://schemas.openxmlformats.org/officeDocument/2006/relationships/hyperlink" Target="http://paperpile.com/b/ccxovd/FuHOz" TargetMode="External"/><Relationship Id="rId289" Type="http://schemas.openxmlformats.org/officeDocument/2006/relationships/hyperlink" Target="http://paperpile.com/b/ccxovd/JvZGj" TargetMode="External"/><Relationship Id="rId11" Type="http://schemas.openxmlformats.org/officeDocument/2006/relationships/hyperlink" Target="https://paperpile.com/c/ccxovd/YkTUW+qjkfC+h0BPM+jAHP1+ELAzv" TargetMode="External"/><Relationship Id="rId53" Type="http://schemas.openxmlformats.org/officeDocument/2006/relationships/hyperlink" Target="http://paperpile.com/b/ccxovd/O92d5" TargetMode="External"/><Relationship Id="rId149" Type="http://schemas.openxmlformats.org/officeDocument/2006/relationships/hyperlink" Target="http://paperpile.com/b/ccxovd/zVyh2" TargetMode="External"/><Relationship Id="rId314" Type="http://schemas.openxmlformats.org/officeDocument/2006/relationships/hyperlink" Target="http://paperpile.com/b/ccxovd/DV5zw" TargetMode="External"/><Relationship Id="rId356" Type="http://schemas.openxmlformats.org/officeDocument/2006/relationships/hyperlink" Target="http://paperpile.com/b/ccxovd/pXPBI" TargetMode="External"/><Relationship Id="rId95" Type="http://schemas.openxmlformats.org/officeDocument/2006/relationships/hyperlink" Target="http://paperpile.com/b/ccxovd/jAHP1" TargetMode="External"/><Relationship Id="rId160" Type="http://schemas.openxmlformats.org/officeDocument/2006/relationships/hyperlink" Target="http://paperpile.com/b/ccxovd/Cih5i" TargetMode="External"/><Relationship Id="rId216" Type="http://schemas.openxmlformats.org/officeDocument/2006/relationships/hyperlink" Target="http://paperpile.com/b/ccxovd/KiNp4" TargetMode="External"/><Relationship Id="rId258" Type="http://schemas.openxmlformats.org/officeDocument/2006/relationships/hyperlink" Target="http://paperpile.com/b/ccxovd/wcgpU" TargetMode="External"/><Relationship Id="rId22" Type="http://schemas.openxmlformats.org/officeDocument/2006/relationships/hyperlink" Target="https://paperpile.com/c/ccxovd/HxBJi" TargetMode="External"/><Relationship Id="rId64" Type="http://schemas.openxmlformats.org/officeDocument/2006/relationships/hyperlink" Target="http://paperpile.com/b/ccxovd/R6jHv" TargetMode="External"/><Relationship Id="rId118" Type="http://schemas.openxmlformats.org/officeDocument/2006/relationships/hyperlink" Target="http://paperpile.com/b/ccxovd/bQf44" TargetMode="External"/><Relationship Id="rId325" Type="http://schemas.openxmlformats.org/officeDocument/2006/relationships/hyperlink" Target="http://paperpile.com/b/ccxovd/xOEMM" TargetMode="External"/><Relationship Id="rId367" Type="http://schemas.openxmlformats.org/officeDocument/2006/relationships/hyperlink" Target="https://paperpile.com/c/ccxovd/FuHOz" TargetMode="External"/><Relationship Id="rId171" Type="http://schemas.openxmlformats.org/officeDocument/2006/relationships/hyperlink" Target="http://paperpile.com/b/ccxovd/2z8KV" TargetMode="External"/><Relationship Id="rId227" Type="http://schemas.openxmlformats.org/officeDocument/2006/relationships/hyperlink" Target="http://paperpile.com/b/ccxovd/psA6v" TargetMode="External"/><Relationship Id="rId269" Type="http://schemas.openxmlformats.org/officeDocument/2006/relationships/hyperlink" Target="http://paperpile.com/b/ccxovd/MiWUt" TargetMode="External"/><Relationship Id="rId33" Type="http://schemas.openxmlformats.org/officeDocument/2006/relationships/hyperlink" Target="https://paperpile.com/c/ccxovd/QBECs" TargetMode="External"/><Relationship Id="rId129" Type="http://schemas.openxmlformats.org/officeDocument/2006/relationships/hyperlink" Target="http://paperpile.com/b/ccxovd/Y6sPq" TargetMode="External"/><Relationship Id="rId280" Type="http://schemas.openxmlformats.org/officeDocument/2006/relationships/hyperlink" Target="http://paperpile.com/b/ccxovd/4xwd4" TargetMode="External"/><Relationship Id="rId336" Type="http://schemas.openxmlformats.org/officeDocument/2006/relationships/hyperlink" Target="http://paperpile.com/b/ccxovd/Po5jm" TargetMode="External"/><Relationship Id="rId75" Type="http://schemas.openxmlformats.org/officeDocument/2006/relationships/hyperlink" Target="http://paperpile.com/b/ccxovd/YkTUW" TargetMode="External"/><Relationship Id="rId140" Type="http://schemas.openxmlformats.org/officeDocument/2006/relationships/hyperlink" Target="http://paperpile.com/b/ccxovd/8HUl6" TargetMode="External"/><Relationship Id="rId182" Type="http://schemas.openxmlformats.org/officeDocument/2006/relationships/hyperlink" Target="http://paperpile.com/b/ccxovd/2aJKv" TargetMode="External"/><Relationship Id="rId378" Type="http://schemas.openxmlformats.org/officeDocument/2006/relationships/hyperlink" Target="https://paperpile.com/c/ccxovd/Nni4i" TargetMode="External"/><Relationship Id="rId6" Type="http://schemas.openxmlformats.org/officeDocument/2006/relationships/hyperlink" Target="mailto:gfirestein@health.ucsd.edu" TargetMode="External"/><Relationship Id="rId238" Type="http://schemas.openxmlformats.org/officeDocument/2006/relationships/hyperlink" Target="http://paperpile.com/b/ccxovd/QBECs" TargetMode="External"/><Relationship Id="rId291" Type="http://schemas.openxmlformats.org/officeDocument/2006/relationships/hyperlink" Target="http://paperpile.com/b/ccxovd/JvZGj" TargetMode="External"/><Relationship Id="rId305" Type="http://schemas.openxmlformats.org/officeDocument/2006/relationships/hyperlink" Target="http://paperpile.com/b/ccxovd/164Ke" TargetMode="External"/><Relationship Id="rId347" Type="http://schemas.openxmlformats.org/officeDocument/2006/relationships/hyperlink" Target="http://paperpile.com/b/ccxovd/KyCRX" TargetMode="External"/><Relationship Id="rId44" Type="http://schemas.openxmlformats.org/officeDocument/2006/relationships/hyperlink" Target="https://paperpile.com/c/ccxovd/NWmTK" TargetMode="External"/><Relationship Id="rId86" Type="http://schemas.openxmlformats.org/officeDocument/2006/relationships/hyperlink" Target="http://paperpile.com/b/ccxovd/h0BPM" TargetMode="External"/><Relationship Id="rId151" Type="http://schemas.openxmlformats.org/officeDocument/2006/relationships/hyperlink" Target="http://paperpile.com/b/ccxovd/zVyh2" TargetMode="External"/><Relationship Id="rId193" Type="http://schemas.openxmlformats.org/officeDocument/2006/relationships/hyperlink" Target="http://paperpile.com/b/ccxovd/t14Vl" TargetMode="External"/><Relationship Id="rId207" Type="http://schemas.openxmlformats.org/officeDocument/2006/relationships/hyperlink" Target="http://paperpile.com/b/ccxovd/nmWp" TargetMode="External"/><Relationship Id="rId249" Type="http://schemas.openxmlformats.org/officeDocument/2006/relationships/hyperlink" Target="http://paperpile.com/b/ccxovd/Cht7j" TargetMode="External"/><Relationship Id="rId13" Type="http://schemas.openxmlformats.org/officeDocument/2006/relationships/hyperlink" Target="https://paperpile.com/c/ccxovd/FuHOz" TargetMode="External"/><Relationship Id="rId109" Type="http://schemas.openxmlformats.org/officeDocument/2006/relationships/hyperlink" Target="http://paperpile.com/b/ccxovd/9hnFj" TargetMode="External"/><Relationship Id="rId260" Type="http://schemas.openxmlformats.org/officeDocument/2006/relationships/hyperlink" Target="http://paperpile.com/b/ccxovd/wcgpU" TargetMode="External"/><Relationship Id="rId316" Type="http://schemas.openxmlformats.org/officeDocument/2006/relationships/hyperlink" Target="http://paperpile.com/b/ccxovd/DV5zw" TargetMode="External"/><Relationship Id="rId55" Type="http://schemas.openxmlformats.org/officeDocument/2006/relationships/hyperlink" Target="http://paperpile.com/b/ccxovd/O92d5" TargetMode="External"/><Relationship Id="rId97" Type="http://schemas.openxmlformats.org/officeDocument/2006/relationships/hyperlink" Target="http://paperpile.com/b/ccxovd/ELAzv" TargetMode="External"/><Relationship Id="rId120" Type="http://schemas.openxmlformats.org/officeDocument/2006/relationships/hyperlink" Target="http://paperpile.com/b/ccxovd/bQf44" TargetMode="External"/><Relationship Id="rId358" Type="http://schemas.openxmlformats.org/officeDocument/2006/relationships/hyperlink" Target="http://paperpile.com/b/ccxovd/pXPBI" TargetMode="External"/><Relationship Id="rId162" Type="http://schemas.openxmlformats.org/officeDocument/2006/relationships/hyperlink" Target="http://paperpile.com/b/ccxovd/HxBJi" TargetMode="External"/><Relationship Id="rId218" Type="http://schemas.openxmlformats.org/officeDocument/2006/relationships/hyperlink" Target="http://paperpile.com/b/ccxovd/mFY6Z" TargetMode="External"/><Relationship Id="rId271" Type="http://schemas.openxmlformats.org/officeDocument/2006/relationships/hyperlink" Target="http://paperpile.com/b/ccxovd/MiWUt" TargetMode="External"/><Relationship Id="rId24" Type="http://schemas.openxmlformats.org/officeDocument/2006/relationships/hyperlink" Target="https://paperpile.com/c/ccxovd/REHFi" TargetMode="External"/><Relationship Id="rId66" Type="http://schemas.openxmlformats.org/officeDocument/2006/relationships/hyperlink" Target="http://paperpile.com/b/ccxovd/R6jHv" TargetMode="External"/><Relationship Id="rId131" Type="http://schemas.openxmlformats.org/officeDocument/2006/relationships/hyperlink" Target="http://paperpile.com/b/ccxovd/Y6sPq" TargetMode="External"/><Relationship Id="rId327" Type="http://schemas.openxmlformats.org/officeDocument/2006/relationships/hyperlink" Target="http://paperpile.com/b/ccxovd/xOEMM" TargetMode="External"/><Relationship Id="rId369" Type="http://schemas.openxmlformats.org/officeDocument/2006/relationships/hyperlink" Target="https://paperpile.com/c/ccxovd/rCw0i" TargetMode="External"/><Relationship Id="rId173" Type="http://schemas.openxmlformats.org/officeDocument/2006/relationships/hyperlink" Target="http://paperpile.com/b/ccxovd/2z8KV" TargetMode="External"/><Relationship Id="rId229" Type="http://schemas.openxmlformats.org/officeDocument/2006/relationships/hyperlink" Target="http://paperpile.com/b/ccxovd/psA6v" TargetMode="External"/><Relationship Id="rId380" Type="http://schemas.openxmlformats.org/officeDocument/2006/relationships/hyperlink" Target="https://paperpile.com/c/ccxovd/pXPBI" TargetMode="External"/><Relationship Id="rId240" Type="http://schemas.openxmlformats.org/officeDocument/2006/relationships/hyperlink" Target="http://paperpile.com/b/ccxovd/QBECs" TargetMode="External"/><Relationship Id="rId35" Type="http://schemas.openxmlformats.org/officeDocument/2006/relationships/hyperlink" Target="https://paperpile.com/c/ccxovd/xW77t" TargetMode="External"/><Relationship Id="rId77" Type="http://schemas.openxmlformats.org/officeDocument/2006/relationships/hyperlink" Target="http://paperpile.com/b/ccxovd/qjkfC" TargetMode="External"/><Relationship Id="rId100" Type="http://schemas.openxmlformats.org/officeDocument/2006/relationships/hyperlink" Target="http://paperpile.com/b/ccxovd/ELAzv" TargetMode="External"/><Relationship Id="rId282" Type="http://schemas.openxmlformats.org/officeDocument/2006/relationships/hyperlink" Target="http://paperpile.com/b/ccxovd/4xwd4" TargetMode="External"/><Relationship Id="rId338" Type="http://schemas.openxmlformats.org/officeDocument/2006/relationships/hyperlink" Target="http://paperpile.com/b/ccxovd/Po5jm" TargetMode="External"/><Relationship Id="rId8" Type="http://schemas.openxmlformats.org/officeDocument/2006/relationships/hyperlink" Target="https://paperpile.com/c/ccxovd/O92d5" TargetMode="External"/><Relationship Id="rId142" Type="http://schemas.openxmlformats.org/officeDocument/2006/relationships/hyperlink" Target="http://paperpile.com/b/ccxovd/hpOvD" TargetMode="External"/><Relationship Id="rId184" Type="http://schemas.openxmlformats.org/officeDocument/2006/relationships/hyperlink" Target="http://paperpile.com/b/ccxovd/iLxYk" TargetMode="External"/><Relationship Id="rId251" Type="http://schemas.openxmlformats.org/officeDocument/2006/relationships/hyperlink" Target="http://paperpile.com/b/ccxovd/Cht7j" TargetMode="External"/><Relationship Id="rId46" Type="http://schemas.openxmlformats.org/officeDocument/2006/relationships/image" Target="media/image1.png"/><Relationship Id="rId293" Type="http://schemas.openxmlformats.org/officeDocument/2006/relationships/hyperlink" Target="http://paperpile.com/b/ccxovd/JvZGj" TargetMode="External"/><Relationship Id="rId307" Type="http://schemas.openxmlformats.org/officeDocument/2006/relationships/hyperlink" Target="http://paperpile.com/b/ccxovd/TPPxj" TargetMode="External"/><Relationship Id="rId349" Type="http://schemas.openxmlformats.org/officeDocument/2006/relationships/hyperlink" Target="http://paperpile.com/b/ccxovd/KyCRX" TargetMode="External"/><Relationship Id="rId88" Type="http://schemas.openxmlformats.org/officeDocument/2006/relationships/hyperlink" Target="http://paperpile.com/b/ccxovd/h0BPM" TargetMode="External"/><Relationship Id="rId111" Type="http://schemas.openxmlformats.org/officeDocument/2006/relationships/hyperlink" Target="http://paperpile.com/b/ccxovd/9hnFj" TargetMode="External"/><Relationship Id="rId153" Type="http://schemas.openxmlformats.org/officeDocument/2006/relationships/hyperlink" Target="http://paperpile.com/b/ccxovd/zVyh2" TargetMode="External"/><Relationship Id="rId195" Type="http://schemas.openxmlformats.org/officeDocument/2006/relationships/hyperlink" Target="http://paperpile.com/b/ccxovd/t14Vl" TargetMode="External"/><Relationship Id="rId209" Type="http://schemas.openxmlformats.org/officeDocument/2006/relationships/hyperlink" Target="http://paperpile.com/b/ccxovd/nmWp" TargetMode="External"/><Relationship Id="rId360" Type="http://schemas.openxmlformats.org/officeDocument/2006/relationships/hyperlink" Target="http://paperpile.com/b/ccxovd/pXPBI" TargetMode="External"/><Relationship Id="rId220" Type="http://schemas.openxmlformats.org/officeDocument/2006/relationships/hyperlink" Target="http://paperpile.com/b/ccxovd/mFY6Z" TargetMode="External"/><Relationship Id="rId15" Type="http://schemas.openxmlformats.org/officeDocument/2006/relationships/hyperlink" Target="https://paperpile.com/c/ccxovd/bQf44" TargetMode="External"/><Relationship Id="rId57" Type="http://schemas.openxmlformats.org/officeDocument/2006/relationships/hyperlink" Target="http://paperpile.com/b/ccxovd/oeFbx" TargetMode="External"/><Relationship Id="rId262" Type="http://schemas.openxmlformats.org/officeDocument/2006/relationships/hyperlink" Target="http://paperpile.com/b/ccxovd/usAvZ" TargetMode="External"/><Relationship Id="rId318" Type="http://schemas.openxmlformats.org/officeDocument/2006/relationships/hyperlink" Target="http://paperpile.com/b/ccxovd/DV5zw" TargetMode="External"/><Relationship Id="rId99" Type="http://schemas.openxmlformats.org/officeDocument/2006/relationships/hyperlink" Target="http://paperpile.com/b/ccxovd/ELAzv" TargetMode="External"/><Relationship Id="rId122" Type="http://schemas.openxmlformats.org/officeDocument/2006/relationships/hyperlink" Target="http://paperpile.com/b/ccxovd/rCw0i" TargetMode="External"/><Relationship Id="rId164" Type="http://schemas.openxmlformats.org/officeDocument/2006/relationships/hyperlink" Target="http://paperpile.com/b/ccxovd/HxBJi" TargetMode="External"/><Relationship Id="rId371" Type="http://schemas.openxmlformats.org/officeDocument/2006/relationships/hyperlink" Target="https://paperpile.com/c/ccxovd/164K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56</Pages>
  <Words>16754</Words>
  <Characters>95504</Characters>
  <Application>Microsoft Office Word</Application>
  <DocSecurity>0</DocSecurity>
  <Lines>795</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Liu, Cong</cp:lastModifiedBy>
  <cp:revision>41</cp:revision>
  <dcterms:created xsi:type="dcterms:W3CDTF">2024-11-24T19:56:00Z</dcterms:created>
  <dcterms:modified xsi:type="dcterms:W3CDTF">2024-12-21T20:35:00Z</dcterms:modified>
</cp:coreProperties>
</file>