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6741" w14:textId="3A0DB233"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Multi-lineage transcriptional and cell communication signatures define pathways that initiate and perpetuate rheumatoid arthritis</w:t>
      </w:r>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0" w:name="_gjdgxs" w:colFirst="0" w:colLast="0"/>
      <w:bookmarkEnd w:id="0"/>
      <w:r w:rsidRPr="00733F1E">
        <w:rPr>
          <w:vertAlign w:val="superscript"/>
        </w:rPr>
        <w:t>#</w:t>
      </w:r>
      <w:r>
        <w:t xml:space="preserve">Equal contribution </w:t>
      </w:r>
      <w:r w:rsidR="003C3B5E">
        <w:t xml:space="preserve">* Corresponding authors: </w:t>
      </w:r>
      <w:hyperlink r:id="rId6">
        <w:r w:rsidR="003C3B5E">
          <w:rPr>
            <w:color w:val="1155CC"/>
            <w:u w:val="single"/>
          </w:rPr>
          <w:t>gfirestein@health.ucsd.edu</w:t>
        </w:r>
      </w:hyperlink>
      <w:r w:rsidR="003C3B5E">
        <w:t xml:space="preserve">, </w:t>
      </w:r>
      <w:hyperlink r:id="rId7">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1F97BE66"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p>
    <w:p w14:paraId="6D6B22E9" w14:textId="77777777" w:rsidR="006F371C" w:rsidRDefault="003C3B5E">
      <w:pPr>
        <w:pStyle w:val="Heading3"/>
        <w:spacing w:line="360" w:lineRule="auto"/>
        <w:rPr>
          <w:color w:val="000000"/>
        </w:rPr>
      </w:pPr>
      <w:bookmarkStart w:id="1" w:name="_30j0zll" w:colFirst="0" w:colLast="0"/>
      <w:bookmarkEnd w:id="1"/>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2F105541" w:rsidR="006F371C" w:rsidRDefault="003C3B5E">
      <w:pPr>
        <w:spacing w:line="360" w:lineRule="auto"/>
      </w:pPr>
      <w:r>
        <w:t>Rheumatoid arthritis (RA) is a systemic immune-mediated disease marked by synovial inflammation and joint destruction</w:t>
      </w:r>
      <w:hyperlink r:id="rId8">
        <w:r>
          <w:rPr>
            <w:color w:val="000000"/>
            <w:vertAlign w:val="superscript"/>
          </w:rPr>
          <w:t>1</w:t>
        </w:r>
      </w:hyperlink>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RA 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20A3657F"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hyperlink r:id="rId9">
        <w:r>
          <w:rPr>
            <w:color w:val="000000"/>
            <w:vertAlign w:val="superscript"/>
          </w:rPr>
          <w:t>2</w:t>
        </w:r>
      </w:hyperlink>
      <w:r>
        <w:t>. During a prolonged asymptomatic phase, circulating autoantibody levels increase, most notably anti-citrullinated protein antibodies (ACPAs) that are strongly associated with the future development of RA in up to 60% of at-risk individuals</w:t>
      </w:r>
      <w:hyperlink r:id="rId10">
        <w:r>
          <w:rPr>
            <w:color w:val="000000"/>
            <w:vertAlign w:val="superscript"/>
          </w:rPr>
          <w:t>3</w:t>
        </w:r>
      </w:hyperlink>
      <w:r>
        <w:t>. Several clinical trials have attempted to prevent onset of synovitis including treatment with atorvastatin, rituximab, methotrexate, hydroxychloroquine, and abatacept</w:t>
      </w:r>
      <w:hyperlink r:id="rId11">
        <w:r>
          <w:rPr>
            <w:color w:val="000000"/>
            <w:vertAlign w:val="superscript"/>
          </w:rPr>
          <w:t>4–8</w:t>
        </w:r>
      </w:hyperlink>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1906F561" w:rsidR="006F371C" w:rsidRDefault="003C3B5E">
      <w:pPr>
        <w:spacing w:line="360" w:lineRule="auto"/>
      </w:pPr>
      <w:r>
        <w:t>These observations pose a challenging question: how do the heterogeneous mechanisms in RA or at-risk individuals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hyperlink r:id="rId12">
        <w:r>
          <w:rPr>
            <w:color w:val="000000"/>
            <w:vertAlign w:val="superscript"/>
          </w:rPr>
          <w:t>1</w:t>
        </w:r>
      </w:hyperlink>
      <w:r>
        <w:t>. Thus, the clinical 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p>
    <w:p w14:paraId="1AD5A32E" w14:textId="77777777" w:rsidR="006F371C" w:rsidRDefault="006F371C">
      <w:pPr>
        <w:spacing w:line="360" w:lineRule="auto"/>
      </w:pPr>
    </w:p>
    <w:p w14:paraId="10E1CD18" w14:textId="20F07BF2" w:rsidR="006F371C" w:rsidRDefault="003C3B5E">
      <w:pPr>
        <w:spacing w:line="360" w:lineRule="auto"/>
      </w:pPr>
      <w:r>
        <w:t xml:space="preserve">To test this hypothesis and identify the pathways and cell types that predispose to developing RA, the Allen Institute for Immunology-UCSD-CU Transition to Rheumatoid Arthritis Project </w:t>
      </w:r>
      <w:r>
        <w:lastRenderedPageBreak/>
        <w:t>(ALTRA)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1C3933EE"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ins w:id="2" w:author="Liu, Cong" w:date="2024-12-22T11:29:00Z" w16du:dateUtc="2024-12-22T19:29:00Z">
        <w:r w:rsidR="00D45960">
          <w:rPr>
            <w:b/>
          </w:rPr>
          <w:t>S</w:t>
        </w:r>
      </w:ins>
      <w:r>
        <w:rPr>
          <w:b/>
        </w:rPr>
        <w:t>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 Supplementary Fig. S1</w:t>
      </w:r>
      <w:ins w:id="3" w:author="Liu, Cong" w:date="2024-12-22T20:00:00Z" w16du:dateUtc="2024-12-23T04:00:00Z">
        <w:r w:rsidR="007263FD">
          <w:rPr>
            <w:b/>
          </w:rPr>
          <w:t>B, D</w:t>
        </w:r>
      </w:ins>
      <w:del w:id="4" w:author="Liu, Cong" w:date="2024-12-22T20:00:00Z" w16du:dateUtc="2024-12-23T04:00:00Z">
        <w:r w:rsidDel="007263FD">
          <w:rPr>
            <w:b/>
          </w:rPr>
          <w:delText>A</w:delText>
        </w:r>
      </w:del>
      <w:r>
        <w:t>).</w:t>
      </w:r>
    </w:p>
    <w:p w14:paraId="37E23F9C" w14:textId="77777777" w:rsidR="006F371C" w:rsidRDefault="006F371C">
      <w:pPr>
        <w:spacing w:line="360" w:lineRule="auto"/>
      </w:pPr>
    </w:p>
    <w:p w14:paraId="7DAF127E" w14:textId="5F8AD203"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w:t>
      </w:r>
      <w:del w:id="5" w:author="Liu, Cong" w:date="2024-12-22T20:00:00Z" w16du:dateUtc="2024-12-23T04:00:00Z">
        <w:r w:rsidDel="00C45555">
          <w:rPr>
            <w:b/>
          </w:rPr>
          <w:delText>; Supplementary Fig. S1B</w:delText>
        </w:r>
      </w:del>
      <w:r>
        <w:t xml:space="preserve">). Each co-embedded cluster was treated as a pseudo-bulk </w:t>
      </w:r>
      <w:r>
        <w:lastRenderedPageBreak/>
        <w:t>cluster by summing gene counts from all the scRNA-seq cells and aggregating the raw scATAC-seq peaks. The annotation was defined by the cell type that occurs most frequently in the cluster. In total, 161</w:t>
      </w:r>
      <w:ins w:id="6" w:author="Liu, Cong" w:date="2024-11-17T11:25:00Z" w16du:dateUtc="2024-11-17T19:25:00Z">
        <w:r w:rsidR="00AE18B2">
          <w:t>0</w:t>
        </w:r>
      </w:ins>
      <w:del w:id="7" w:author="Liu, Cong" w:date="2024-11-17T11:25:00Z" w16du:dateUtc="2024-11-17T19:25:00Z">
        <w:r w:rsidDel="00AE18B2">
          <w:delText>3</w:delText>
        </w:r>
      </w:del>
      <w:r>
        <w:t xml:space="preserve"> pseudo-bulk clusters were retained in the final dataset, which included 70</w:t>
      </w:r>
      <w:ins w:id="8" w:author="Liu, Cong" w:date="2024-11-17T11:33:00Z" w16du:dateUtc="2024-11-17T19:33:00Z">
        <w:r w:rsidR="00AE18B2">
          <w:t>3</w:t>
        </w:r>
      </w:ins>
      <w:del w:id="9" w:author="Liu, Cong" w:date="2024-11-17T11:33:00Z" w16du:dateUtc="2024-11-17T19:33:00Z">
        <w:r w:rsidDel="00AE18B2">
          <w:delText>4</w:delText>
        </w:r>
      </w:del>
      <w:r>
        <w:t>,</w:t>
      </w:r>
      <w:ins w:id="10" w:author="Liu, Cong" w:date="2024-11-17T11:33:00Z" w16du:dateUtc="2024-11-17T19:33:00Z">
        <w:r w:rsidR="00AE18B2">
          <w:t>701</w:t>
        </w:r>
      </w:ins>
      <w:del w:id="11" w:author="Liu, Cong" w:date="2024-11-17T11:33:00Z" w16du:dateUtc="2024-11-17T19:33:00Z">
        <w:r w:rsidDel="00AE18B2">
          <w:delText>417</w:delText>
        </w:r>
      </w:del>
      <w:r>
        <w:t xml:space="preserve"> scRNA-seq cells and 93</w:t>
      </w:r>
      <w:ins w:id="12" w:author="Liu, Cong" w:date="2024-11-17T11:33:00Z" w16du:dateUtc="2024-11-17T19:33:00Z">
        <w:r w:rsidR="00AE18B2">
          <w:t>2</w:t>
        </w:r>
      </w:ins>
      <w:del w:id="13" w:author="Liu, Cong" w:date="2024-11-17T11:33:00Z" w16du:dateUtc="2024-11-17T19:33:00Z">
        <w:r w:rsidDel="00AE18B2">
          <w:delText>1</w:delText>
        </w:r>
      </w:del>
      <w:r>
        <w:t>,</w:t>
      </w:r>
      <w:ins w:id="14" w:author="Liu, Cong" w:date="2024-11-17T11:33:00Z" w16du:dateUtc="2024-11-17T19:33:00Z">
        <w:r w:rsidR="00AE18B2">
          <w:t>986</w:t>
        </w:r>
      </w:ins>
      <w:del w:id="15" w:author="Liu, Cong" w:date="2024-11-17T11:33:00Z" w16du:dateUtc="2024-11-17T19:33:00Z">
        <w:r w:rsidDel="00AE18B2">
          <w:delText>855</w:delText>
        </w:r>
      </w:del>
      <w:r>
        <w:t xml:space="preserve"> scATAC-seq cells, or 1,636,</w:t>
      </w:r>
      <w:ins w:id="16" w:author="Liu, Cong" w:date="2024-11-17T11:34:00Z" w16du:dateUtc="2024-11-17T19:34:00Z">
        <w:r w:rsidR="00AE18B2">
          <w:t>687</w:t>
        </w:r>
      </w:ins>
      <w:del w:id="17" w:author="Liu, Cong" w:date="2024-11-17T11:34:00Z" w16du:dateUtc="2024-11-17T19:34:00Z">
        <w:r w:rsidDel="00AE18B2">
          <w:delText>272</w:delText>
        </w:r>
      </w:del>
      <w:r>
        <w:t xml:space="preserve"> cells from 67 samples (median: 25</w:t>
      </w:r>
      <w:ins w:id="18" w:author="Liu, Cong" w:date="2024-11-17T11:38:00Z" w16du:dateUtc="2024-11-17T19:38:00Z">
        <w:r w:rsidR="008F35FF">
          <w:t>194</w:t>
        </w:r>
      </w:ins>
      <w:del w:id="19" w:author="Liu, Cong" w:date="2024-11-17T11:38:00Z" w16du:dateUtc="2024-11-17T19:38:00Z">
        <w:r w:rsidDel="008F35FF">
          <w:delText>272</w:delText>
        </w:r>
      </w:del>
      <w:r>
        <w:t xml:space="preserve"> cells/sample, 7</w:t>
      </w:r>
      <w:ins w:id="20" w:author="Liu, Cong" w:date="2024-11-17T11:37:00Z" w16du:dateUtc="2024-11-17T19:37:00Z">
        <w:r w:rsidR="008F35FF">
          <w:t>67</w:t>
        </w:r>
      </w:ins>
      <w:del w:id="21" w:author="Liu, Cong" w:date="2024-11-17T11:37:00Z" w16du:dateUtc="2024-11-17T19:37:00Z">
        <w:r w:rsidDel="008F35FF">
          <w:delText>34</w:delText>
        </w:r>
      </w:del>
      <w:r>
        <w:t xml:space="preserve"> cells/cluster)</w:t>
      </w:r>
      <w:ins w:id="22" w:author="Liu, Cong" w:date="2024-12-21T12:16:00Z" w16du:dateUtc="2024-12-21T20:16:00Z">
        <w:r w:rsidR="00211769">
          <w:t xml:space="preserve"> after quality control</w:t>
        </w:r>
      </w:ins>
      <w:r>
        <w:t xml:space="preserve"> (</w:t>
      </w:r>
      <w:r>
        <w:rPr>
          <w:b/>
        </w:rPr>
        <w:t xml:space="preserve">Supplementary Table </w:t>
      </w:r>
      <w:ins w:id="23"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4954F440" w:rsidR="006F371C" w:rsidRDefault="003C3B5E">
      <w:pPr>
        <w:spacing w:line="360" w:lineRule="auto"/>
        <w:rPr>
          <w:rFonts w:ascii="Times New Roman" w:eastAsia="Times New Roman" w:hAnsi="Times New Roman" w:cs="Times New Roman"/>
        </w:rPr>
      </w:pPr>
      <w:r>
        <w:t>The cells were assigned to 2</w:t>
      </w:r>
      <w:ins w:id="24" w:author="Liu, Cong" w:date="2024-11-17T11:39:00Z" w16du:dateUtc="2024-11-17T19:39:00Z">
        <w:r w:rsidR="00B7175A">
          <w:t>2</w:t>
        </w:r>
      </w:ins>
      <w:del w:id="25" w:author="Liu, Cong" w:date="2024-11-17T11:39:00Z" w16du:dateUtc="2024-11-17T19:39:00Z">
        <w:r w:rsidDel="00B7175A">
          <w:delText>1</w:delText>
        </w:r>
      </w:del>
      <w:r>
        <w:t xml:space="preserve"> fine-grain transcriptional cell type for each sample (</w:t>
      </w:r>
      <w:r>
        <w:rPr>
          <w:b/>
        </w:rPr>
        <w:t xml:space="preserve">Supplementary Table </w:t>
      </w:r>
      <w:ins w:id="26" w:author="Liu, Cong" w:date="2024-12-22T11:29:00Z" w16du:dateUtc="2024-12-22T19:29:00Z">
        <w:r w:rsidR="00D45960">
          <w:rPr>
            <w:b/>
          </w:rPr>
          <w:t>S</w:t>
        </w:r>
      </w:ins>
      <w:r>
        <w:rPr>
          <w:b/>
        </w:rPr>
        <w:t>3</w:t>
      </w:r>
      <w:r>
        <w:t xml:space="preserve">). </w:t>
      </w:r>
      <w:del w:id="27" w:author="Liu, Cong" w:date="2024-11-17T11:54:00Z" w16du:dateUtc="2024-11-17T19:54:00Z">
        <w:r w:rsidDel="00A6639A">
          <w:delText xml:space="preserve">Eleven </w:delText>
        </w:r>
      </w:del>
      <w:ins w:id="28" w:author="Liu, Cong" w:date="2024-11-17T11:54:00Z" w16du:dateUtc="2024-11-17T19:54:00Z">
        <w:r w:rsidR="00A6639A">
          <w:t xml:space="preserve">Thirteen </w:t>
        </w:r>
      </w:ins>
      <w:r>
        <w:t xml:space="preserve">major cell types, including B memory cells, </w:t>
      </w:r>
      <w:ins w:id="29"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30" w:author="Liu, Cong" w:date="2024-11-17T11:56:00Z" w16du:dateUtc="2024-11-17T19:56:00Z">
        <w:r w:rsidR="004938C9">
          <w:t xml:space="preserve"> CD56</w:t>
        </w:r>
      </w:ins>
      <w:ins w:id="31" w:author="Liu, Cong" w:date="2024-11-17T11:57:00Z" w16du:dateUtc="2024-11-17T19:57:00Z">
        <w:r w:rsidR="004C19B7">
          <w:t xml:space="preserve"> </w:t>
        </w:r>
        <w:proofErr w:type="spellStart"/>
        <w:r w:rsidR="004C19B7">
          <w:t>birght</w:t>
        </w:r>
      </w:ins>
      <w:proofErr w:type="spellEnd"/>
      <w:ins w:id="32" w:author="Liu, Cong" w:date="2024-11-17T11:56:00Z" w16du:dateUtc="2024-11-17T19:56:00Z">
        <w:r w:rsidR="004938C9">
          <w:t xml:space="preserve"> natural killer cells (NK_CD56bright)</w:t>
        </w:r>
      </w:ins>
      <w:r>
        <w:t xml:space="preserve"> and regulatory T cells (Treg), accounted for &gt; 9</w:t>
      </w:r>
      <w:ins w:id="33" w:author="Liu, Cong" w:date="2024-11-17T11:55:00Z" w16du:dateUtc="2024-11-17T19:55:00Z">
        <w:r w:rsidR="004938C9">
          <w:t>9</w:t>
        </w:r>
      </w:ins>
      <w:del w:id="34"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35" w:author="Liu, Cong" w:date="2024-11-17T20:37:00Z" w16du:dateUtc="2024-11-18T04:37:00Z">
        <w:r w:rsidR="001C451F">
          <w:t xml:space="preserve">B intermediate cells, </w:t>
        </w:r>
      </w:ins>
      <w:r>
        <w:t xml:space="preserve">B memory cells, CD16 Mono, </w:t>
      </w:r>
      <w:del w:id="36" w:author="Liu, Cong" w:date="2024-11-17T20:37:00Z" w16du:dateUtc="2024-11-18T04:37:00Z">
        <w:r w:rsidDel="001C451F">
          <w:delText>MAIT</w:delText>
        </w:r>
      </w:del>
      <w:ins w:id="37" w:author="Liu, Cong" w:date="2024-11-17T20:37:00Z" w16du:dateUtc="2024-11-18T04:37:00Z">
        <w:r w:rsidR="001C451F">
          <w:t>NK_CD56bright</w:t>
        </w:r>
      </w:ins>
      <w:r>
        <w:t>, and Treg cells were relatively rare cell subsets with each comprising &lt;</w:t>
      </w:r>
      <w:ins w:id="38" w:author="Liu, Cong" w:date="2024-11-17T20:37:00Z" w16du:dateUtc="2024-11-18T04:37:00Z">
        <w:r w:rsidR="001C451F">
          <w:t>2</w:t>
        </w:r>
      </w:ins>
      <w:del w:id="39" w:author="Liu, Cong" w:date="2024-11-17T20:36:00Z" w16du:dateUtc="2024-11-18T04:36:00Z">
        <w:r w:rsidDel="001C451F">
          <w:delText>5</w:delText>
        </w:r>
      </w:del>
      <w:r>
        <w:t xml:space="preserve">% of total cells. The cell types showed similar distribution across At-Risk, ERA and CON groups except for </w:t>
      </w:r>
      <w:del w:id="40" w:author="Liu, Cong" w:date="2024-11-17T20:39:00Z" w16du:dateUtc="2024-11-18T04:39:00Z">
        <w:r w:rsidDel="001C451F">
          <w:delText>NK</w:delText>
        </w:r>
      </w:del>
      <w:ins w:id="41" w:author="Liu, Cong" w:date="2024-11-17T20:39:00Z" w16du:dateUtc="2024-11-18T04:39:00Z">
        <w:r w:rsidR="001C451F">
          <w:t xml:space="preserve">B </w:t>
        </w:r>
      </w:ins>
      <w:ins w:id="42" w:author="Liu, Cong" w:date="2024-12-19T12:51:00Z" w16du:dateUtc="2024-12-19T20:51:00Z">
        <w:r w:rsidR="002D77B8">
          <w:t>intermediate</w:t>
        </w:r>
      </w:ins>
      <w:ins w:id="43" w:author="Liu, Cong" w:date="2024-11-17T20:50:00Z" w16du:dateUtc="2024-11-18T04:50:00Z">
        <w:r w:rsidR="00413688">
          <w:t xml:space="preserve">, </w:t>
        </w:r>
      </w:ins>
      <w:ins w:id="44" w:author="Liu, Cong" w:date="2024-12-19T12:52:00Z" w16du:dateUtc="2024-12-19T20:52:00Z">
        <w:r w:rsidR="002D77B8">
          <w:t>B memory</w:t>
        </w:r>
      </w:ins>
      <w:ins w:id="45" w:author="Liu, Cong" w:date="2024-11-17T20:50:00Z" w16du:dateUtc="2024-11-18T04:50:00Z">
        <w:r w:rsidR="00413688">
          <w:t xml:space="preserve">, and </w:t>
        </w:r>
      </w:ins>
      <w:ins w:id="46" w:author="Liu, Cong" w:date="2024-12-19T12:52:00Z" w16du:dateUtc="2024-12-19T20:52:00Z">
        <w:r w:rsidR="002D77B8">
          <w:t>NK_CD56bright</w:t>
        </w:r>
      </w:ins>
      <w:r>
        <w:t xml:space="preserve">, which </w:t>
      </w:r>
      <w:del w:id="47" w:author="Liu, Cong" w:date="2024-11-17T20:47:00Z" w16du:dateUtc="2024-11-18T04:47:00Z">
        <w:r w:rsidDel="00ED29D4">
          <w:delText xml:space="preserve">was </w:delText>
        </w:r>
      </w:del>
      <w:ins w:id="48" w:author="Liu, Cong" w:date="2024-11-17T20:47:00Z" w16du:dateUtc="2024-11-18T04:47:00Z">
        <w:r w:rsidR="00ED29D4">
          <w:t xml:space="preserve">were </w:t>
        </w:r>
      </w:ins>
      <w:r>
        <w:t xml:space="preserve">modestly higher in </w:t>
      </w:r>
      <w:del w:id="49" w:author="Liu, Cong" w:date="2024-11-17T20:39:00Z" w16du:dateUtc="2024-11-18T04:39:00Z">
        <w:r w:rsidDel="001C451F">
          <w:delText xml:space="preserve">ERA </w:delText>
        </w:r>
      </w:del>
      <w:ins w:id="50" w:author="Liu, Cong" w:date="2024-11-17T20:39:00Z" w16du:dateUtc="2024-11-18T04:39:00Z">
        <w:r w:rsidR="001C451F">
          <w:t xml:space="preserve">At-Risk </w:t>
        </w:r>
      </w:ins>
      <w:r>
        <w:t>compared to two other groups (</w:t>
      </w:r>
      <w:ins w:id="51" w:author="Liu, Cong" w:date="2024-12-19T12:53:00Z" w16du:dateUtc="2024-12-19T20:53:00Z">
        <w:r w:rsidR="002D77B8">
          <w:t xml:space="preserve">Centered Log-Ratio transformation followed by </w:t>
        </w:r>
      </w:ins>
      <w:r>
        <w:t>Kruskal-Wallis H test, p-value = 0.</w:t>
      </w:r>
      <w:del w:id="52" w:author="Liu, Cong" w:date="2024-12-19T12:52:00Z" w16du:dateUtc="2024-12-19T20:52:00Z">
        <w:r w:rsidDel="002D77B8">
          <w:delText>0</w:delText>
        </w:r>
      </w:del>
      <w:del w:id="53" w:author="Liu, Cong" w:date="2024-11-17T20:39:00Z" w16du:dateUtc="2024-11-18T04:39:00Z">
        <w:r w:rsidDel="001C451F">
          <w:delText>3</w:delText>
        </w:r>
      </w:del>
      <w:r>
        <w:t>1</w:t>
      </w:r>
      <w:ins w:id="54" w:author="Liu, Cong" w:date="2024-11-17T20:50:00Z" w16du:dateUtc="2024-11-18T04:50:00Z">
        <w:r w:rsidR="00413688">
          <w:t xml:space="preserve">, </w:t>
        </w:r>
      </w:ins>
      <w:ins w:id="55" w:author="Liu, Cong" w:date="2024-11-17T20:48:00Z" w16du:dateUtc="2024-11-18T04:48:00Z">
        <w:r w:rsidR="00ED29D4">
          <w:t>0.</w:t>
        </w:r>
      </w:ins>
      <w:ins w:id="56" w:author="Liu, Cong" w:date="2024-12-19T12:53:00Z" w16du:dateUtc="2024-12-19T20:53:00Z">
        <w:r w:rsidR="002D77B8">
          <w:t>04</w:t>
        </w:r>
      </w:ins>
      <w:ins w:id="57" w:author="Liu, Cong" w:date="2024-11-17T20:50:00Z" w16du:dateUtc="2024-11-18T04:50:00Z">
        <w:r w:rsidR="00F1048E">
          <w:t>,</w:t>
        </w:r>
        <w:r w:rsidR="00236B46">
          <w:t xml:space="preserve"> and</w:t>
        </w:r>
        <w:r w:rsidR="00413688">
          <w:t xml:space="preserve"> 0.</w:t>
        </w:r>
      </w:ins>
      <w:ins w:id="58" w:author="Liu, Cong" w:date="2024-12-19T12:53:00Z" w16du:dateUtc="2024-12-19T20:53:00Z">
        <w:r w:rsidR="002D77B8">
          <w:t>08</w:t>
        </w:r>
      </w:ins>
      <w:ins w:id="59" w:author="Liu, Cong" w:date="2024-11-17T20:48:00Z" w16du:dateUtc="2024-11-18T04:48:00Z">
        <w:r w:rsidR="00ED29D4">
          <w:t xml:space="preserve"> respectively</w:t>
        </w:r>
      </w:ins>
      <w:ins w:id="60" w:author="Liu, Cong" w:date="2024-11-17T20:50:00Z" w16du:dateUtc="2024-11-18T04:50:00Z">
        <w:r w:rsidR="00413688">
          <w:t>)</w:t>
        </w:r>
      </w:ins>
      <w:del w:id="61"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62" w:author="Liu, Cong" w:date="2024-11-17T20:51:00Z" w16du:dateUtc="2024-11-18T04:51:00Z">
        <w:r w:rsidR="00AD2490">
          <w:t>0</w:t>
        </w:r>
      </w:ins>
      <w:del w:id="63" w:author="Liu, Cong" w:date="2024-11-17T20:51:00Z" w16du:dateUtc="2024-11-18T04:51:00Z">
        <w:r w:rsidDel="00AD2490">
          <w:delText>3</w:delText>
        </w:r>
      </w:del>
      <w:r>
        <w:t xml:space="preserve"> clusters (</w:t>
      </w:r>
      <w:r>
        <w:rPr>
          <w:b/>
        </w:rPr>
        <w:t xml:space="preserve">Supplementary Table </w:t>
      </w:r>
      <w:ins w:id="64" w:author="Liu, Cong" w:date="2024-12-22T11:29:00Z" w16du:dateUtc="2024-12-22T19:29:00Z">
        <w:r w:rsidR="00D45960">
          <w:rPr>
            <w:b/>
          </w:rPr>
          <w:t>S</w:t>
        </w:r>
      </w:ins>
      <w:r>
        <w:rPr>
          <w:b/>
        </w:rPr>
        <w:t>4</w:t>
      </w:r>
      <w:r>
        <w:t>), which was 0.7</w:t>
      </w:r>
      <w:ins w:id="65" w:author="Liu, Cong" w:date="2024-11-17T20:59:00Z" w16du:dateUtc="2024-11-18T04:59:00Z">
        <w:r w:rsidR="004E3172">
          <w:t>2</w:t>
        </w:r>
      </w:ins>
      <w:del w:id="66"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67" w:author="Liu, Cong" w:date="2024-12-22T20:01:00Z" w16du:dateUtc="2024-12-23T04:01:00Z">
        <w:r w:rsidR="009563EF">
          <w:rPr>
            <w:b/>
          </w:rPr>
          <w:t>E</w:t>
        </w:r>
      </w:ins>
      <w:del w:id="68" w:author="Liu, Cong" w:date="2024-12-22T20:01:00Z" w16du:dateUtc="2024-12-23T04:01:00Z">
        <w:r w:rsidDel="009563EF">
          <w:rPr>
            <w:b/>
          </w:rPr>
          <w:delText>C</w:delText>
        </w:r>
      </w:del>
      <w:r>
        <w:t>). B naive, CD14 Mono, CD16 Mono, MAIT, and NK displayed the highest purity scores (mean: 0.8</w:t>
      </w:r>
      <w:ins w:id="69" w:author="Liu, Cong" w:date="2024-11-17T21:13:00Z" w16du:dateUtc="2024-11-18T05:13:00Z">
        <w:r w:rsidR="00FA331D">
          <w:t>7</w:t>
        </w:r>
      </w:ins>
      <w:del w:id="70" w:author="Liu, Cong" w:date="2024-11-17T21:13:00Z" w16du:dateUtc="2024-11-18T05:13:00Z">
        <w:r w:rsidDel="00FA331D">
          <w:delText>6</w:delText>
        </w:r>
      </w:del>
      <w:r>
        <w:t xml:space="preserve"> </w:t>
      </w:r>
      <w:r>
        <w:rPr>
          <w:u w:val="single"/>
        </w:rPr>
        <w:t>+</w:t>
      </w:r>
      <w:r>
        <w:t xml:space="preserve"> 0.1</w:t>
      </w:r>
      <w:ins w:id="71" w:author="Liu, Cong" w:date="2024-11-17T21:13:00Z" w16du:dateUtc="2024-11-18T05:13:00Z">
        <w:r w:rsidR="00FA331D">
          <w:t>3</w:t>
        </w:r>
      </w:ins>
      <w:del w:id="72" w:author="Liu, Cong" w:date="2024-11-17T21:13:00Z" w16du:dateUtc="2024-11-18T05:13:00Z">
        <w:r w:rsidDel="00FA331D">
          <w:delText>4</w:delText>
        </w:r>
      </w:del>
      <w:r>
        <w:t>) while purity scores for T cell subsets were more diverse across clusters and relatively lower (mean: 0.6</w:t>
      </w:r>
      <w:ins w:id="73" w:author="Liu, Cong" w:date="2024-11-17T21:16:00Z" w16du:dateUtc="2024-11-18T05:16:00Z">
        <w:r w:rsidR="005B14F4">
          <w:t>8</w:t>
        </w:r>
      </w:ins>
      <w:del w:id="74" w:author="Liu, Cong" w:date="2024-11-17T21:16:00Z" w16du:dateUtc="2024-11-18T05:16:00Z">
        <w:r w:rsidDel="005B14F4">
          <w:delText>7</w:delText>
        </w:r>
      </w:del>
      <w:r>
        <w:t xml:space="preserve"> </w:t>
      </w:r>
      <w:r>
        <w:rPr>
          <w:u w:val="single"/>
        </w:rPr>
        <w:t>+</w:t>
      </w:r>
      <w:r>
        <w:t xml:space="preserve"> 0.18). T cell subsets were sometimes included with other T cells. For instance, CD4 TCM cluster showed some other T cells like CD4 T Naive, CD8 T Naive, and CD8 TEM</w:t>
      </w:r>
      <w:del w:id="75"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7F80CC8C" w:rsidR="006F371C" w:rsidRDefault="003C3B5E">
      <w:pPr>
        <w:spacing w:line="360" w:lineRule="auto"/>
        <w:rPr>
          <w:rFonts w:ascii="Times New Roman" w:eastAsia="Times New Roman" w:hAnsi="Times New Roman" w:cs="Times New Roman"/>
        </w:rPr>
      </w:pPr>
      <w:bookmarkStart w:id="76" w:name="_1fob9te" w:colFirst="0" w:colLast="0"/>
      <w:bookmarkEnd w:id="76"/>
      <w:r>
        <w:t>Single cells within the same cluster are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We then applied the Taiji pipeline</w:t>
      </w:r>
      <w:hyperlink r:id="rId13">
        <w:r>
          <w:rPr>
            <w:color w:val="000000"/>
            <w:vertAlign w:val="superscript"/>
          </w:rPr>
          <w:t>9</w:t>
        </w:r>
      </w:hyperlink>
      <w:r>
        <w:t xml:space="preserve"> to </w:t>
      </w:r>
      <w:r>
        <w:lastRenderedPageBreak/>
        <w:t xml:space="preserve">each individual cluster in each patient to evaluate the PageRank scores of TFs, which represents the importance of the TFs. To characterize the global influences of all </w:t>
      </w:r>
      <w:del w:id="77" w:author="Liu, Cong" w:date="2024-12-23T13:23:00Z" w16du:dateUtc="2024-12-23T21:23:00Z">
        <w:r w:rsidDel="009F72D6">
          <w:delText xml:space="preserve">1078 </w:delText>
        </w:r>
      </w:del>
      <w:ins w:id="78" w:author="Liu, Cong" w:date="2024-12-23T13:23:00Z" w16du:dateUtc="2024-12-23T21:23:00Z">
        <w:r w:rsidR="009F72D6">
          <w:t>1006</w:t>
        </w:r>
        <w:r w:rsidR="009F72D6">
          <w:t xml:space="preserve"> </w:t>
        </w:r>
      </w:ins>
      <w:r>
        <w:t xml:space="preserve">TFs across different pseudo-bulk clusters, we grouped the clusters based on the normalized PageRank across TFs. First, PCA was performed for dimension reduction of the TF score matrix with the first </w:t>
      </w:r>
      <w:ins w:id="79" w:author="Liu, Cong" w:date="2024-11-23T19:54:00Z" w16du:dateUtc="2024-11-24T03:54:00Z">
        <w:r w:rsidR="00AD0CA7">
          <w:t>5</w:t>
        </w:r>
      </w:ins>
      <w:del w:id="80"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is the highest among the </w:t>
      </w:r>
      <w:proofErr w:type="gramStart"/>
      <w:r>
        <w:t>five distance</w:t>
      </w:r>
      <w:proofErr w:type="gramEnd"/>
      <w:r>
        <w:t xml:space="preserve"> metrics. </w:t>
      </w:r>
    </w:p>
    <w:p w14:paraId="4CACDAB4" w14:textId="77777777" w:rsidR="006F371C" w:rsidRDefault="006F371C">
      <w:pPr>
        <w:spacing w:line="360" w:lineRule="auto"/>
      </w:pPr>
    </w:p>
    <w:p w14:paraId="1E4EFD5D" w14:textId="6065F921" w:rsidR="006F371C" w:rsidRDefault="003C3B5E">
      <w:pPr>
        <w:spacing w:line="360" w:lineRule="auto"/>
        <w:rPr>
          <w:rFonts w:ascii="Times New Roman" w:eastAsia="Times New Roman" w:hAnsi="Times New Roman" w:cs="Times New Roman"/>
        </w:rPr>
      </w:pPr>
      <w:bookmarkStart w:id="81" w:name="_3znysh7" w:colFirst="0" w:colLast="0"/>
      <w:bookmarkEnd w:id="81"/>
      <w:r>
        <w:t>We identified 5 Kmeans groups by unsupervised clustering, denoted G1 through G5, each of which showed distinct patterns of TF activity (</w:t>
      </w:r>
      <w:r>
        <w:rPr>
          <w:b/>
        </w:rPr>
        <w:t xml:space="preserve">Supplementary Table </w:t>
      </w:r>
      <w:ins w:id="82" w:author="Liu, Cong" w:date="2024-12-22T11:29:00Z" w16du:dateUtc="2024-12-22T19:29:00Z">
        <w:r w:rsidR="00D45960">
          <w:rPr>
            <w:b/>
          </w:rPr>
          <w:t>S</w:t>
        </w:r>
      </w:ins>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ins w:id="83" w:author="Liu, Cong" w:date="2024-11-23T19:55:00Z" w16du:dateUtc="2024-11-24T03:55:00Z">
        <w:r w:rsidR="00AD0CA7">
          <w:t>599</w:t>
        </w:r>
      </w:ins>
      <w:del w:id="84"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 xml:space="preserve">Supplementary Table </w:t>
      </w:r>
      <w:ins w:id="85"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hyperlink r:id="rId14">
        <w:r>
          <w:rPr>
            <w:color w:val="000000"/>
            <w:vertAlign w:val="superscript"/>
          </w:rPr>
          <w:t>10</w:t>
        </w:r>
      </w:hyperlink>
      <w:r>
        <w:t>, was G1-specific. G1 was enriched with two subsets of monocytes, including 5</w:t>
      </w:r>
      <w:ins w:id="86" w:author="Liu, Cong" w:date="2024-11-23T19:57:00Z" w16du:dateUtc="2024-11-24T03:57:00Z">
        <w:r w:rsidR="00AD0CA7">
          <w:t>9</w:t>
        </w:r>
      </w:ins>
      <w:del w:id="87" w:author="Liu, Cong" w:date="2024-11-23T19:57:00Z" w16du:dateUtc="2024-11-24T03:57:00Z">
        <w:r w:rsidDel="00AD0CA7">
          <w:delText>4</w:delText>
        </w:r>
      </w:del>
      <w:r>
        <w:t>.</w:t>
      </w:r>
      <w:ins w:id="88" w:author="Liu, Cong" w:date="2024-11-23T19:57:00Z" w16du:dateUtc="2024-11-24T03:57:00Z">
        <w:r w:rsidR="00AD0CA7">
          <w:t>5</w:t>
        </w:r>
      </w:ins>
      <w:del w:id="89" w:author="Liu, Cong" w:date="2024-11-19T17:36:00Z" w16du:dateUtc="2024-11-20T01:36:00Z">
        <w:r w:rsidDel="00D50C6B">
          <w:delText>7</w:delText>
        </w:r>
      </w:del>
      <w:r>
        <w:t xml:space="preserve">% CD14 Mono and </w:t>
      </w:r>
      <w:ins w:id="90" w:author="Liu, Cong" w:date="2024-11-23T19:57:00Z" w16du:dateUtc="2024-11-24T03:57:00Z">
        <w:r w:rsidR="00AD0CA7">
          <w:t>31</w:t>
        </w:r>
      </w:ins>
      <w:del w:id="91" w:author="Liu, Cong" w:date="2024-11-23T19:57:00Z" w16du:dateUtc="2024-11-24T03:57:00Z">
        <w:r w:rsidDel="00AD0CA7">
          <w:delText>2</w:delText>
        </w:r>
      </w:del>
      <w:del w:id="92" w:author="Liu, Cong" w:date="2024-11-19T17:36:00Z" w16du:dateUtc="2024-11-20T01:36:00Z">
        <w:r w:rsidDel="00D50C6B">
          <w:delText>9</w:delText>
        </w:r>
      </w:del>
      <w:r>
        <w:t>.</w:t>
      </w:r>
      <w:ins w:id="93" w:author="Liu, Cong" w:date="2024-11-23T19:57:00Z" w16du:dateUtc="2024-11-24T03:57:00Z">
        <w:r w:rsidR="00AD0CA7">
          <w:t>3</w:t>
        </w:r>
      </w:ins>
      <w:del w:id="94"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cell types with 3</w:t>
      </w:r>
      <w:ins w:id="95" w:author="Liu, Cong" w:date="2024-11-19T17:40:00Z" w16du:dateUtc="2024-11-20T01:40:00Z">
        <w:r w:rsidR="00D50C6B">
          <w:t>7</w:t>
        </w:r>
      </w:ins>
      <w:del w:id="96" w:author="Liu, Cong" w:date="2024-11-19T17:40:00Z" w16du:dateUtc="2024-11-20T01:40:00Z">
        <w:r w:rsidDel="00D50C6B">
          <w:delText>4</w:delText>
        </w:r>
      </w:del>
      <w:r>
        <w:t>.</w:t>
      </w:r>
      <w:ins w:id="97" w:author="Liu, Cong" w:date="2024-11-23T19:58:00Z" w16du:dateUtc="2024-11-24T03:58:00Z">
        <w:r w:rsidR="00AD0CA7">
          <w:t>8</w:t>
        </w:r>
      </w:ins>
      <w:del w:id="98" w:author="Liu, Cong" w:date="2024-11-19T17:40:00Z" w16du:dateUtc="2024-11-20T01:40:00Z">
        <w:r w:rsidDel="00D50C6B">
          <w:delText>3</w:delText>
        </w:r>
      </w:del>
      <w:r>
        <w:t>% and 40.</w:t>
      </w:r>
      <w:ins w:id="99" w:author="Liu, Cong" w:date="2024-11-23T19:57:00Z" w16du:dateUtc="2024-11-24T03:57:00Z">
        <w:r w:rsidR="00AD0CA7">
          <w:t>2</w:t>
        </w:r>
      </w:ins>
      <w:del w:id="100"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hyperlink r:id="rId15">
        <w:r>
          <w:rPr>
            <w:color w:val="000000"/>
            <w:vertAlign w:val="superscript"/>
          </w:rPr>
          <w:t>11</w:t>
        </w:r>
      </w:hyperlink>
      <w:r>
        <w:rPr>
          <w:color w:val="000000"/>
          <w:vertAlign w:val="superscript"/>
        </w:rPr>
        <w:t xml:space="preserve"> </w:t>
      </w:r>
      <w:r>
        <w:t xml:space="preserve">(see </w:t>
      </w:r>
      <w:r>
        <w:rPr>
          <w:b/>
        </w:rPr>
        <w:t xml:space="preserve">Fig. 2A-B; Supplementary Table </w:t>
      </w:r>
      <w:ins w:id="101" w:author="Liu, Cong" w:date="2024-12-22T11:28:00Z" w16du:dateUtc="2024-12-22T19:28:00Z">
        <w:r w:rsidR="00D45960">
          <w:rPr>
            <w:b/>
          </w:rPr>
          <w:t>S</w:t>
        </w:r>
      </w:ins>
      <w:r>
        <w:rPr>
          <w:b/>
        </w:rPr>
        <w:t xml:space="preserve">4 </w:t>
      </w:r>
      <w:r>
        <w:t>for lineage and group specific TFs that define each Kmeans group). Interestingly, more than half (</w:t>
      </w:r>
      <w:ins w:id="102" w:author="Liu, Cong" w:date="2024-11-23T19:58:00Z" w16du:dateUtc="2024-11-24T03:58:00Z">
        <w:r w:rsidR="00AD0CA7">
          <w:t>370</w:t>
        </w:r>
      </w:ins>
      <w:del w:id="103" w:author="Liu, Cong" w:date="2024-11-23T19:58:00Z" w16du:dateUtc="2024-11-24T03:58:00Z">
        <w:r w:rsidDel="00AD0CA7">
          <w:delText>43</w:delText>
        </w:r>
      </w:del>
      <w:del w:id="104" w:author="Liu, Cong" w:date="2024-11-19T17:41:00Z" w16du:dateUtc="2024-11-20T01:41:00Z">
        <w:r w:rsidDel="001069F7">
          <w:delText>3</w:delText>
        </w:r>
      </w:del>
      <w:r>
        <w:t>/</w:t>
      </w:r>
      <w:ins w:id="105" w:author="Liu, Cong" w:date="2024-11-23T19:58:00Z" w16du:dateUtc="2024-11-24T03:58:00Z">
        <w:r w:rsidR="00AD0CA7">
          <w:t>599</w:t>
        </w:r>
      </w:ins>
      <w:del w:id="106" w:author="Liu, Cong" w:date="2024-11-19T17:41:00Z" w16du:dateUtc="2024-11-20T01:41:00Z">
        <w:r w:rsidDel="001069F7">
          <w:delText>764</w:delText>
        </w:r>
      </w:del>
      <w:r>
        <w:t xml:space="preserve">) of the TFs were G2-specific and their z scores were significantly higher in G2 compared to other groups. More than </w:t>
      </w:r>
      <w:ins w:id="107" w:author="Liu, Cong" w:date="2024-11-19T17:45:00Z" w16du:dateUtc="2024-11-20T01:45:00Z">
        <w:r w:rsidR="001069F7">
          <w:t>8</w:t>
        </w:r>
      </w:ins>
      <w:del w:id="108" w:author="Liu, Cong" w:date="2024-11-19T17:45:00Z" w16du:dateUtc="2024-11-20T01:45:00Z">
        <w:r w:rsidDel="001069F7">
          <w:delText>7</w:delText>
        </w:r>
      </w:del>
      <w:r>
        <w:t>0% (</w:t>
      </w:r>
      <w:ins w:id="109" w:author="Liu, Cong" w:date="2024-11-23T20:00:00Z" w16du:dateUtc="2024-11-24T04:00:00Z">
        <w:r w:rsidR="00AD0CA7">
          <w:t>492</w:t>
        </w:r>
      </w:ins>
      <w:del w:id="110" w:author="Liu, Cong" w:date="2024-11-23T20:00:00Z" w16du:dateUtc="2024-11-24T04:00:00Z">
        <w:r w:rsidDel="00AD0CA7">
          <w:delText>5</w:delText>
        </w:r>
      </w:del>
      <w:del w:id="111" w:author="Liu, Cong" w:date="2024-11-19T17:45:00Z" w16du:dateUtc="2024-11-20T01:45:00Z">
        <w:r w:rsidDel="001069F7">
          <w:delText>58</w:delText>
        </w:r>
      </w:del>
      <w:r>
        <w:t>/</w:t>
      </w:r>
      <w:ins w:id="112" w:author="Liu, Cong" w:date="2024-11-23T19:59:00Z" w16du:dateUtc="2024-11-24T03:59:00Z">
        <w:r w:rsidR="00AD0CA7">
          <w:t>599</w:t>
        </w:r>
      </w:ins>
      <w:del w:id="113" w:author="Liu, Cong" w:date="2024-11-19T17:43:00Z" w16du:dateUtc="2024-11-20T01:43:00Z">
        <w:r w:rsidDel="001069F7">
          <w:delText>764</w:delText>
        </w:r>
      </w:del>
      <w:r>
        <w:t xml:space="preserve">) of the TFs were identified as key TFs for only one Kmeans group, suggesting the </w:t>
      </w:r>
      <w:del w:id="114"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lastRenderedPageBreak/>
        <w:t>The 5 Kmeans groups generally showed diverse compositions of cell types and disease states (</w:t>
      </w:r>
      <w:r>
        <w:rPr>
          <w:b/>
        </w:rPr>
        <w:t xml:space="preserve">Supplementary Table </w:t>
      </w:r>
      <w:ins w:id="115" w:author="Liu, Cong" w:date="2024-12-22T11:28:00Z" w16du:dateUtc="2024-12-22T19:28:00Z">
        <w:r w:rsidR="00D45960">
          <w:rPr>
            <w:b/>
          </w:rPr>
          <w:t>S</w:t>
        </w:r>
      </w:ins>
      <w:r>
        <w:rPr>
          <w:b/>
        </w:rPr>
        <w:t>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16" w:author="Liu, Cong" w:date="2024-11-23T20:02:00Z" w16du:dateUtc="2024-11-24T04:02:00Z">
        <w:r w:rsidR="0015538C">
          <w:t>3</w:t>
        </w:r>
      </w:ins>
      <w:del w:id="117"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140D4DCE" w:rsidR="006F371C" w:rsidRDefault="003C3B5E">
      <w:pPr>
        <w:spacing w:line="360" w:lineRule="auto"/>
      </w:pPr>
      <w:r>
        <w:t>We then noted that G2 was significantly enriched in At-Risk and ERA clusters compared with CON (5</w:t>
      </w:r>
      <w:ins w:id="118" w:author="Liu, Cong" w:date="2024-11-23T20:03:00Z" w16du:dateUtc="2024-11-24T04:03:00Z">
        <w:r w:rsidR="00EF5903">
          <w:t>6</w:t>
        </w:r>
      </w:ins>
      <w:del w:id="119" w:author="Liu, Cong" w:date="2024-11-23T20:03:00Z" w16du:dateUtc="2024-11-24T04:03:00Z">
        <w:r w:rsidDel="00EF5903">
          <w:delText>4</w:delText>
        </w:r>
      </w:del>
      <w:r>
        <w:t>% higher in At-Risk and ERA vs. CON, adjusted by the null distribution, p-value &lt; 0.0001; Chi-squared test) and G4 was modestly enriched in CON clusters (</w:t>
      </w:r>
      <w:ins w:id="120" w:author="Liu, Cong" w:date="2024-11-23T20:03:00Z" w16du:dateUtc="2024-11-24T04:03:00Z">
        <w:r w:rsidR="00EF5903">
          <w:t>24</w:t>
        </w:r>
      </w:ins>
      <w:del w:id="121" w:author="Liu, Cong" w:date="2024-11-23T20:03:00Z" w16du:dateUtc="2024-11-24T04:03:00Z">
        <w:r w:rsidDel="00EF5903">
          <w:delText>3</w:delText>
        </w:r>
      </w:del>
      <w:del w:id="122" w:author="Liu, Cong" w:date="2024-11-19T18:25:00Z" w16du:dateUtc="2024-11-20T02:25:00Z">
        <w:r w:rsidDel="00EC7741">
          <w:delText>2</w:delText>
        </w:r>
      </w:del>
      <w:r>
        <w:t>% higher in CON, p-value &lt; 0.0</w:t>
      </w:r>
      <w:del w:id="123"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24"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25" w:author="Liu, Cong" w:date="2024-11-23T20:08:00Z" w16du:dateUtc="2024-11-24T04:08:00Z">
        <w:r w:rsidDel="004F550E">
          <w:rPr>
            <w:i/>
          </w:rPr>
          <w:delText>ZSCAN10</w:delText>
        </w:r>
      </w:del>
      <w:ins w:id="126"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20780C72"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hyperlink r:id="rId16">
        <w:r>
          <w:rPr>
            <w:i/>
            <w:color w:val="000000"/>
            <w:vertAlign w:val="superscript"/>
          </w:rPr>
          <w:t>12</w:t>
        </w:r>
      </w:hyperlink>
      <w:r>
        <w:t xml:space="preserve">, </w:t>
      </w:r>
      <w:r>
        <w:rPr>
          <w:i/>
        </w:rPr>
        <w:t>Transcriptional regulation by RUNX2</w:t>
      </w:r>
      <w:hyperlink r:id="rId17">
        <w:r>
          <w:rPr>
            <w:i/>
            <w:color w:val="000000"/>
            <w:vertAlign w:val="superscript"/>
          </w:rPr>
          <w:t>13</w:t>
        </w:r>
      </w:hyperlink>
      <w:r>
        <w:t xml:space="preserve">, </w:t>
      </w:r>
      <w:r>
        <w:rPr>
          <w:i/>
        </w:rPr>
        <w:t>YAP1 and WWTR1-stimulated Gene Expression</w:t>
      </w:r>
      <w:hyperlink r:id="rId18">
        <w:r>
          <w:rPr>
            <w:i/>
            <w:color w:val="000000"/>
            <w:vertAlign w:val="superscript"/>
          </w:rPr>
          <w:t>14</w:t>
        </w:r>
      </w:hyperlink>
      <w:r>
        <w:t xml:space="preserve">, </w:t>
      </w:r>
      <w:r>
        <w:rPr>
          <w:i/>
        </w:rPr>
        <w:t>NOTCH3 Intracellular Domain Regulates Transcription</w:t>
      </w:r>
      <w:hyperlink r:id="rId19">
        <w:r>
          <w:rPr>
            <w:i/>
            <w:color w:val="000000"/>
            <w:vertAlign w:val="superscript"/>
          </w:rPr>
          <w:t>15</w:t>
        </w:r>
      </w:hyperlink>
      <w:r>
        <w:t xml:space="preserve">, and </w:t>
      </w:r>
      <w:r>
        <w:rPr>
          <w:i/>
        </w:rPr>
        <w:t>Deactivation of the β-Catenin Transactivating Complex</w:t>
      </w:r>
      <w:r>
        <w:t xml:space="preserve"> </w:t>
      </w:r>
      <w:hyperlink r:id="rId20">
        <w:r>
          <w:rPr>
            <w:color w:val="000000"/>
            <w:vertAlign w:val="superscript"/>
          </w:rPr>
          <w:t>16</w:t>
        </w:r>
      </w:hyperlink>
      <w:r>
        <w:t xml:space="preserve"> Reactome pathways. The TFs and the representative target genes identified by our analysis are shown in </w:t>
      </w:r>
      <w:r>
        <w:rPr>
          <w:b/>
        </w:rPr>
        <w:t xml:space="preserve">Supplementary Table </w:t>
      </w:r>
      <w:ins w:id="127" w:author="Liu, Cong" w:date="2024-12-22T11:28:00Z" w16du:dateUtc="2024-12-22T19:28:00Z">
        <w:r w:rsidR="00D45960">
          <w:rPr>
            <w:b/>
          </w:rPr>
          <w:t>S</w:t>
        </w:r>
      </w:ins>
      <w:r>
        <w:rPr>
          <w:b/>
        </w:rPr>
        <w:t>8</w:t>
      </w:r>
      <w:r>
        <w:t xml:space="preserve">. These TFs and their downstream regulated genes are referred to as the </w:t>
      </w:r>
      <w:r>
        <w:rPr>
          <w:i/>
        </w:rPr>
        <w:t>RA TF signature</w:t>
      </w:r>
      <w:r>
        <w:t>. These TFs were significantly important in the signature pathways and the representative genes were among the top regulated genes by the corresponding TFs predicted by Taiji (</w:t>
      </w:r>
      <w:r w:rsidRPr="00B637BB">
        <w:rPr>
          <w:b/>
          <w:bCs/>
          <w:rPrChange w:id="128"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5BC62F9E" w:rsidR="006F371C" w:rsidDel="00161BD0" w:rsidRDefault="003C3B5E">
      <w:pPr>
        <w:spacing w:line="360" w:lineRule="auto"/>
        <w:rPr>
          <w:del w:id="129"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130" w:author="Liu, Cong" w:date="2024-11-24T11:53:00Z" w16du:dateUtc="2024-11-24T19:53:00Z">
        <w:r w:rsidR="0047793C">
          <w:t xml:space="preserve">the </w:t>
        </w:r>
      </w:ins>
      <w:del w:id="131" w:author="Liu, Cong" w:date="2024-11-24T11:53:00Z" w16du:dateUtc="2024-11-24T19:53:00Z">
        <w:r w:rsidDel="0047793C">
          <w:delText>1</w:delText>
        </w:r>
      </w:del>
      <w:del w:id="132" w:author="Liu, Cong" w:date="2024-11-23T20:09:00Z" w16du:dateUtc="2024-11-24T04:09:00Z">
        <w:r w:rsidDel="00DA353B">
          <w:delText>1</w:delText>
        </w:r>
      </w:del>
      <w:del w:id="133"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 xml:space="preserve">Fig. 3B; </w:t>
      </w:r>
      <w:r>
        <w:rPr>
          <w:b/>
        </w:rPr>
        <w:lastRenderedPageBreak/>
        <w:t>Supplementary Fig. S2H</w:t>
      </w:r>
      <w:r>
        <w:t>). Notably, CD4 Τ Νaive, CD4 TCM, and CD8 T Naive showed the greatest enrichment in At-Risk/ERA compared to CON (</w:t>
      </w:r>
      <w:ins w:id="134" w:author="Liu, Cong" w:date="2024-11-24T11:54:00Z" w16du:dateUtc="2024-11-24T19:54:00Z">
        <w:r w:rsidR="00F6055C">
          <w:t>31</w:t>
        </w:r>
      </w:ins>
      <w:del w:id="135" w:author="Liu, Cong" w:date="2024-11-24T11:54:00Z" w16du:dateUtc="2024-11-24T19:54:00Z">
        <w:r w:rsidDel="00F6055C">
          <w:delText>47</w:delText>
        </w:r>
      </w:del>
      <w:r>
        <w:t xml:space="preserve">% vs </w:t>
      </w:r>
      <w:ins w:id="136" w:author="Liu, Cong" w:date="2024-11-24T11:54:00Z" w16du:dateUtc="2024-11-24T19:54:00Z">
        <w:r w:rsidR="00F6055C">
          <w:t>18</w:t>
        </w:r>
      </w:ins>
      <w:del w:id="137" w:author="Liu, Cong" w:date="2024-11-24T11:54:00Z" w16du:dateUtc="2024-11-24T19:54:00Z">
        <w:r w:rsidDel="00F6055C">
          <w:delText>24</w:delText>
        </w:r>
      </w:del>
      <w:r>
        <w:t>%, p-value &lt; 0.0</w:t>
      </w:r>
      <w:del w:id="138" w:author="Liu, Cong" w:date="2024-11-24T11:55:00Z" w16du:dateUtc="2024-11-24T19:55:00Z">
        <w:r w:rsidDel="00F6055C">
          <w:delText>00</w:delText>
        </w:r>
      </w:del>
      <w:r>
        <w:t xml:space="preserve">1; </w:t>
      </w:r>
      <w:ins w:id="139" w:author="Liu, Cong" w:date="2024-11-24T11:55:00Z" w16du:dateUtc="2024-11-24T19:55:00Z">
        <w:r w:rsidR="00F6055C">
          <w:t>23</w:t>
        </w:r>
      </w:ins>
      <w:del w:id="140" w:author="Liu, Cong" w:date="2024-11-24T11:55:00Z" w16du:dateUtc="2024-11-24T19:55:00Z">
        <w:r w:rsidDel="00F6055C">
          <w:delText>38</w:delText>
        </w:r>
      </w:del>
      <w:r>
        <w:t xml:space="preserve">% vs </w:t>
      </w:r>
      <w:ins w:id="141" w:author="Liu, Cong" w:date="2024-11-24T11:55:00Z" w16du:dateUtc="2024-11-24T19:55:00Z">
        <w:r w:rsidR="00F6055C">
          <w:t>11</w:t>
        </w:r>
      </w:ins>
      <w:del w:id="142" w:author="Liu, Cong" w:date="2024-11-24T11:55:00Z" w16du:dateUtc="2024-11-24T19:55:00Z">
        <w:r w:rsidDel="00F6055C">
          <w:delText>22</w:delText>
        </w:r>
      </w:del>
      <w:r>
        <w:t xml:space="preserve">%, p-value &lt; 0.01; </w:t>
      </w:r>
      <w:ins w:id="143" w:author="Liu, Cong" w:date="2024-11-24T11:55:00Z" w16du:dateUtc="2024-11-24T19:55:00Z">
        <w:r w:rsidR="00F6055C">
          <w:t>63</w:t>
        </w:r>
      </w:ins>
      <w:del w:id="144" w:author="Liu, Cong" w:date="2024-11-24T11:55:00Z" w16du:dateUtc="2024-11-24T19:55:00Z">
        <w:r w:rsidDel="00F6055C">
          <w:delText>55</w:delText>
        </w:r>
      </w:del>
      <w:r>
        <w:t>% vs 2</w:t>
      </w:r>
      <w:ins w:id="145" w:author="Liu, Cong" w:date="2024-11-24T11:55:00Z" w16du:dateUtc="2024-11-24T19:55:00Z">
        <w:r w:rsidR="00F6055C">
          <w:t>6</w:t>
        </w:r>
      </w:ins>
      <w:del w:id="146" w:author="Liu, Cong" w:date="2024-11-24T11:55:00Z" w16du:dateUtc="2024-11-24T19:55:00Z">
        <w:r w:rsidDel="00F6055C">
          <w:delText>1</w:delText>
        </w:r>
      </w:del>
      <w:r>
        <w:t>%, p-value &lt; 0.0</w:t>
      </w:r>
      <w:ins w:id="147" w:author="Liu, Cong" w:date="2024-11-24T11:55:00Z" w16du:dateUtc="2024-11-24T19:55:00Z">
        <w:r w:rsidR="00F6055C">
          <w:t>1</w:t>
        </w:r>
      </w:ins>
      <w:del w:id="148" w:author="Liu, Cong" w:date="2024-11-24T11:55:00Z" w16du:dateUtc="2024-11-24T19:55:00Z">
        <w:r w:rsidDel="00F6055C">
          <w:delText>5</w:delText>
        </w:r>
      </w:del>
      <w:r>
        <w:t>, respectively for At-Risk/ERA compared with CON; Chi-squared test). Of interest, MAIT cells with the TF profile were only found in CON clusters (0% vs 4</w:t>
      </w:r>
      <w:ins w:id="149" w:author="Liu, Cong" w:date="2024-11-24T11:56:00Z" w16du:dateUtc="2024-11-24T19:56:00Z">
        <w:r w:rsidR="009E416F">
          <w:t>3</w:t>
        </w:r>
      </w:ins>
      <w:del w:id="150" w:author="Liu, Cong" w:date="2024-11-24T11:56:00Z" w16du:dateUtc="2024-11-24T19:56:00Z">
        <w:r w:rsidDel="009E416F">
          <w:delText>8</w:delText>
        </w:r>
      </w:del>
      <w:r>
        <w:t xml:space="preserve">% for At-Risk/ERA and CON, p-value </w:t>
      </w:r>
      <w:ins w:id="151" w:author="Liu, Cong" w:date="2024-11-24T11:56:00Z" w16du:dateUtc="2024-11-24T19:56:00Z">
        <w:r w:rsidR="009E416F">
          <w:t>&lt;</w:t>
        </w:r>
      </w:ins>
      <w:del w:id="152" w:author="Liu, Cong" w:date="2024-11-24T11:56:00Z" w16du:dateUtc="2024-11-24T19:56:00Z">
        <w:r w:rsidDel="009E416F">
          <w:delText>=</w:delText>
        </w:r>
      </w:del>
      <w:r>
        <w:t xml:space="preserve"> 0.</w:t>
      </w:r>
      <w:del w:id="153"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154"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155" w:author="Liu, Cong" w:date="2024-11-24T12:34:00Z" w16du:dateUtc="2024-11-24T20:34:00Z"/>
        </w:rPr>
      </w:pPr>
    </w:p>
    <w:p w14:paraId="61610F29" w14:textId="7D8FE98A" w:rsidR="006F371C" w:rsidRDefault="003C3B5E">
      <w:pPr>
        <w:spacing w:line="360" w:lineRule="auto"/>
      </w:pPr>
      <w:bookmarkStart w:id="156" w:name="_2et92p0" w:colFirst="0" w:colLast="0"/>
      <w:bookmarkEnd w:id="156"/>
      <w:r>
        <w:t>Overall, the top RA signature TFs determined by unsupervised clustering showed significantly higher PageRank scores in G2 compared to other groups across all cell types (</w:t>
      </w:r>
      <w:r>
        <w:rPr>
          <w:b/>
        </w:rPr>
        <w:t>Fig. 3C</w:t>
      </w:r>
      <w:r>
        <w:t>).</w:t>
      </w:r>
      <w:del w:id="157"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27B2071F" w:rsidR="006F371C" w:rsidRDefault="003C3B5E">
      <w:pPr>
        <w:spacing w:line="360" w:lineRule="auto"/>
        <w:rPr>
          <w:rFonts w:ascii="Times New Roman" w:eastAsia="Times New Roman" w:hAnsi="Times New Roman" w:cs="Times New Roman"/>
        </w:rPr>
      </w:pPr>
      <w:del w:id="158" w:author="Liu, Cong" w:date="2024-12-21T20:14:00Z" w16du:dateUtc="2024-12-22T04:14:00Z">
        <w:r w:rsidDel="00504AC3">
          <w:delText>Almost all</w:delText>
        </w:r>
      </w:del>
      <w:ins w:id="159" w:author="Liu, Cong" w:date="2024-12-21T20:14:00Z" w16du:dateUtc="2024-12-22T04:14:00Z">
        <w:r w:rsidR="00504AC3">
          <w:t>All the major</w:t>
        </w:r>
      </w:ins>
      <w:r>
        <w:t xml:space="preserve"> cell types were enriched in this common set of At-Risk/ERA signature pathways (</w:t>
      </w:r>
      <w:r>
        <w:rPr>
          <w:b/>
        </w:rPr>
        <w:t>Fig. 3D</w:t>
      </w:r>
      <w:r>
        <w:t xml:space="preserve">). </w:t>
      </w:r>
      <w:del w:id="160" w:author="Liu, Cong" w:date="2024-12-21T20:19:00Z" w16du:dateUtc="2024-12-22T04:19:00Z">
        <w:r w:rsidDel="00504AC3">
          <w:delText xml:space="preserve">In some cases, the pathways were relatively restricted such as Treg cells, which were only associated with RUNX2 and NOTCH3 pathways. On the other hand, </w:delText>
        </w:r>
      </w:del>
      <w:ins w:id="161" w:author="Liu, Cong" w:date="2024-12-21T20:19:00Z" w16du:dateUtc="2024-12-22T04:19:00Z">
        <w:r w:rsidR="00504AC3">
          <w:t>M</w:t>
        </w:r>
      </w:ins>
      <w:del w:id="162" w:author="Liu, Cong" w:date="2024-12-21T20:19:00Z" w16du:dateUtc="2024-12-22T04:19:00Z">
        <w:r w:rsidDel="00504AC3">
          <w:delText>m</w:delText>
        </w:r>
      </w:del>
      <w:r>
        <w:t>onocytes</w:t>
      </w:r>
      <w:ins w:id="163" w:author="Liu, Cong" w:date="2024-12-21T20:19:00Z" w16du:dateUtc="2024-12-22T04:19:00Z">
        <w:r w:rsidR="00504AC3">
          <w:t xml:space="preserve"> and NK cell</w:t>
        </w:r>
      </w:ins>
      <w:r>
        <w:t xml:space="preserve"> displayed a relatively lower significance in NOTCH3 pathways compared to other cell types. Additionally, some individual cell types demonstrated specific enriched pathways (</w:t>
      </w:r>
      <w:r>
        <w:rPr>
          <w:b/>
        </w:rPr>
        <w:t>Fig. 3D</w:t>
      </w:r>
      <w:r>
        <w:t xml:space="preserve">). For example, </w:t>
      </w:r>
      <w:ins w:id="164" w:author="Liu, Cong" w:date="2024-12-21T20:21:00Z" w16du:dateUtc="2024-12-22T04:21:00Z">
        <w:r w:rsidR="00F472AD">
          <w:t xml:space="preserve">deactivation of the beta-catenin transactivating complex was particularly enriched in CD4 T Naive </w:t>
        </w:r>
      </w:ins>
      <w:ins w:id="165" w:author="Liu, Cong" w:date="2024-12-21T20:22:00Z" w16du:dateUtc="2024-12-22T04:22:00Z">
        <w:r w:rsidR="00F472AD">
          <w:t>and monocytes. A</w:t>
        </w:r>
      </w:ins>
      <w:del w:id="166" w:author="Liu, Cong" w:date="2024-12-21T20:22:00Z" w16du:dateUtc="2024-12-22T04:22:00Z">
        <w:r w:rsidDel="00F472AD">
          <w:delText>a</w:delText>
        </w:r>
      </w:del>
      <w:r>
        <w:t>ctivation of HOX genes was enriched in B cells, CD4 T Naive and monocytes. CD4 TCM, MAIT, and Treg cells showed enrichment in NOTCH1-related pathways, which is noteworthy given the anti-inflammatory properties associated with the inhibition of NOTCH1 signaling in regulatory T cells in RA</w:t>
      </w:r>
      <w:hyperlink r:id="rId21">
        <w:r>
          <w:rPr>
            <w:color w:val="000000"/>
            <w:vertAlign w:val="superscript"/>
          </w:rPr>
          <w:t>17</w:t>
        </w:r>
      </w:hyperlink>
      <w:r>
        <w:t>. RUNX3 regulation is more highly associated with CD8 TEM, NK,</w:t>
      </w:r>
      <w:ins w:id="167" w:author="Liu, Cong" w:date="2024-12-21T20:20:00Z" w16du:dateUtc="2024-12-22T04:20:00Z">
        <w:r w:rsidR="00504AC3">
          <w:t xml:space="preserve"> CD4 T Naïve,</w:t>
        </w:r>
      </w:ins>
      <w:r>
        <w:t xml:space="preserve"> and monocytes</w:t>
      </w:r>
      <w:hyperlink r:id="rId22">
        <w:r>
          <w:rPr>
            <w:color w:val="000000"/>
            <w:vertAlign w:val="superscript"/>
          </w:rPr>
          <w:t>18</w:t>
        </w:r>
      </w:hyperlink>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168" w:name="_tyjcwt" w:colFirst="0" w:colLast="0"/>
      <w:bookmarkEnd w:id="168"/>
      <w:r>
        <w:t>Patterns of cell types with the G2 RA TF signature are highly variable across individuals</w:t>
      </w:r>
    </w:p>
    <w:p w14:paraId="6FCAEB14" w14:textId="1DDADF99" w:rsidR="006F371C" w:rsidRDefault="003C3B5E">
      <w:pPr>
        <w:spacing w:line="360" w:lineRule="auto"/>
      </w:pPr>
      <w:bookmarkStart w:id="169" w:name="_3dy6vkm" w:colFirst="0" w:colLast="0"/>
      <w:bookmarkStart w:id="170" w:name="OLE_LINK3"/>
      <w:bookmarkStart w:id="171" w:name="OLE_LINK4"/>
      <w:bookmarkEnd w:id="169"/>
      <w:r>
        <w:t>We then determined which cell types display the TF signature in each member of the At-Risk and ERA cohorts. Multiple combinations of cell types were identified in individual participants (</w:t>
      </w:r>
      <w:r>
        <w:rPr>
          <w:b/>
        </w:rPr>
        <w:t>Fig. 3E</w:t>
      </w:r>
      <w:r>
        <w:t xml:space="preserve">). </w:t>
      </w:r>
      <w:del w:id="172" w:author="Liu, Cong" w:date="2024-12-21T20:23:00Z" w16du:dateUtc="2024-12-22T04:23:00Z">
        <w:r w:rsidDel="001A482D">
          <w:delText xml:space="preserve">All </w:delText>
        </w:r>
      </w:del>
      <w:ins w:id="173" w:author="Liu, Cong" w:date="2024-12-21T20:23:00Z" w16du:dateUtc="2024-12-22T04:23:00Z">
        <w:r w:rsidR="001A482D">
          <w:t xml:space="preserve">Twenty-five out of </w:t>
        </w:r>
      </w:ins>
      <w:r>
        <w:t xml:space="preserve">26 At-Risk and </w:t>
      </w:r>
      <w:ins w:id="174" w:author="Liu, Cong" w:date="2024-12-21T20:23:00Z" w16du:dateUtc="2024-12-22T04:23:00Z">
        <w:r w:rsidR="001A482D">
          <w:t xml:space="preserve">all </w:t>
        </w:r>
      </w:ins>
      <w:r>
        <w:t xml:space="preserve">6 ERA participants had the signature in at least 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175" w:author="Liu, Cong" w:date="2024-12-21T20:24:00Z" w16du:dateUtc="2024-12-22T04:24:00Z">
        <w:r w:rsidR="00342C49">
          <w:t xml:space="preserve"> T</w:t>
        </w:r>
      </w:ins>
      <w:r>
        <w:t xml:space="preserve"> Na</w:t>
      </w:r>
      <w:ins w:id="176" w:author="Liu, Cong" w:date="2024-12-21T20:24:00Z" w16du:dateUtc="2024-12-22T04:24:00Z">
        <w:r w:rsidR="001C401D">
          <w:t>i</w:t>
        </w:r>
      </w:ins>
      <w:del w:id="177" w:author="Liu, Cong" w:date="2024-12-21T20:24:00Z" w16du:dateUtc="2024-12-22T04:24:00Z">
        <w:r w:rsidDel="001C401D">
          <w:delText>ï</w:delText>
        </w:r>
      </w:del>
      <w:r>
        <w:t xml:space="preserve">ve, CD8 </w:t>
      </w:r>
      <w:ins w:id="178" w:author="Liu, Cong" w:date="2024-12-21T20:24:00Z" w16du:dateUtc="2024-12-22T04:24:00Z">
        <w:r w:rsidR="00342C49">
          <w:t xml:space="preserve">T </w:t>
        </w:r>
      </w:ins>
      <w:r>
        <w:t>Na</w:t>
      </w:r>
      <w:ins w:id="179" w:author="Liu, Cong" w:date="2024-12-21T20:25:00Z" w16du:dateUtc="2024-12-22T04:25:00Z">
        <w:r w:rsidR="001C401D">
          <w:t>i</w:t>
        </w:r>
      </w:ins>
      <w:del w:id="180"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181" w:name="_1t3h5sf" w:colFirst="0" w:colLast="0"/>
      <w:bookmarkEnd w:id="170"/>
      <w:bookmarkEnd w:id="171"/>
      <w:bookmarkEnd w:id="181"/>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2FCC953"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hyperlink r:id="rId23">
        <w:r>
          <w:rPr>
            <w:color w:val="000000"/>
            <w:vertAlign w:val="superscript"/>
          </w:rPr>
          <w:t>19</w:t>
        </w:r>
      </w:hyperlink>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182" w:author="Liu, Cong" w:date="2024-11-26T16:26:00Z" w16du:dateUtc="2024-11-27T00:26:00Z">
        <w:r w:rsidDel="00D6201D">
          <w:delText>=0.016</w:delText>
        </w:r>
      </w:del>
      <w:ins w:id="183"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184" w:author="Liu, Cong" w:date="2024-11-26T16:31:00Z" w16du:dateUtc="2024-11-27T00:31:00Z">
        <w:r w:rsidR="000A2A29">
          <w:t xml:space="preserve"> and</w:t>
        </w:r>
      </w:ins>
      <w:del w:id="185" w:author="Liu, Cong" w:date="2024-11-26T16:31:00Z" w16du:dateUtc="2024-11-27T00:31:00Z">
        <w:r w:rsidDel="000A2A29">
          <w:delText>,</w:delText>
        </w:r>
      </w:del>
      <w:r>
        <w:t xml:space="preserve"> CD4 TCM</w:t>
      </w:r>
      <w:ins w:id="186" w:author="Liu, Cong" w:date="2024-11-26T16:31:00Z" w16du:dateUtc="2024-11-27T00:31:00Z">
        <w:r w:rsidR="000A2A29">
          <w:t xml:space="preserve"> </w:t>
        </w:r>
      </w:ins>
      <w:del w:id="187"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188" w:author="Liu, Cong" w:date="2024-11-26T16:32:00Z" w16du:dateUtc="2024-11-27T00:32:00Z">
        <w:r w:rsidR="00C203B0">
          <w:t xml:space="preserve">communication </w:t>
        </w:r>
      </w:ins>
      <w:r>
        <w:t xml:space="preserve">strength </w:t>
      </w:r>
      <w:ins w:id="189" w:author="Liu, Cong" w:date="2024-11-26T16:32:00Z" w16du:dateUtc="2024-11-27T00:32:00Z">
        <w:r w:rsidR="00C203B0">
          <w:t xml:space="preserve">in At-Risk/ERA was </w:t>
        </w:r>
      </w:ins>
      <w:del w:id="190" w:author="Liu, Cong" w:date="2024-11-26T16:32:00Z" w16du:dateUtc="2024-11-27T00:32:00Z">
        <w:r w:rsidDel="00C203B0">
          <w:delText xml:space="preserve">in the two groups differed </w:delText>
        </w:r>
      </w:del>
      <w:r>
        <w:t>significantly</w:t>
      </w:r>
      <w:ins w:id="191" w:author="Liu, Cong" w:date="2024-11-26T16:32:00Z" w16du:dateUtc="2024-11-27T00:32:00Z">
        <w:r w:rsidR="00C203B0">
          <w:t xml:space="preserve"> higher</w:t>
        </w:r>
      </w:ins>
      <w:r>
        <w:t xml:space="preserve"> </w:t>
      </w:r>
      <w:del w:id="192" w:author="Liu, Cong" w:date="2024-11-26T16:32:00Z" w16du:dateUtc="2024-11-27T00:32:00Z">
        <w:r w:rsidDel="00C203B0">
          <w:delText>between the two</w:delText>
        </w:r>
      </w:del>
      <w:ins w:id="193" w:author="Liu, Cong" w:date="2024-11-26T16:32:00Z" w16du:dateUtc="2024-11-27T00:32:00Z">
        <w:r w:rsidR="00C203B0">
          <w:t>than control</w:t>
        </w:r>
      </w:ins>
      <w:r>
        <w:t xml:space="preserve"> group</w:t>
      </w:r>
      <w:del w:id="194" w:author="Liu, Cong" w:date="2024-11-26T16:32:00Z" w16du:dateUtc="2024-11-27T00:32:00Z">
        <w:r w:rsidDel="00C203B0">
          <w:delText>s</w:delText>
        </w:r>
      </w:del>
      <w:r>
        <w:t xml:space="preserve"> (p-value=0.0</w:t>
      </w:r>
      <w:ins w:id="195" w:author="Liu, Cong" w:date="2024-11-26T16:29:00Z" w16du:dateUtc="2024-11-27T00:29:00Z">
        <w:r w:rsidR="000A2A29">
          <w:t>4</w:t>
        </w:r>
      </w:ins>
      <w:del w:id="196"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distribution in signature clusters (</w:t>
      </w:r>
      <w:r>
        <w:rPr>
          <w:b/>
        </w:rPr>
        <w:t>Supplementary Fig. S3A; Fig. 4C</w:t>
      </w:r>
      <w:r>
        <w:t>), providing an overview of almost all the cell types. It is worth noting that the number and intensity of the total CCC aggregating all the clusters from all the Kmeans groups were comparable between the At-</w:t>
      </w:r>
      <w:r>
        <w:lastRenderedPageBreak/>
        <w: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197" w:author="Liu, Cong" w:date="2024-12-24T20:12:00Z" w16du:dateUtc="2024-12-25T04:12:00Z"/>
        </w:rPr>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198" w:author="Liu, Cong" w:date="2024-12-24T20:23:00Z" w16du:dateUtc="2024-12-25T04:23:00Z">
        <w:r w:rsidDel="00C00C15">
          <w:delText>-</w:delText>
        </w:r>
      </w:del>
      <w:r>
        <w:t>16</w:t>
      </w:r>
      <w:ins w:id="199" w:author="Liu, Cong" w:date="2024-12-24T20:12:00Z" w16du:dateUtc="2024-12-25T04:12:00Z">
        <w:r w:rsidR="008F682E">
          <w:t xml:space="preserve"> - </w:t>
        </w:r>
      </w:ins>
      <w:del w:id="200" w:author="Liu, Cong" w:date="2024-12-24T20:12:00Z" w16du:dateUtc="2024-12-25T04:12:00Z">
        <w:r w:rsidDel="008F682E">
          <w:delText>/</w:delText>
        </w:r>
      </w:del>
      <w:r>
        <w:t>CD4, CD160</w:t>
      </w:r>
      <w:ins w:id="201" w:author="Liu, Cong" w:date="2024-12-24T20:12:00Z" w16du:dateUtc="2024-12-25T04:12:00Z">
        <w:r w:rsidR="008F682E">
          <w:t xml:space="preserve"> - </w:t>
        </w:r>
      </w:ins>
      <w:del w:id="202" w:author="Liu, Cong" w:date="2024-12-24T20:12:00Z" w16du:dateUtc="2024-12-25T04:12:00Z">
        <w:r w:rsidDel="008F682E">
          <w:delText>/</w:delText>
        </w:r>
      </w:del>
      <w:r>
        <w:t>TNFRSF14, TGF-β1</w:t>
      </w:r>
      <w:ins w:id="203" w:author="Liu, Cong" w:date="2024-12-24T20:12:00Z" w16du:dateUtc="2024-12-25T04:12:00Z">
        <w:r w:rsidR="008F682E">
          <w:t xml:space="preserve"> – (</w:t>
        </w:r>
      </w:ins>
      <w:del w:id="204" w:author="Liu, Cong" w:date="2024-12-24T20:12:00Z" w16du:dateUtc="2024-12-25T04:12:00Z">
        <w:r w:rsidDel="008F682E">
          <w:delText>/</w:delText>
        </w:r>
      </w:del>
      <w:r>
        <w:t>TGFBR1</w:t>
      </w:r>
      <w:ins w:id="205" w:author="Liu, Cong" w:date="2024-12-24T20:12:00Z" w16du:dateUtc="2024-12-25T04:12:00Z">
        <w:r w:rsidR="008F682E">
          <w:t>+</w:t>
        </w:r>
      </w:ins>
      <w:del w:id="206" w:author="Liu, Cong" w:date="2024-12-24T20:12:00Z" w16du:dateUtc="2024-12-25T04:12:00Z">
        <w:r w:rsidDel="008F682E">
          <w:delText>/</w:delText>
        </w:r>
      </w:del>
      <w:r>
        <w:t>TGFBR2</w:t>
      </w:r>
      <w:ins w:id="207" w:author="Liu, Cong" w:date="2024-12-24T20:12:00Z" w16du:dateUtc="2024-12-25T04:12:00Z">
        <w:r w:rsidR="008F682E">
          <w:t>)</w:t>
        </w:r>
      </w:ins>
      <w:r>
        <w:t xml:space="preserve">, </w:t>
      </w:r>
      <w:ins w:id="208" w:author="Liu, Cong" w:date="2024-12-21T23:23:00Z" w16du:dateUtc="2024-12-22T07:23:00Z">
        <w:r w:rsidR="00127426">
          <w:t xml:space="preserve">and </w:t>
        </w:r>
      </w:ins>
      <w:r>
        <w:t>BTLA</w:t>
      </w:r>
      <w:ins w:id="209" w:author="Liu, Cong" w:date="2024-12-24T20:13:00Z" w16du:dateUtc="2024-12-25T04:13:00Z">
        <w:r w:rsidR="008F682E">
          <w:t xml:space="preserve"> - </w:t>
        </w:r>
      </w:ins>
      <w:del w:id="210"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211" w:author="Liu, Cong" w:date="2024-12-24T20:12:00Z" w16du:dateUtc="2024-12-25T04:12:00Z"/>
        </w:rPr>
      </w:pPr>
    </w:p>
    <w:p w14:paraId="5842D9D9" w14:textId="133320BE" w:rsidR="008F682E" w:rsidRDefault="008F682E">
      <w:pPr>
        <w:spacing w:line="360" w:lineRule="auto"/>
        <w:rPr>
          <w:ins w:id="212" w:author="Liu, Cong" w:date="2024-12-24T20:30:00Z" w16du:dateUtc="2024-12-25T04:30:00Z"/>
        </w:rPr>
      </w:pPr>
      <w:ins w:id="213" w:author="Liu, Cong" w:date="2024-12-24T20:12:00Z" w16du:dateUtc="2024-12-25T04:12:00Z">
        <w:r>
          <w:t>IL16</w:t>
        </w:r>
      </w:ins>
      <w:ins w:id="214" w:author="Liu, Cong" w:date="2024-12-24T20:14:00Z" w16du:dateUtc="2024-12-25T04:14:00Z">
        <w:r w:rsidR="003874E7">
          <w:t xml:space="preserve"> -</w:t>
        </w:r>
      </w:ins>
      <w:ins w:id="215" w:author="Liu, Cong" w:date="2024-12-24T20:15:00Z" w16du:dateUtc="2024-12-25T04:15:00Z">
        <w:r w:rsidR="003874E7">
          <w:t xml:space="preserve"> </w:t>
        </w:r>
      </w:ins>
      <w:ins w:id="216" w:author="Liu, Cong" w:date="2024-12-24T20:14:00Z" w16du:dateUtc="2024-12-25T04:14:00Z">
        <w:r w:rsidR="003874E7">
          <w:t xml:space="preserve">CD4 </w:t>
        </w:r>
      </w:ins>
      <w:ins w:id="217" w:author="Liu, Cong" w:date="2024-12-24T20:15:00Z" w16du:dateUtc="2024-12-25T04:15:00Z">
        <w:r w:rsidR="003874E7">
          <w:t>signaling pathway</w:t>
        </w:r>
      </w:ins>
      <w:ins w:id="218" w:author="Liu, Cong" w:date="2024-12-24T20:31:00Z" w16du:dateUtc="2024-12-25T04:31:00Z">
        <w:r w:rsidR="002D30D1">
          <w:t>,</w:t>
        </w:r>
        <w:r w:rsidR="002D30D1" w:rsidRPr="002D30D1">
          <w:t xml:space="preserve"> </w:t>
        </w:r>
        <w:r w:rsidR="002D30D1">
          <w:t>which has been implicated in RA</w:t>
        </w:r>
        <w:r w:rsidR="002D30D1">
          <w:fldChar w:fldCharType="begin"/>
        </w:r>
        <w:r w:rsidR="002D30D1">
          <w:instrText>HYPERLINK "https://paperpile.com/c/ccxovd/REHFi" \h</w:instrText>
        </w:r>
        <w:r w:rsidR="002D30D1">
          <w:fldChar w:fldCharType="separate"/>
        </w:r>
        <w:r w:rsidR="002D30D1">
          <w:rPr>
            <w:color w:val="000000"/>
            <w:vertAlign w:val="superscript"/>
          </w:rPr>
          <w:t>20</w:t>
        </w:r>
        <w:r w:rsidR="002D30D1">
          <w:fldChar w:fldCharType="end"/>
        </w:r>
        <w:r w:rsidR="002D30D1">
          <w:t>,</w:t>
        </w:r>
      </w:ins>
      <w:ins w:id="219" w:author="Liu, Cong" w:date="2024-12-24T20:15:00Z" w16du:dateUtc="2024-12-25T04:15:00Z">
        <w:r w:rsidR="003874E7">
          <w:t xml:space="preserve"> showed </w:t>
        </w:r>
      </w:ins>
      <w:ins w:id="220" w:author="Liu, Cong" w:date="2024-12-24T20:16:00Z" w16du:dateUtc="2024-12-25T04:16:00Z">
        <w:r w:rsidR="003874E7">
          <w:t xml:space="preserve">significantly stronger signals in At-Risk/ERA group than control group. For instance, participant </w:t>
        </w:r>
      </w:ins>
      <w:ins w:id="221" w:author="Liu, Cong" w:date="2024-12-24T20:17:00Z" w16du:dateUtc="2024-12-25T04:17:00Z">
        <w:r w:rsidR="003874E7">
          <w:t xml:space="preserve">31 from At-Risk/ERA group </w:t>
        </w:r>
      </w:ins>
      <w:ins w:id="222" w:author="Liu, Cong" w:date="2024-12-24T20:18:00Z" w16du:dateUtc="2024-12-25T04:18:00Z">
        <w:r w:rsidR="003874E7">
          <w:t xml:space="preserve">and </w:t>
        </w:r>
        <w:r w:rsidR="003874E7">
          <w:t>participant 48 from control group</w:t>
        </w:r>
        <w:r w:rsidR="003874E7">
          <w:t xml:space="preserve"> have similar cell type distr</w:t>
        </w:r>
      </w:ins>
      <w:ins w:id="223" w:author="Liu, Cong" w:date="2024-12-24T20:19:00Z" w16du:dateUtc="2024-12-25T04:19:00Z">
        <w:r w:rsidR="003874E7">
          <w:t>ibution in signature clusters (</w:t>
        </w:r>
        <w:r w:rsidR="003874E7">
          <w:rPr>
            <w:b/>
          </w:rPr>
          <w:t>Supplementary Fig. S</w:t>
        </w:r>
        <w:r w:rsidR="003874E7">
          <w:rPr>
            <w:b/>
          </w:rPr>
          <w:t>3</w:t>
        </w:r>
        <w:r w:rsidR="003874E7">
          <w:rPr>
            <w:b/>
          </w:rPr>
          <w:t>A</w:t>
        </w:r>
        <w:r w:rsidR="003874E7">
          <w:t>)</w:t>
        </w:r>
      </w:ins>
      <w:ins w:id="224" w:author="Liu, Cong" w:date="2024-12-24T20:18:00Z" w16du:dateUtc="2024-12-25T04:18:00Z">
        <w:r w:rsidR="003874E7">
          <w:t>.</w:t>
        </w:r>
      </w:ins>
      <w:ins w:id="225" w:author="Liu, Cong" w:date="2024-12-24T20:19:00Z" w16du:dateUtc="2024-12-25T04:19:00Z">
        <w:r w:rsidR="00BE7077">
          <w:t xml:space="preserve"> Participant 31</w:t>
        </w:r>
      </w:ins>
      <w:ins w:id="226" w:author="Liu, Cong" w:date="2024-12-24T20:18:00Z" w16du:dateUtc="2024-12-25T04:18:00Z">
        <w:r w:rsidR="003874E7">
          <w:t xml:space="preserve"> </w:t>
        </w:r>
      </w:ins>
      <w:ins w:id="227" w:author="Liu, Cong" w:date="2024-12-24T20:17:00Z" w16du:dateUtc="2024-12-25T04:17:00Z">
        <w:r w:rsidR="003874E7">
          <w:t xml:space="preserve">displayed denser and stronger interactions than participant 48 </w:t>
        </w:r>
      </w:ins>
      <w:ins w:id="228" w:author="Liu, Cong" w:date="2024-12-24T20:18:00Z" w16du:dateUtc="2024-12-25T04:18:00Z">
        <w:r w:rsidR="003874E7">
          <w:t xml:space="preserve">and </w:t>
        </w:r>
      </w:ins>
      <w:ins w:id="229" w:author="Liu, Cong" w:date="2024-12-24T20:20:00Z" w16du:dateUtc="2024-12-25T04:20:00Z">
        <w:r w:rsidR="00BE7077">
          <w:t>signature clusters are more likely to act as major senders than receivers (</w:t>
        </w:r>
        <w:r w:rsidR="00BE7077">
          <w:rPr>
            <w:b/>
          </w:rPr>
          <w:t>Fig. 4</w:t>
        </w:r>
        <w:r w:rsidR="00BE7077">
          <w:rPr>
            <w:b/>
          </w:rPr>
          <w:t>E</w:t>
        </w:r>
        <w:r w:rsidR="00BE7077">
          <w:t>). We then</w:t>
        </w:r>
        <w:r w:rsidR="00C60189">
          <w:t xml:space="preserve"> summari</w:t>
        </w:r>
      </w:ins>
      <w:ins w:id="230" w:author="Liu, Cong" w:date="2024-12-24T20:21:00Z" w16du:dateUtc="2024-12-25T04:21:00Z">
        <w:r w:rsidR="00C60189">
          <w:t>zed the outgoing and incoming signals of IL16 - CD4 pair between the two groups</w:t>
        </w:r>
      </w:ins>
      <w:ins w:id="231" w:author="Liu, Cong" w:date="2024-12-24T20:30:00Z" w16du:dateUtc="2024-12-25T04:30:00Z">
        <w:r w:rsidR="004B5833">
          <w:t xml:space="preserve"> (</w:t>
        </w:r>
        <w:r w:rsidR="004B5833">
          <w:rPr>
            <w:b/>
          </w:rPr>
          <w:t>Fig. 4</w:t>
        </w:r>
        <w:r w:rsidR="004B5833">
          <w:rPr>
            <w:b/>
          </w:rPr>
          <w:t>F</w:t>
        </w:r>
        <w:r w:rsidR="004B5833">
          <w:t>)</w:t>
        </w:r>
      </w:ins>
      <w:ins w:id="232" w:author="Liu, Cong" w:date="2024-12-24T20:21:00Z" w16du:dateUtc="2024-12-25T04:21:00Z">
        <w:r w:rsidR="00C60189">
          <w:t xml:space="preserve">. </w:t>
        </w:r>
      </w:ins>
      <w:ins w:id="233" w:author="Liu, Cong" w:date="2024-12-24T20:23:00Z" w16du:dateUtc="2024-12-25T04:23:00Z">
        <w:r w:rsidR="00C00C15">
          <w:t xml:space="preserve">Multiple cell types send signals of </w:t>
        </w:r>
        <w:r w:rsidR="00C00C15">
          <w:t>IL16</w:t>
        </w:r>
        <w:r w:rsidR="00C00C15">
          <w:t xml:space="preserve">, including B </w:t>
        </w:r>
      </w:ins>
      <w:ins w:id="234" w:author="Liu, Cong" w:date="2024-12-24T20:25:00Z" w16du:dateUtc="2024-12-25T04:25:00Z">
        <w:r w:rsidR="006E1706">
          <w:t>cell</w:t>
        </w:r>
      </w:ins>
      <w:ins w:id="235" w:author="Liu, Cong" w:date="2024-12-24T20:29:00Z" w16du:dateUtc="2024-12-25T04:29:00Z">
        <w:r w:rsidR="00C2220E">
          <w:t>s</w:t>
        </w:r>
      </w:ins>
      <w:ins w:id="236" w:author="Liu, Cong" w:date="2024-12-24T20:23:00Z" w16du:dateUtc="2024-12-25T04:23:00Z">
        <w:r w:rsidR="00C00C15">
          <w:t xml:space="preserve"> and </w:t>
        </w:r>
      </w:ins>
      <w:ins w:id="237" w:author="Liu, Cong" w:date="2024-12-24T20:25:00Z" w16du:dateUtc="2024-12-25T04:25:00Z">
        <w:r w:rsidR="006E1706">
          <w:t>monocyte</w:t>
        </w:r>
      </w:ins>
      <w:ins w:id="238" w:author="Liu, Cong" w:date="2024-12-24T20:23:00Z" w16du:dateUtc="2024-12-25T04:23:00Z">
        <w:r w:rsidR="00C00C15">
          <w:t xml:space="preserve">s that are unique senders in At-Risk/ERA and </w:t>
        </w:r>
      </w:ins>
      <w:ins w:id="239" w:author="Liu, Cong" w:date="2024-12-24T20:27:00Z" w16du:dateUtc="2024-12-25T04:27:00Z">
        <w:r w:rsidR="00303F6C">
          <w:t>CD8 TEM and monocytes are unique receivers</w:t>
        </w:r>
      </w:ins>
      <w:ins w:id="240" w:author="Liu, Cong" w:date="2024-12-24T20:28:00Z" w16du:dateUtc="2024-12-25T04:28:00Z">
        <w:r w:rsidR="00ED60C2">
          <w:t xml:space="preserve"> in At-Risk/ERA group</w:t>
        </w:r>
      </w:ins>
      <w:ins w:id="241" w:author="Liu, Cong" w:date="2024-12-24T20:27:00Z" w16du:dateUtc="2024-12-25T04:27:00Z">
        <w:r w:rsidR="00303F6C">
          <w:t xml:space="preserve">. </w:t>
        </w:r>
      </w:ins>
      <w:ins w:id="242" w:author="Liu, Cong" w:date="2024-12-24T20:23:00Z" w16du:dateUtc="2024-12-25T04:23:00Z">
        <w:r w:rsidR="00C00C15">
          <w:t xml:space="preserve">CD4 T cells are </w:t>
        </w:r>
      </w:ins>
      <w:ins w:id="243" w:author="Liu, Cong" w:date="2024-12-24T20:26:00Z" w16du:dateUtc="2024-12-25T04:26:00Z">
        <w:r w:rsidR="006E1706">
          <w:t>most</w:t>
        </w:r>
      </w:ins>
      <w:ins w:id="244" w:author="Liu, Cong" w:date="2024-12-24T20:23:00Z" w16du:dateUtc="2024-12-25T04:23:00Z">
        <w:r w:rsidR="00C00C15">
          <w:t xml:space="preserve"> widely used</w:t>
        </w:r>
      </w:ins>
      <w:ins w:id="245" w:author="Liu, Cong" w:date="2024-12-24T20:26:00Z" w16du:dateUtc="2024-12-25T04:26:00Z">
        <w:r w:rsidR="006E1706">
          <w:t xml:space="preserve"> </w:t>
        </w:r>
      </w:ins>
      <w:ins w:id="246" w:author="Liu, Cong" w:date="2024-12-24T20:28:00Z" w16du:dateUtc="2024-12-25T04:28:00Z">
        <w:r w:rsidR="00C2220E">
          <w:t xml:space="preserve">as communicators </w:t>
        </w:r>
      </w:ins>
      <w:ins w:id="247" w:author="Liu, Cong" w:date="2024-12-24T20:26:00Z" w16du:dateUtc="2024-12-25T04:26:00Z">
        <w:r w:rsidR="006E1706">
          <w:t>across</w:t>
        </w:r>
      </w:ins>
      <w:ins w:id="248" w:author="Liu, Cong" w:date="2024-12-24T20:27:00Z" w16du:dateUtc="2024-12-25T04:27:00Z">
        <w:r w:rsidR="006E1706">
          <w:t xml:space="preserve"> participants</w:t>
        </w:r>
      </w:ins>
      <w:ins w:id="249" w:author="Liu, Cong" w:date="2024-12-24T20:23:00Z" w16du:dateUtc="2024-12-25T04:23:00Z">
        <w:r w:rsidR="00C00C15">
          <w:t xml:space="preserve">. </w:t>
        </w:r>
      </w:ins>
      <w:ins w:id="250"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251" w:author="Liu, Cong" w:date="2024-12-24T20:30:00Z" w16du:dateUtc="2024-12-25T04:30:00Z"/>
        </w:rPr>
      </w:pPr>
    </w:p>
    <w:p w14:paraId="0E0F850B" w14:textId="2B87E2AB" w:rsidR="00E64953" w:rsidRDefault="00E64953">
      <w:pPr>
        <w:spacing w:line="360" w:lineRule="auto"/>
        <w:rPr>
          <w:lang w:eastAsia="zh-CN"/>
        </w:rPr>
      </w:pPr>
      <w:ins w:id="252" w:author="Liu, Cong" w:date="2024-12-24T20:30:00Z" w16du:dateUtc="2024-12-25T04:30:00Z">
        <w:r>
          <w:lastRenderedPageBreak/>
          <w:t xml:space="preserve">Other interesting and relevant pro-inflammatory pathways were also enriched in At-Risk/ERAs. For instance, the </w:t>
        </w:r>
      </w:ins>
      <w:ins w:id="253" w:author="Liu, Cong" w:date="2024-12-24T20:31:00Z" w16du:dateUtc="2024-12-25T04:31:00Z">
        <w:r w:rsidR="004E33C4">
          <w:t>TGF-β1</w:t>
        </w:r>
        <w:r w:rsidR="004E33C4">
          <w:t xml:space="preserve"> </w:t>
        </w:r>
      </w:ins>
      <w:ins w:id="254" w:author="Liu, Cong" w:date="2024-12-24T20:30:00Z" w16du:dateUtc="2024-12-25T04:30:00Z">
        <w:r>
          <w:t>pathway,</w:t>
        </w:r>
      </w:ins>
      <w:ins w:id="255" w:author="Liu, Cong" w:date="2024-12-24T20:32:00Z" w16du:dateUtc="2024-12-25T04:32:00Z">
        <w:r w:rsidR="004E33C4">
          <w:t xml:space="preserve"> which is an important regulator in RA</w:t>
        </w:r>
      </w:ins>
      <w:ins w:id="256" w:author="Liu, Cong" w:date="2024-12-24T20:30:00Z" w16du:dateUtc="2024-12-25T04:30:00Z">
        <w:r>
          <w:t>, displayed significantly denser and stronger intercellular communications in At-Risk/ERA than control (</w:t>
        </w:r>
        <w:r>
          <w:rPr>
            <w:b/>
          </w:rPr>
          <w:t>Supplementary Fig. S4</w:t>
        </w:r>
      </w:ins>
      <w:ins w:id="257" w:author="Liu, Cong" w:date="2024-12-24T20:33:00Z" w16du:dateUtc="2024-12-25T04:33:00Z">
        <w:r w:rsidR="00916012">
          <w:rPr>
            <w:b/>
          </w:rPr>
          <w:t>C-</w:t>
        </w:r>
      </w:ins>
      <w:ins w:id="258" w:author="Liu, Cong" w:date="2024-12-24T20:30:00Z" w16du:dateUtc="2024-12-25T04:30:00Z">
        <w:r>
          <w:rPr>
            <w:b/>
          </w:rPr>
          <w:t>D</w:t>
        </w:r>
        <w:r>
          <w:t>).</w:t>
        </w:r>
      </w:ins>
    </w:p>
    <w:p w14:paraId="4C8919D7" w14:textId="77777777" w:rsidR="006F371C" w:rsidRDefault="006F371C">
      <w:pPr>
        <w:spacing w:line="360" w:lineRule="auto"/>
      </w:pPr>
    </w:p>
    <w:p w14:paraId="42B1328F" w14:textId="31AE42D7" w:rsidR="006F371C" w:rsidRDefault="003C3B5E">
      <w:pPr>
        <w:spacing w:line="360" w:lineRule="auto"/>
      </w:pPr>
      <w:r>
        <w:t xml:space="preserve">We then developed a random forest classification model with pathogenic gene expression as features. </w:t>
      </w:r>
      <w:del w:id="259" w:author="Liu, Cong" w:date="2024-12-21T23:28:00Z" w16du:dateUtc="2024-12-22T07:28:00Z">
        <w:r w:rsidDel="00B04759">
          <w:delText xml:space="preserve">Seventy </w:delText>
        </w:r>
      </w:del>
      <w:ins w:id="260" w:author="Liu, Cong" w:date="2024-12-21T23:28:00Z" w16du:dateUtc="2024-12-22T07:28:00Z">
        <w:r w:rsidR="00B04759">
          <w:t xml:space="preserve">Sixty-two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261" w:author="Liu, Cong" w:date="2024-12-24T20:34:00Z" w16du:dateUtc="2024-12-25T04:34:00Z">
        <w:r w:rsidR="009E7968">
          <w:rPr>
            <w:b/>
          </w:rPr>
          <w:t>5</w:t>
        </w:r>
      </w:ins>
      <w:del w:id="262" w:author="Liu, Cong" w:date="2024-12-24T20:34:00Z" w16du:dateUtc="2024-12-25T04:34:00Z">
        <w:r w:rsidDel="009E7968">
          <w:rPr>
            <w:b/>
          </w:rPr>
          <w:delText>4</w:delText>
        </w:r>
      </w:del>
      <w:ins w:id="263" w:author="Liu, Cong" w:date="2024-12-24T20:34:00Z" w16du:dateUtc="2024-12-25T04:34:00Z">
        <w:r w:rsidR="009E7968">
          <w:rPr>
            <w:b/>
          </w:rPr>
          <w:t>A</w:t>
        </w:r>
      </w:ins>
      <w:del w:id="264" w:author="Liu, Cong" w:date="2024-12-24T20:34:00Z" w16du:dateUtc="2024-12-25T04:34:00Z">
        <w:r w:rsidDel="009E7968">
          <w:rPr>
            <w:b/>
          </w:rPr>
          <w:delText>C</w:delText>
        </w:r>
      </w:del>
      <w:r>
        <w:t xml:space="preserve">). Top predictors included </w:t>
      </w:r>
      <w:r>
        <w:rPr>
          <w:i/>
        </w:rPr>
        <w:t xml:space="preserve">MMP23B, </w:t>
      </w:r>
      <w:del w:id="265" w:author="Liu, Cong" w:date="2024-12-22T20:08:00Z" w16du:dateUtc="2024-12-23T04:08:00Z">
        <w:r w:rsidDel="00AA15D7">
          <w:rPr>
            <w:i/>
          </w:rPr>
          <w:delText xml:space="preserve">TGFB1, </w:delText>
        </w:r>
      </w:del>
      <w:r>
        <w:rPr>
          <w:i/>
        </w:rPr>
        <w:t>IFNL1, PDGFD,</w:t>
      </w:r>
      <w:ins w:id="266" w:author="Liu, Cong" w:date="2024-12-22T20:08:00Z" w16du:dateUtc="2024-12-23T04:08:00Z">
        <w:r w:rsidR="00AA15D7" w:rsidRPr="00AA15D7">
          <w:rPr>
            <w:i/>
          </w:rPr>
          <w:t xml:space="preserve"> </w:t>
        </w:r>
        <w:r w:rsidR="00AA15D7">
          <w:rPr>
            <w:i/>
          </w:rPr>
          <w:t>TGFB1,</w:t>
        </w:r>
      </w:ins>
      <w:r>
        <w:rPr>
          <w:i/>
        </w:rPr>
        <w:t xml:space="preserve"> </w:t>
      </w:r>
      <w:r>
        <w:t>and</w:t>
      </w:r>
      <w:r>
        <w:rPr>
          <w:i/>
        </w:rPr>
        <w:t xml:space="preserve"> CCL5</w:t>
      </w:r>
      <w:r>
        <w:t xml:space="preserve"> (</w:t>
      </w:r>
      <w:r>
        <w:rPr>
          <w:b/>
        </w:rPr>
        <w:t xml:space="preserve">Fig. </w:t>
      </w:r>
      <w:ins w:id="267" w:author="Liu, Cong" w:date="2024-12-24T20:32:00Z" w16du:dateUtc="2024-12-25T04:32:00Z">
        <w:r w:rsidR="0072089A">
          <w:rPr>
            <w:b/>
          </w:rPr>
          <w:t>5A</w:t>
        </w:r>
      </w:ins>
      <w:del w:id="268" w:author="Liu, Cong" w:date="2024-12-24T20:32:00Z" w16du:dateUtc="2024-12-25T04:32:00Z">
        <w:r w:rsidDel="0072089A">
          <w:rPr>
            <w:b/>
          </w:rPr>
          <w:delText>4E</w:delText>
        </w:r>
      </w:del>
      <w:r>
        <w:t>).</w:t>
      </w:r>
    </w:p>
    <w:p w14:paraId="22ED6F8B" w14:textId="77777777" w:rsidR="006F371C" w:rsidRDefault="006F371C">
      <w:pPr>
        <w:spacing w:line="360" w:lineRule="auto"/>
      </w:pPr>
    </w:p>
    <w:p w14:paraId="09DCE7F0" w14:textId="77777777" w:rsidR="006F371C" w:rsidRDefault="003C3B5E">
      <w:pPr>
        <w:spacing w:line="360" w:lineRule="auto"/>
      </w:pPr>
      <w:r>
        <w:t xml:space="preserve">The relative importance of TGF-β1 in the enhanced signaling pair assessment and the classification model led us to focus on this as a representative highly relevant mediator. </w:t>
      </w:r>
      <w:r>
        <w:rPr>
          <w:b/>
        </w:rPr>
        <w:t>Fig. 5A</w:t>
      </w:r>
      <w:r>
        <w: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t>
      </w:r>
      <w:r>
        <w:rPr>
          <w:b/>
        </w:rPr>
        <w:t>Fig. 5B</w:t>
      </w:r>
      <w:r>
        <w:t>).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gene and protein expression in At-Risk/ERA (</w:t>
      </w:r>
      <w:r>
        <w:rPr>
          <w:b/>
        </w:rPr>
        <w:t>Fig. 5C-D</w:t>
      </w:r>
      <w:r>
        <w:t xml:space="preserve">). Additionally, we explored the relationship between the G2 RA signature TFs identified above and </w:t>
      </w:r>
      <w:r>
        <w:rPr>
          <w:i/>
        </w:rPr>
        <w:t>TGFB1</w:t>
      </w:r>
      <w:r>
        <w:t xml:space="preserve"> as their target gene. Top 30 signature regulators of </w:t>
      </w:r>
      <w:r>
        <w:rPr>
          <w:i/>
        </w:rPr>
        <w:t>TGFB1</w:t>
      </w:r>
      <w:r>
        <w:t xml:space="preserve"> included some well-known RA-related TFs like </w:t>
      </w:r>
      <w:r>
        <w:rPr>
          <w:i/>
        </w:rPr>
        <w:t xml:space="preserve">RORC, TFAP2A, </w:t>
      </w:r>
      <w:r>
        <w:t>and</w:t>
      </w:r>
      <w:r>
        <w:rPr>
          <w:i/>
        </w:rPr>
        <w:t xml:space="preserve"> KLF1</w:t>
      </w:r>
      <w:r>
        <w:t xml:space="preserve"> (</w:t>
      </w:r>
      <w:r>
        <w:rPr>
          <w:b/>
        </w:rPr>
        <w:t>Fig. 5E</w:t>
      </w:r>
      <w:r>
        <w:t xml:space="preserve">). </w:t>
      </w:r>
    </w:p>
    <w:p w14:paraId="7ABA9DC1" w14:textId="77777777" w:rsidR="006F371C" w:rsidRDefault="006F371C">
      <w:pPr>
        <w:spacing w:line="360" w:lineRule="auto"/>
      </w:pPr>
    </w:p>
    <w:p w14:paraId="6442DE76" w14:textId="77777777" w:rsidR="006F371C" w:rsidRDefault="003C3B5E">
      <w:pPr>
        <w:spacing w:line="360" w:lineRule="auto"/>
      </w:pPr>
      <w:r>
        <w:t>Other interesting and relevant pro-inflammatory pathways were also enriched in At-Risk/ERAs. For instance, the IL-16 pathway, which has been implicated in RA</w:t>
      </w:r>
      <w:hyperlink r:id="rId24">
        <w:r>
          <w:rPr>
            <w:color w:val="000000"/>
            <w:vertAlign w:val="superscript"/>
          </w:rPr>
          <w:t>20</w:t>
        </w:r>
      </w:hyperlink>
      <w:r>
        <w:t>, displayed significantly denser and stronger intercellular communications in At-Risk/ERA than control (</w:t>
      </w:r>
      <w:r>
        <w:rPr>
          <w:b/>
        </w:rPr>
        <w:t>Supplementary Fig. S4D</w:t>
      </w:r>
      <w:r>
        <w:t xml:space="preserve">). </w:t>
      </w:r>
      <w:r>
        <w:rPr>
          <w:i/>
        </w:rPr>
        <w:t>MMP23B</w:t>
      </w:r>
      <w:r>
        <w:t>, which emerged as a top predictor in classification model, showed elevated gene expression level in At-Risk/ERA compared to control (</w:t>
      </w:r>
      <w:r>
        <w:rPr>
          <w:b/>
        </w:rPr>
        <w:t>Supplementary Fig. S5A</w:t>
      </w:r>
      <w:r>
        <w:t xml:space="preserve">). </w:t>
      </w:r>
      <w:r>
        <w:rPr>
          <w:i/>
        </w:rPr>
        <w:t>MMP23B</w:t>
      </w:r>
      <w:r>
        <w:t xml:space="preserve"> plays a role in regulating the Kv1.3 potassium channel, which has been implicated in autoimmunity</w:t>
      </w:r>
      <w:hyperlink r:id="rId25">
        <w:r>
          <w:rPr>
            <w:color w:val="000000"/>
            <w:vertAlign w:val="superscript"/>
          </w:rPr>
          <w:t>21</w:t>
        </w:r>
      </w:hyperlink>
      <w:r>
        <w:t xml:space="preserve">. Gene expression was greater for the top 30 predictors in At-Risk/ERA </w:t>
      </w:r>
      <w:r>
        <w:lastRenderedPageBreak/>
        <w:t xml:space="preserve">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5F</w:t>
      </w:r>
      <w:r>
        <w:t>). To validate our predictions, we assessed protein expression levels of 6 genes using proteomics, each of which confirmed increased protein expression level in the serum of At-Risk/ERA group compared to controls (CCL3, CCL4, IFN-λ1, IL-15, TGF-β1, and TNFSF14) (</w:t>
      </w:r>
      <w:r>
        <w:rPr>
          <w:b/>
        </w:rPr>
        <w:t>Supplementary Fig. S5B</w:t>
      </w:r>
      <w:r>
        <w:t>).</w:t>
      </w:r>
    </w:p>
    <w:p w14:paraId="745D3DB0" w14:textId="77777777" w:rsidR="006F371C" w:rsidRDefault="006F371C">
      <w:pPr>
        <w:spacing w:line="360" w:lineRule="auto"/>
      </w:pPr>
    </w:p>
    <w:p w14:paraId="38148D90" w14:textId="77777777" w:rsidR="006F371C" w:rsidRDefault="003C3B5E">
      <w:pPr>
        <w:spacing w:line="360" w:lineRule="auto"/>
      </w:pPr>
      <w:r>
        <w:t>Although a common set of pathogenic genes were shared across At-Risk/ERA participants, the cell types that were most likely to produce the specific gene were highly variable (</w:t>
      </w:r>
      <w:r>
        <w:rPr>
          <w:b/>
        </w:rPr>
        <w:t>Supplementary Fig. S5C</w:t>
      </w:r>
      <w:r>
        <w:t xml:space="preserve">). For instance, the top 5 predictors were active in CD8 TEM cells and NK cells in most participants while a few participants expressed the genes through CD4 TCM, and CD8 T Naive cells. </w:t>
      </w:r>
      <w:r>
        <w:rPr>
          <w:i/>
        </w:rPr>
        <w:t>NOTCH1</w:t>
      </w:r>
      <w:r>
        <w:t xml:space="preserve"> and </w:t>
      </w:r>
      <w:r>
        <w:rPr>
          <w:i/>
        </w:rPr>
        <w:t>TNFAIP1</w:t>
      </w:r>
      <w:r>
        <w:t xml:space="preserve"> displayed uniform activity across T cells and NK cells while </w:t>
      </w:r>
      <w:r>
        <w:rPr>
          <w:i/>
        </w:rPr>
        <w:t>NOTCH1</w:t>
      </w:r>
      <w:r>
        <w:t xml:space="preserve"> had the highest activity in Tregs and </w:t>
      </w:r>
      <w:r>
        <w:rPr>
          <w:i/>
        </w:rPr>
        <w:t>TNFAIP1</w:t>
      </w:r>
      <w:r>
        <w:t xml:space="preserve"> was mostly active in B cells. Some genes showed exclusively high activity in specific cell types, such as </w:t>
      </w:r>
      <w:r>
        <w:rPr>
          <w:i/>
        </w:rPr>
        <w:t>CCL20</w:t>
      </w:r>
      <w:r>
        <w:t xml:space="preserve"> 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18 and monocytes in participant 7 (</w:t>
      </w:r>
      <w:r>
        <w:rPr>
          <w:b/>
        </w:rPr>
        <w:t>Supplementary Fig. S5D</w:t>
      </w:r>
      <w:r>
        <w:t xml:space="preserve">). These findings suggest that At-Risk/ERA individuals express a common set of pathogenic genes, driven by any cell type possessing RA TF signature.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269" w:name="_4d34og8" w:colFirst="0" w:colLast="0"/>
      <w:bookmarkEnd w:id="269"/>
      <w:r>
        <w:t>Discussion</w:t>
      </w:r>
    </w:p>
    <w:p w14:paraId="5187590C" w14:textId="2E96581E" w:rsidR="006F371C" w:rsidRDefault="003C3B5E">
      <w:pPr>
        <w:spacing w:line="360" w:lineRule="auto"/>
      </w:pPr>
      <w:r>
        <w:t xml:space="preserve">Our study provides compelling evidence that individuals with early RA and those at elevated risk for developing RA exhibit 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32FA52B5"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w:t>
      </w:r>
      <w:r>
        <w:lastRenderedPageBreak/>
        <w:t xml:space="preserve">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46F0F970" w:rsidR="006F371C" w:rsidRDefault="003C3B5E">
      <w:pPr>
        <w:spacing w:line="360" w:lineRule="auto"/>
      </w:pPr>
      <w:r>
        <w:t>While the 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hyperlink r:id="rId26">
        <w:r>
          <w:rPr>
            <w:color w:val="000000"/>
            <w:vertAlign w:val="superscript"/>
          </w:rPr>
          <w:t>1,22–24</w:t>
        </w:r>
      </w:hyperlink>
      <w:r>
        <w:t xml:space="preserve">. In other words, the clinical responses could depend on which cell types express the pathogenic genes, such as B cells (rituximab) or CD4 T cells (abatacept) or the specific signal received by the receiver cells (e.g., </w:t>
      </w:r>
      <w:proofErr w:type="spellStart"/>
      <w:r>
        <w:t>TGFß</w:t>
      </w:r>
      <w:proofErr w:type="spellEnd"/>
      <w:r>
        <w:t xml:space="preserve"> or IL-16). </w:t>
      </w:r>
    </w:p>
    <w:p w14:paraId="538AE346" w14:textId="77777777" w:rsidR="006F371C" w:rsidRDefault="006F371C">
      <w:pPr>
        <w:spacing w:line="360" w:lineRule="auto"/>
      </w:pPr>
    </w:p>
    <w:p w14:paraId="123DC595" w14:textId="77777777" w:rsidR="006F371C" w:rsidRDefault="003C3B5E">
      <w:pPr>
        <w:spacing w:line="360" w:lineRule="auto"/>
      </w:pPr>
      <w:r>
        <w:t>Our study was unique in that it integrated transcriptome and chromatin accessibility data to reveal pathways that would have been missed by transcriptome-only analysis</w:t>
      </w:r>
      <w:hyperlink r:id="rId27" w:history="1">
        <w:r>
          <w:rPr>
            <w:color w:val="000000"/>
            <w:vertAlign w:val="superscript"/>
          </w:rPr>
          <w:t>25</w:t>
        </w:r>
      </w:hyperlink>
      <w:r>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p>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w:t>
      </w:r>
      <w:r>
        <w:lastRenderedPageBreak/>
        <w:t xml:space="preserve">strategies in pre-RA, and using signatures to pursue individualized treatment approaches in established RA. </w:t>
      </w:r>
    </w:p>
    <w:p w14:paraId="3AD2D36D" w14:textId="77777777" w:rsidR="006F371C" w:rsidRDefault="006F371C">
      <w:pPr>
        <w:spacing w:line="360" w:lineRule="auto"/>
      </w:pPr>
    </w:p>
    <w:p w14:paraId="4505E13A" w14:textId="001B34EF"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hyperlink r:id="rId28">
        <w:r>
          <w:rPr>
            <w:color w:val="000000"/>
            <w:vertAlign w:val="superscript"/>
          </w:rPr>
          <w:t>26</w:t>
        </w:r>
      </w:hyperlink>
      <w:r>
        <w:t>. We also previously described shared DNA methylation abnormalities in circulating B cells and memory and naive CD4 T cells in the at-risk population</w:t>
      </w:r>
      <w:hyperlink r:id="rId29">
        <w:r>
          <w:rPr>
            <w:color w:val="000000"/>
            <w:vertAlign w:val="superscript"/>
          </w:rPr>
          <w:t>27</w:t>
        </w:r>
      </w:hyperlink>
      <w:r>
        <w:t xml:space="preserve">, which supports this concept. It is also possible that multiple cell types in G2 are influenced by similar inflammatory </w:t>
      </w:r>
      <w:proofErr w:type="gramStart"/>
      <w:r>
        <w:t>signals</w:t>
      </w:r>
      <w:proofErr w:type="gramEnd"/>
      <w:r>
        <w:t xml:space="preserve"> but the impact could be divergent depending on where they are imprinted (e.g., gut, lung, or synovium).</w:t>
      </w:r>
    </w:p>
    <w:p w14:paraId="0D9E45BD" w14:textId="77777777" w:rsidR="006F371C" w:rsidRDefault="006F371C">
      <w:pPr>
        <w:spacing w:line="360" w:lineRule="auto"/>
      </w:pPr>
    </w:p>
    <w:p w14:paraId="0BE62B12" w14:textId="021BC941" w:rsidR="006F371C" w:rsidRDefault="003C3B5E">
      <w:pPr>
        <w:spacing w:line="360" w:lineRule="auto"/>
      </w:pPr>
      <w:r>
        <w:t>In conclusion, our study defined a distinctive RA TF signature and genes enriched in the peripheral blood mononuclear cells of early RA and at-risk individuals.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5G</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270" w:name="_2s8eyo1" w:colFirst="0" w:colLast="0"/>
      <w:bookmarkEnd w:id="270"/>
      <w:r>
        <w:br w:type="page"/>
      </w:r>
    </w:p>
    <w:p w14:paraId="0B7C0F6E" w14:textId="77777777" w:rsidR="006F371C" w:rsidRDefault="003C3B5E">
      <w:pPr>
        <w:pStyle w:val="Heading3"/>
        <w:spacing w:line="360" w:lineRule="auto"/>
      </w:pPr>
      <w:bookmarkStart w:id="271" w:name="_17dp8vu" w:colFirst="0" w:colLast="0"/>
      <w:bookmarkEnd w:id="271"/>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272" w:name="_3rdcrjn" w:colFirst="0" w:colLast="0"/>
      <w:bookmarkEnd w:id="272"/>
      <w:r>
        <w:t>Clinical cohorts</w:t>
      </w:r>
    </w:p>
    <w:p w14:paraId="6E03F7B6" w14:textId="77777777" w:rsidR="006F371C" w:rsidRDefault="003C3B5E">
      <w:pPr>
        <w:shd w:val="clear" w:color="auto" w:fill="FFFFFF"/>
        <w:spacing w:line="360" w:lineRule="auto"/>
      </w:pPr>
      <w:bookmarkStart w:id="273" w:name="_26in1rg" w:colFirst="0" w:colLast="0"/>
      <w:bookmarkStart w:id="274" w:name="OLE_LINK1"/>
      <w:bookmarkStart w:id="275" w:name="OLE_LINK2"/>
      <w:bookmarkEnd w:id="273"/>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hyperlink r:id="rId30">
        <w:r>
          <w:rPr>
            <w:color w:val="000000"/>
            <w:vertAlign w:val="superscript"/>
          </w:rPr>
          <w:t>2</w:t>
        </w:r>
      </w:hyperlink>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hyperlink r:id="rId31">
        <w:r>
          <w:rPr>
            <w:color w:val="000000"/>
            <w:vertAlign w:val="superscript"/>
          </w:rPr>
          <w:t>28</w:t>
        </w:r>
      </w:hyperlink>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274"/>
    <w:bookmarkEnd w:id="275"/>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566AD77D" w:rsidR="006F371C" w:rsidRDefault="003C3B5E">
      <w:pPr>
        <w:pBdr>
          <w:top w:val="nil"/>
          <w:left w:val="nil"/>
          <w:bottom w:val="nil"/>
          <w:right w:val="nil"/>
          <w:between w:val="nil"/>
        </w:pBdr>
        <w:spacing w:line="360" w:lineRule="auto"/>
        <w:rPr>
          <w:color w:val="000000"/>
        </w:rPr>
      </w:pPr>
      <w:bookmarkStart w:id="276" w:name="_lnxbz9" w:colFirst="0" w:colLast="0"/>
      <w:bookmarkEnd w:id="276"/>
      <w:r>
        <w:rPr>
          <w:color w:val="000000"/>
        </w:rPr>
        <w:t>scRNA-seq was performed on PBMCs as previously described</w:t>
      </w:r>
      <w:hyperlink r:id="rId32">
        <w:r>
          <w:rPr>
            <w:color w:val="000000"/>
            <w:vertAlign w:val="superscript"/>
          </w:rPr>
          <w:t>29</w:t>
        </w:r>
      </w:hyperlink>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hyperlink r:id="rId33">
        <w:r>
          <w:rPr>
            <w:color w:val="000000"/>
            <w:vertAlign w:val="superscript"/>
          </w:rPr>
          <w:t>30</w:t>
        </w:r>
      </w:hyperlink>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77777777" w:rsidR="006F371C" w:rsidRDefault="003C3B5E">
      <w:pPr>
        <w:pBdr>
          <w:top w:val="nil"/>
          <w:left w:val="nil"/>
          <w:bottom w:val="nil"/>
          <w:right w:val="nil"/>
          <w:between w:val="nil"/>
        </w:pBdr>
        <w:shd w:val="clear" w:color="auto" w:fill="FFFFFF"/>
        <w:spacing w:line="360" w:lineRule="auto"/>
        <w:rPr>
          <w:color w:val="191919"/>
        </w:rPr>
      </w:pPr>
      <w:bookmarkStart w:id="277" w:name="_35nkun2" w:colFirst="0" w:colLast="0"/>
      <w:bookmarkEnd w:id="277"/>
      <w:r>
        <w:rPr>
          <w:color w:val="191919"/>
        </w:rPr>
        <w:t>To remove dead cells, debris, and neutrophils prior to scATAC-seq, PBMC samples were sorted by fluorescence-activated cell sorting (FACS) following established protocols</w:t>
      </w:r>
      <w:hyperlink r:id="rId34">
        <w:r>
          <w:rPr>
            <w:color w:val="000000"/>
            <w:vertAlign w:val="superscript"/>
          </w:rPr>
          <w:t>29</w:t>
        </w:r>
      </w:hyperlink>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hyperlink r:id="rId35">
        <w:r>
          <w:rPr>
            <w:color w:val="000000"/>
            <w:vertAlign w:val="superscript"/>
          </w:rPr>
          <w:t>29</w:t>
        </w:r>
      </w:hyperlink>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278" w:name="_1ksv4uv" w:colFirst="0" w:colLast="0"/>
      <w:bookmarkEnd w:id="278"/>
      <w:r w:rsidRPr="000B62C7">
        <w:rPr>
          <w:color w:val="808080" w:themeColor="background1" w:themeShade="80"/>
        </w:rPr>
        <w:t>Sequencing library preparation</w:t>
      </w:r>
    </w:p>
    <w:p w14:paraId="781F1A7C"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hyperlink r:id="rId36">
        <w:r>
          <w:rPr>
            <w:color w:val="000000"/>
            <w:vertAlign w:val="superscript"/>
          </w:rPr>
          <w:t>29</w:t>
        </w:r>
      </w:hyperlink>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17CC131C" w:rsidR="006F371C" w:rsidRPr="00D26301" w:rsidRDefault="003C3B5E" w:rsidP="00D26301">
      <w:pPr>
        <w:pBdr>
          <w:top w:val="nil"/>
          <w:left w:val="nil"/>
          <w:bottom w:val="nil"/>
          <w:right w:val="nil"/>
          <w:between w:val="nil"/>
        </w:pBdr>
        <w:spacing w:line="360" w:lineRule="auto"/>
        <w:rPr>
          <w:color w:val="000000"/>
          <w:rPrChange w:id="279" w:author="Liu, Cong" w:date="2024-12-22T20:05:00Z" w16du:dateUtc="2024-12-23T04:05:00Z">
            <w:rPr/>
          </w:rPrChange>
        </w:rPr>
        <w:pPrChange w:id="280" w:author="Liu, Cong" w:date="2024-12-22T20:05:00Z" w16du:dateUtc="2024-12-23T04:05:00Z">
          <w:pPr>
            <w:spacing w:line="360" w:lineRule="auto"/>
          </w:pPr>
        </w:pPrChange>
      </w:pPr>
      <w:bookmarkStart w:id="281" w:name="_44sinio" w:colFirst="0" w:colLast="0"/>
      <w:bookmarkEnd w:id="281"/>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fldChar w:fldCharType="begin"/>
      </w:r>
      <w:r>
        <w:instrText>HYPERLINK "https://paperpile.com/c/ccxovd/PvHnQ" \h</w:instrText>
      </w:r>
      <w:r>
        <w:fldChar w:fldCharType="separate"/>
      </w:r>
      <w:r>
        <w:rPr>
          <w:color w:val="000000"/>
          <w:vertAlign w:val="superscript"/>
        </w:rPr>
        <w:t>31</w:t>
      </w:r>
      <w:r>
        <w:fldChar w:fldCharType="end"/>
      </w:r>
      <w:r>
        <w:t xml:space="preserve">. </w:t>
      </w:r>
      <w:ins w:id="282"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283"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ins w:id="284" w:author="Liu, Cong" w:date="2024-12-22T20:05:00Z" w16du:dateUtc="2024-12-23T04:05:00Z">
        <w:r w:rsidR="00D26301">
          <w:rPr>
            <w:color w:val="000000"/>
          </w:rPr>
          <w:t xml:space="preserve">QC summary plots along with statistics can be found in </w:t>
        </w:r>
        <w:r w:rsidR="00D26301">
          <w:rPr>
            <w:b/>
          </w:rPr>
          <w:t>Supplementary Fig. S1</w:t>
        </w:r>
        <w:r w:rsidR="00D26301">
          <w:rPr>
            <w:b/>
          </w:rPr>
          <w:t>C</w:t>
        </w:r>
        <w:r w:rsidR="00D26301">
          <w:rPr>
            <w:b/>
          </w:rPr>
          <w:t xml:space="preserve">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scATAC-seq data were integrated with the corresponding scRNA-seq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285" w:name="_2jxsxqh" w:colFirst="0" w:colLast="0"/>
      <w:bookmarkEnd w:id="285"/>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368EF1ED" w:rsidR="006F371C" w:rsidRDefault="003C3B5E">
      <w:pPr>
        <w:spacing w:line="360" w:lineRule="auto"/>
      </w:pPr>
      <w:r>
        <w:t>To characterize TF activity in each pseudo-bulk cluster, we performed an integrated multi-omics analysis using the Taiji pipeline</w:t>
      </w:r>
      <w:hyperlink r:id="rId37">
        <w:r>
          <w:rPr>
            <w:color w:val="000000"/>
            <w:vertAlign w:val="superscript"/>
          </w:rPr>
          <w:t>9,32</w:t>
        </w:r>
      </w:hyperlink>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hyperlink r:id="rId38">
        <w:r>
          <w:rPr>
            <w:color w:val="000000"/>
            <w:vertAlign w:val="superscript"/>
          </w:rPr>
          <w:t>33</w:t>
        </w:r>
      </w:hyperlink>
      <w:r>
        <w:t>. These TFs are then linked to their target genes predicted by EpiTensor</w:t>
      </w:r>
      <w:hyperlink r:id="rId39">
        <w:r>
          <w:rPr>
            <w:color w:val="000000"/>
            <w:vertAlign w:val="superscript"/>
          </w:rPr>
          <w:t>34</w:t>
        </w:r>
      </w:hyperlink>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hyperlink r:id="rId40">
        <w:r>
          <w:rPr>
            <w:color w:val="000000"/>
            <w:vertAlign w:val="superscript"/>
          </w:rPr>
          <w:t>9,32,35,36</w:t>
        </w:r>
      </w:hyperlink>
      <w:r>
        <w:t xml:space="preserve">. For this dataset, the </w:t>
      </w:r>
      <w:del w:id="286" w:author="Liu, Cong" w:date="2024-12-23T13:27:00Z" w16du:dateUtc="2024-12-23T21:27:00Z">
        <w:r w:rsidDel="00941FD9">
          <w:delText xml:space="preserve">average </w:delText>
        </w:r>
      </w:del>
      <w:ins w:id="287" w:author="Liu, Cong" w:date="2024-12-23T13:27:00Z" w16du:dateUtc="2024-12-23T21:27:00Z">
        <w:r w:rsidR="00941FD9">
          <w:t>median</w:t>
        </w:r>
        <w:r w:rsidR="00941FD9">
          <w:t xml:space="preserve"> </w:t>
        </w:r>
      </w:ins>
      <w:r>
        <w:t xml:space="preserve">number of nodes and edges of the networks were </w:t>
      </w:r>
      <w:ins w:id="288" w:author="Liu, Cong" w:date="2024-12-23T18:44:00Z" w16du:dateUtc="2024-12-24T02:44:00Z">
        <w:r w:rsidR="00A12AB3">
          <w:t>17</w:t>
        </w:r>
      </w:ins>
      <w:del w:id="289" w:author="Liu, Cong" w:date="2024-12-23T18:44:00Z" w16du:dateUtc="2024-12-24T02:44:00Z">
        <w:r w:rsidDel="00A12AB3">
          <w:delText>23</w:delText>
        </w:r>
      </w:del>
      <w:r>
        <w:t>,</w:t>
      </w:r>
      <w:ins w:id="290" w:author="Liu, Cong" w:date="2024-12-23T18:44:00Z" w16du:dateUtc="2024-12-24T02:44:00Z">
        <w:r w:rsidR="00A12AB3">
          <w:t>046</w:t>
        </w:r>
      </w:ins>
      <w:del w:id="291" w:author="Liu, Cong" w:date="2024-12-23T18:44:00Z" w16du:dateUtc="2024-12-24T02:44:00Z">
        <w:r w:rsidDel="00A12AB3">
          <w:delText>984</w:delText>
        </w:r>
      </w:del>
      <w:r>
        <w:t xml:space="preserve"> and </w:t>
      </w:r>
      <w:ins w:id="292" w:author="Liu, Cong" w:date="2024-12-23T18:44:00Z" w16du:dateUtc="2024-12-24T02:44:00Z">
        <w:r w:rsidR="00A12AB3">
          <w:t>3</w:t>
        </w:r>
      </w:ins>
      <w:del w:id="293" w:author="Liu, Cong" w:date="2024-12-23T18:44:00Z" w16du:dateUtc="2024-12-24T02:44:00Z">
        <w:r w:rsidDel="00A12AB3">
          <w:delText>4</w:delText>
        </w:r>
      </w:del>
      <w:r>
        <w:t>,</w:t>
      </w:r>
      <w:ins w:id="294" w:author="Liu, Cong" w:date="2024-12-23T18:44:00Z" w16du:dateUtc="2024-12-24T02:44:00Z">
        <w:r w:rsidR="00A12AB3">
          <w:t>002</w:t>
        </w:r>
      </w:ins>
      <w:del w:id="295" w:author="Liu, Cong" w:date="2024-12-23T18:44:00Z" w16du:dateUtc="2024-12-24T02:44:00Z">
        <w:r w:rsidDel="00A12AB3">
          <w:delText>283</w:delText>
        </w:r>
      </w:del>
      <w:r>
        <w:t>,</w:t>
      </w:r>
      <w:ins w:id="296" w:author="Liu, Cong" w:date="2024-12-23T18:44:00Z" w16du:dateUtc="2024-12-24T02:44:00Z">
        <w:r w:rsidR="00A12AB3">
          <w:t>662</w:t>
        </w:r>
      </w:ins>
      <w:del w:id="297" w:author="Liu, Cong" w:date="2024-12-23T18:44:00Z" w16du:dateUtc="2024-12-24T02:44:00Z">
        <w:r w:rsidDel="00A12AB3">
          <w:delText>577</w:delText>
        </w:r>
      </w:del>
      <w:r>
        <w:t>, respectively, including 10</w:t>
      </w:r>
      <w:ins w:id="298" w:author="Liu, Cong" w:date="2024-12-23T13:22:00Z" w16du:dateUtc="2024-12-23T21:22:00Z">
        <w:r w:rsidR="009F72D6">
          <w:t>06</w:t>
        </w:r>
      </w:ins>
      <w:del w:id="299" w:author="Liu, Cong" w:date="2024-12-23T13:22:00Z" w16du:dateUtc="2024-12-23T21:22:00Z">
        <w:r w:rsidDel="009F72D6">
          <w:delText>78</w:delText>
        </w:r>
      </w:del>
      <w:r>
        <w:t xml:space="preserve"> (</w:t>
      </w:r>
      <w:ins w:id="300" w:author="Liu, Cong" w:date="2024-12-23T18:45:00Z" w16du:dateUtc="2024-12-24T02:45:00Z">
        <w:r w:rsidR="00A12AB3">
          <w:t>5</w:t>
        </w:r>
      </w:ins>
      <w:del w:id="301" w:author="Liu, Cong" w:date="2024-12-23T18:45:00Z" w16du:dateUtc="2024-12-24T02:45:00Z">
        <w:r w:rsidDel="00A12AB3">
          <w:delText>4</w:delText>
        </w:r>
      </w:del>
      <w:r>
        <w:t>.</w:t>
      </w:r>
      <w:del w:id="302" w:author="Liu, Cong" w:date="2024-12-23T18:45:00Z" w16du:dateUtc="2024-12-24T02:45:00Z">
        <w:r w:rsidDel="00A12AB3">
          <w:delText>4</w:delText>
        </w:r>
      </w:del>
      <w:r>
        <w:t>9</w:t>
      </w:r>
      <w:ins w:id="303" w:author="Liu, Cong" w:date="2024-12-23T18:45:00Z" w16du:dateUtc="2024-12-24T02:45:00Z">
        <w:r w:rsidR="00A12AB3">
          <w:t>0</w:t>
        </w:r>
      </w:ins>
      <w:r>
        <w:t>%) TF nodes. On average, each TF regulates 3</w:t>
      </w:r>
      <w:ins w:id="304" w:author="Liu, Cong" w:date="2024-12-23T18:45:00Z" w16du:dateUtc="2024-12-24T02:45:00Z">
        <w:r w:rsidR="00335E7E">
          <w:t>417</w:t>
        </w:r>
      </w:ins>
      <w:del w:id="305" w:author="Liu, Cong" w:date="2024-12-23T18:45:00Z" w16du:dateUtc="2024-12-24T02:45:00Z">
        <w:r w:rsidDel="00335E7E">
          <w:delText>973</w:delText>
        </w:r>
      </w:del>
      <w:r>
        <w:t xml:space="preserve"> genes, and each gene is regulated by 1</w:t>
      </w:r>
      <w:ins w:id="306" w:author="Liu, Cong" w:date="2024-12-23T18:45:00Z" w16du:dateUtc="2024-12-24T02:45:00Z">
        <w:r w:rsidR="00335E7E">
          <w:t>84</w:t>
        </w:r>
      </w:ins>
      <w:del w:id="307"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3119DDF9" w:rsidR="006F371C" w:rsidRDefault="003C3B5E">
      <w:pPr>
        <w:spacing w:line="360" w:lineRule="auto"/>
      </w:pPr>
      <w:r w:rsidRPr="003C3B5E">
        <w:rPr>
          <w:color w:val="000000" w:themeColor="text1"/>
        </w:rPr>
        <w:t>As described in the original Taiji paper</w:t>
      </w:r>
      <w:hyperlink r:id="rId41">
        <w:r w:rsidRPr="003C3B5E">
          <w:rPr>
            <w:color w:val="000000" w:themeColor="text1"/>
            <w:vertAlign w:val="superscript"/>
          </w:rPr>
          <w:t>9</w:t>
        </w:r>
      </w:hyperlink>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308" w:author="Liu, Cong" w:date="2024-12-23T13:46:00Z" w16du:dateUtc="2024-12-23T21:46:00Z">
                        <w:rPr>
                          <w:rFonts w:ascii="Cambria Math" w:eastAsia="Cambria Math" w:hAnsi="Cambria Math" w:cs="Cambria Math"/>
                        </w:rPr>
                      </w:ins>
                    </m:ctrlPr>
                  </m:sSubPr>
                  <m:e>
                    <m:r>
                      <w:ins w:id="309" w:author="Liu, Cong" w:date="2024-12-23T13:46:00Z" w16du:dateUtc="2024-12-23T21:46:00Z">
                        <w:rPr>
                          <w:rFonts w:ascii="Cambria Math" w:eastAsia="Cambria Math" w:hAnsi="Cambria Math" w:cs="Cambria Math"/>
                        </w:rPr>
                        <m:t>p</m:t>
                      </w:ins>
                    </m:r>
                  </m:e>
                  <m:sub>
                    <m:r>
                      <w:ins w:id="310" w:author="Liu, Cong" w:date="2024-12-23T13:46:00Z" w16du:dateUtc="2024-12-23T21:46:00Z">
                        <w:rPr>
                          <w:rFonts w:ascii="Cambria Math" w:eastAsia="Cambria Math" w:hAnsi="Cambria Math" w:cs="Cambria Math"/>
                        </w:rPr>
                        <m:t>k</m:t>
                      </w:ins>
                    </m:r>
                  </m:sub>
                </m:sSub>
                <m:r>
                  <w:ins w:id="311" w:author="Liu, Cong" w:date="2024-12-23T13:46:00Z" w16du:dateUtc="2024-12-23T21:46:00Z">
                    <w:rPr>
                      <w:rFonts w:ascii="Cambria Math" w:eastAsia="Cambria Math" w:hAnsi="Cambria Math" w:cs="Cambria Math"/>
                    </w:rPr>
                    <m:t>*</m:t>
                  </w:ins>
                </m:r>
                <m:sSub>
                  <m:sSubPr>
                    <m:ctrlPr>
                      <w:ins w:id="312" w:author="Liu, Cong" w:date="2024-12-23T13:46:00Z" w16du:dateUtc="2024-12-23T21:46:00Z">
                        <w:rPr>
                          <w:rFonts w:ascii="Cambria Math" w:eastAsia="Cambria Math" w:hAnsi="Cambria Math" w:cs="Cambria Math"/>
                        </w:rPr>
                      </w:ins>
                    </m:ctrlPr>
                  </m:sSubPr>
                  <m:e>
                    <m:r>
                      <w:ins w:id="313" w:author="Liu, Cong" w:date="2024-12-23T13:46:00Z" w16du:dateUtc="2024-12-23T21:46:00Z">
                        <w:rPr>
                          <w:rFonts w:ascii="Cambria Math" w:eastAsia="Cambria Math" w:hAnsi="Cambria Math" w:cs="Cambria Math"/>
                        </w:rPr>
                        <m:t>m</m:t>
                      </w:ins>
                    </m:r>
                  </m:e>
                  <m:sub>
                    <m:r>
                      <w:ins w:id="314" w:author="Liu, Cong" w:date="2024-12-23T13:46:00Z" w16du:dateUtc="2024-12-23T21:46:00Z">
                        <w:rPr>
                          <w:rFonts w:ascii="Cambria Math" w:eastAsia="Cambria Math" w:hAnsi="Cambria Math" w:cs="Cambria Math"/>
                        </w:rPr>
                        <m:t>k</m:t>
                      </w:ins>
                    </m:r>
                  </m:sub>
                </m:sSub>
              </m:e>
            </m:nary>
            <m:sSub>
              <m:sSubPr>
                <m:ctrlPr>
                  <w:del w:id="315" w:author="Liu, Cong" w:date="2024-12-23T13:46:00Z" w16du:dateUtc="2024-12-23T21:46:00Z">
                    <w:rPr>
                      <w:rFonts w:ascii="Cambria Math" w:eastAsia="Cambria Math" w:hAnsi="Cambria Math" w:cs="Cambria Math"/>
                    </w:rPr>
                  </w:del>
                </m:ctrlPr>
              </m:sSubPr>
              <m:e>
                <m:r>
                  <w:del w:id="316" w:author="Liu, Cong" w:date="2024-12-23T13:46:00Z" w16du:dateUtc="2024-12-23T21:46:00Z">
                    <w:rPr>
                      <w:rFonts w:ascii="Cambria Math" w:eastAsia="Cambria Math" w:hAnsi="Cambria Math" w:cs="Cambria Math"/>
                    </w:rPr>
                    <m:t>p</m:t>
                  </w:del>
                </m:r>
              </m:e>
              <m:sub>
                <m:r>
                  <w:del w:id="317" w:author="Liu, Cong" w:date="2024-12-23T13:46:00Z" w16du:dateUtc="2024-12-23T21:46:00Z">
                    <w:rPr>
                      <w:rFonts w:ascii="Cambria Math" w:eastAsia="Cambria Math" w:hAnsi="Cambria Math" w:cs="Cambria Math"/>
                    </w:rPr>
                    <m:t>k</m:t>
                  </w:del>
                </m:r>
              </m:sub>
            </m:sSub>
            <m:r>
              <w:del w:id="318" w:author="Liu, Cong" w:date="2024-12-23T13:46:00Z" w16du:dateUtc="2024-12-23T21:46:00Z">
                <w:rPr>
                  <w:rFonts w:ascii="Cambria Math" w:eastAsia="Cambria Math" w:hAnsi="Cambria Math" w:cs="Cambria Math"/>
                </w:rPr>
                <m:t>*</m:t>
              </w:del>
            </m:r>
            <m:sSub>
              <m:sSubPr>
                <m:ctrlPr>
                  <w:del w:id="319" w:author="Liu, Cong" w:date="2024-12-23T13:46:00Z" w16du:dateUtc="2024-12-23T21:46:00Z">
                    <w:rPr>
                      <w:rFonts w:ascii="Cambria Math" w:eastAsia="Cambria Math" w:hAnsi="Cambria Math" w:cs="Cambria Math"/>
                    </w:rPr>
                  </w:del>
                </m:ctrlPr>
              </m:sSubPr>
              <m:e>
                <m:r>
                  <w:del w:id="320" w:author="Liu, Cong" w:date="2024-12-23T13:46:00Z" w16du:dateUtc="2024-12-23T21:46:00Z">
                    <w:rPr>
                      <w:rFonts w:ascii="Cambria Math" w:eastAsia="Cambria Math" w:hAnsi="Cambria Math" w:cs="Cambria Math"/>
                    </w:rPr>
                    <m:t>m</m:t>
                  </w:del>
                </m:r>
              </m:e>
              <m:sub>
                <m:r>
                  <w:del w:id="321"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322" w:name="_z337ya" w:colFirst="0" w:colLast="0"/>
      <w:bookmarkEnd w:id="322"/>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ins w:id="323" w:author="Liu, Cong" w:date="2024-12-23T12:50:00Z" w16du:dateUtc="2024-12-23T20:50:00Z">
        <w:r w:rsidR="00EE0824">
          <w:t>5</w:t>
        </w:r>
      </w:ins>
      <w:del w:id="324"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Kmeans groups showing distinct dynamic patterns of TF activity.    </w:t>
      </w:r>
    </w:p>
    <w:p w14:paraId="186A93E4" w14:textId="77777777" w:rsidR="006F371C" w:rsidRDefault="003C3B5E">
      <w:pPr>
        <w:pStyle w:val="Heading4"/>
        <w:spacing w:line="360" w:lineRule="auto"/>
      </w:pPr>
      <w:bookmarkStart w:id="325" w:name="_3j2qqm3" w:colFirst="0" w:colLast="0"/>
      <w:bookmarkEnd w:id="325"/>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326" w:name="_1y810tw" w:colFirst="0" w:colLast="0"/>
      <w:bookmarkEnd w:id="326"/>
      <w:r>
        <w:lastRenderedPageBreak/>
        <w:t>TF regulatee analysis</w:t>
      </w:r>
    </w:p>
    <w:p w14:paraId="0D36331E" w14:textId="41728F50"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ins w:id="327" w:author="Liu, Cong" w:date="2024-12-24T10:57:00Z" w16du:dateUtc="2024-12-24T18:57:00Z">
        <w:r w:rsidR="00005881">
          <w:rPr>
            <w:b/>
          </w:rPr>
          <w:t>B,</w:t>
        </w:r>
      </w:ins>
      <w:r>
        <w:rPr>
          <w:b/>
        </w:rPr>
        <w:t>C</w:t>
      </w:r>
      <w:del w:id="328" w:author="Liu, Cong" w:date="2024-12-19T21:49:00Z" w16du:dateUtc="2024-12-20T05:49:00Z">
        <w:r w:rsidDel="00497B3F">
          <w:rPr>
            <w:b/>
          </w:rPr>
          <w:delText>,E</w:delText>
        </w:r>
      </w:del>
      <w:r>
        <w:t xml:space="preserve"> are top </w:t>
      </w:r>
      <w:ins w:id="329" w:author="Liu, Cong" w:date="2024-12-24T10:56:00Z" w16du:dateUtc="2024-12-24T18:56:00Z">
        <w:r w:rsidR="00820DDD">
          <w:t>5</w:t>
        </w:r>
      </w:ins>
      <w:del w:id="330" w:author="Liu, Cong" w:date="2024-12-24T10:56:00Z" w16du:dateUtc="2024-12-24T18:56:00Z">
        <w:r w:rsidDel="00820DDD">
          <w:delText>20</w:delText>
        </w:r>
      </w:del>
      <w:r>
        <w:t xml:space="preserve">00 regulatees ranked by mean edge weight across </w:t>
      </w:r>
      <w:del w:id="331" w:author="Liu, Cong" w:date="2024-12-19T21:50:00Z" w16du:dateUtc="2024-12-20T05:50:00Z">
        <w:r w:rsidDel="00197BD2">
          <w:delText>clusters in G2 for each G2</w:delText>
        </w:r>
      </w:del>
      <w:ins w:id="332" w:author="Liu, Cong" w:date="2024-12-24T10:57:00Z" w16du:dateUtc="2024-12-24T18:57:00Z">
        <w:r w:rsidR="00820DDD">
          <w:t>G2</w:t>
        </w:r>
      </w:ins>
      <w:r>
        <w:t>-specific TF</w:t>
      </w:r>
      <w:del w:id="333" w:author="Liu, Cong" w:date="2024-12-19T21:50:00Z" w16du:dateUtc="2024-12-20T05:50:00Z">
        <w:r w:rsidDel="00197BD2">
          <w:delText xml:space="preserve"> </w:delText>
        </w:r>
      </w:del>
      <w:ins w:id="334" w:author="Liu, Cong" w:date="2024-12-19T21:50:00Z" w16du:dateUtc="2024-12-20T05:50:00Z">
        <w:r w:rsidR="00197BD2">
          <w:t>s</w:t>
        </w:r>
      </w:ins>
      <w:del w:id="335" w:author="Liu, Cong" w:date="2024-12-19T21:50:00Z" w16du:dateUtc="2024-12-20T05:50:00Z">
        <w:r w:rsidDel="00197BD2">
          <w:delText>respectively</w:delText>
        </w:r>
      </w:del>
      <w:r>
        <w:t xml:space="preserve">. </w:t>
      </w:r>
      <w:del w:id="336"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337" w:name="_4i7ojhp" w:colFirst="0" w:colLast="0"/>
      <w:bookmarkEnd w:id="337"/>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63C1395B" w:rsidR="006F371C" w:rsidRDefault="003C3B5E">
      <w:pPr>
        <w:spacing w:line="360" w:lineRule="auto"/>
      </w:pPr>
      <w:r>
        <w:t>The R package CellChat_2.1.2</w:t>
      </w:r>
      <w:hyperlink r:id="rId42">
        <w:r>
          <w:rPr>
            <w:color w:val="000000"/>
            <w:vertAlign w:val="superscript"/>
          </w:rPr>
          <w:t>19</w:t>
        </w:r>
      </w:hyperlink>
      <w:r>
        <w:t xml:space="preserve"> was used to analyze the intercellular interactions within </w:t>
      </w:r>
      <w:proofErr w:type="gramStart"/>
      <w:r>
        <w:t>each individual</w:t>
      </w:r>
      <w:proofErr w:type="gramEnd"/>
      <w:r>
        <w:t>.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607AF5E0" w:rsidR="006F371C" w:rsidRDefault="003C3B5E">
      <w:pPr>
        <w:spacing w:line="360" w:lineRule="auto"/>
        <w:rPr>
          <w:b/>
        </w:rPr>
      </w:pPr>
      <w:r>
        <w:t xml:space="preserve">We first curated a customized list of 187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Coefficients of variation (CV) less than 2. In total, 6</w:t>
      </w:r>
      <w:ins w:id="338" w:author="Liu, Cong" w:date="2024-12-21T23:27:00Z" w16du:dateUtc="2024-12-22T07:27:00Z">
        <w:r w:rsidR="000F696E">
          <w:t>2</w:t>
        </w:r>
      </w:ins>
      <w:del w:id="339"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77777777" w:rsidR="006F371C" w:rsidRDefault="003C3B5E">
      <w:pPr>
        <w:spacing w:line="360" w:lineRule="auto"/>
      </w:pPr>
      <w:r>
        <w:t>The samples were split into train and test subsets at a 7:3 ratio. The R package Caret_6.0.94</w:t>
      </w:r>
      <w:hyperlink r:id="rId43">
        <w:r>
          <w:rPr>
            <w:color w:val="000000"/>
            <w:vertAlign w:val="superscript"/>
          </w:rPr>
          <w:t>37</w:t>
        </w:r>
      </w:hyperlink>
      <w:r>
        <w:t xml:space="preserve"> was used for feature importance evaluation based on recursive elimination algorithm implemented in “</w:t>
      </w:r>
      <w:proofErr w:type="spellStart"/>
      <w:r>
        <w:t>rfe</w:t>
      </w:r>
      <w:proofErr w:type="spellEnd"/>
      <w:r>
        <w:t>”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100 times with different random seeds from 1 to 100. The mean and standard deviation of the training and testing accuracy was calculated for each number of predictors.</w:t>
      </w:r>
    </w:p>
    <w:p w14:paraId="556F5BEC" w14:textId="77777777" w:rsidR="006F371C" w:rsidRDefault="006F371C">
      <w:pPr>
        <w:spacing w:line="360" w:lineRule="auto"/>
      </w:pP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44"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340" w:name="_2xcytpi" w:colFirst="0" w:colLast="0"/>
      <w:bookmarkEnd w:id="340"/>
      <w:r>
        <w:rPr>
          <w:color w:val="000000"/>
        </w:rPr>
        <w:lastRenderedPageBreak/>
        <w:t>Figures</w:t>
      </w:r>
    </w:p>
    <w:p w14:paraId="2B191C32" w14:textId="11630DF2" w:rsidR="006F371C" w:rsidRDefault="003C3B5E">
      <w:pPr>
        <w:pStyle w:val="Heading4"/>
        <w:spacing w:line="360" w:lineRule="auto"/>
        <w:rPr>
          <w:b w:val="0"/>
        </w:rPr>
      </w:pPr>
      <w:bookmarkStart w:id="341" w:name="_1ci93xb" w:colFirst="0" w:colLast="0"/>
      <w:bookmarkEnd w:id="341"/>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11 major cell types in scRNA-seq cells (left) and scATAC-seq cells (right) respectively for one At-Risk sample. Clusters in both scRNA-seq and scATAC-seq were well separated by cell types. The selected sample represents the typical situation for all the 67 samples. Eleven cell types include B memory cells, B naive cells, CD14 monocytes (CD14 Mono), CD16 monocytes (CD16 Mono), CD4 naive T cells (CD4 T Naive), central memory CD4 T cells (CD4 TCM), CD8 naive T cells (CD8 T Naive), effector memory CD8 T cells (CD8 TEM), mucosal-associated invariant T cells (MAIT cells), natural killer cells (NK), and regulatory T cells (Treg). </w:t>
      </w:r>
      <w:r>
        <w:t xml:space="preserve">(C) </w:t>
      </w:r>
      <w:r>
        <w:rPr>
          <w:b w:val="0"/>
        </w:rPr>
        <w:t xml:space="preserve">UMAP colored by 11 major cell types (left) and assays (right) in cells from both scRNA-seq and scATAC-seq for the same sample in (B). The color palette of the left plot is the same as (B).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Cell type distribution across 3 groups of PBMC samples. Yellow, red, green represent At-Risk, ERA, and CON. The color palette is maintained throughout all figures. Kruskal-</w:t>
      </w:r>
      <w:proofErr w:type="gramStart"/>
      <w:r>
        <w:rPr>
          <w:b w:val="0"/>
        </w:rPr>
        <w:t>Wallis</w:t>
      </w:r>
      <w:proofErr w:type="gramEnd"/>
      <w:r>
        <w:rPr>
          <w:b w:val="0"/>
        </w:rPr>
        <w:t xml:space="preserve"> test, *p&lt; 0.1, **p &lt; 0.0</w:t>
      </w:r>
      <w:ins w:id="342" w:author="Liu, Cong" w:date="2024-11-17T20:54:00Z" w16du:dateUtc="2024-11-18T04:54:00Z">
        <w:r w:rsidR="00056C8F">
          <w:rPr>
            <w:b w:val="0"/>
          </w:rPr>
          <w:t>1</w:t>
        </w:r>
      </w:ins>
      <w:del w:id="343" w:author="Liu, Cong" w:date="2024-11-17T20:54:00Z" w16du:dateUtc="2024-11-18T04:54:00Z">
        <w:r w:rsidDel="00056C8F">
          <w:rPr>
            <w:b w:val="0"/>
          </w:rPr>
          <w:delText>5</w:delText>
        </w:r>
      </w:del>
      <w:r>
        <w:rPr>
          <w:b w:val="0"/>
        </w:rPr>
        <w:t>. The cell types showed similar distribution across groups except for NK, which was modestly higher in ERA compared to that of two other groups.</w:t>
      </w:r>
    </w:p>
    <w:p w14:paraId="7D5B7FE1" w14:textId="77777777" w:rsidR="006F371C" w:rsidRDefault="003C3B5E">
      <w:r>
        <w:br w:type="page"/>
      </w:r>
    </w:p>
    <w:p w14:paraId="3A45D326" w14:textId="77777777" w:rsidR="006F371C" w:rsidRDefault="003C3B5E">
      <w:r>
        <w:rPr>
          <w:noProof/>
        </w:rPr>
        <w:lastRenderedPageBreak/>
        <w:drawing>
          <wp:inline distT="0" distB="0" distL="0" distR="0" wp14:anchorId="6791DA53" wp14:editId="61718E92">
            <wp:extent cx="5943600" cy="7694295"/>
            <wp:effectExtent l="0" t="0" r="0" b="0"/>
            <wp:docPr id="7" name="image9.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chart&#10;&#10;Description automatically generated"/>
                    <pic:cNvPicPr preferRelativeResize="0"/>
                  </pic:nvPicPr>
                  <pic:blipFill>
                    <a:blip r:embed="rId45"/>
                    <a:srcRect/>
                    <a:stretch>
                      <a:fillRect/>
                    </a:stretch>
                  </pic:blipFill>
                  <pic:spPr>
                    <a:xfrm>
                      <a:off x="0" y="0"/>
                      <a:ext cx="5943600" cy="7694295"/>
                    </a:xfrm>
                    <a:prstGeom prst="rect">
                      <a:avLst/>
                    </a:prstGeom>
                    <a:ln/>
                  </pic:spPr>
                </pic:pic>
              </a:graphicData>
            </a:graphic>
          </wp:inline>
        </w:drawing>
      </w:r>
    </w:p>
    <w:p w14:paraId="23C22EC0" w14:textId="77777777" w:rsidR="006F371C" w:rsidRDefault="003C3B5E">
      <w:pPr>
        <w:pStyle w:val="Heading4"/>
        <w:spacing w:line="360" w:lineRule="auto"/>
        <w:rPr>
          <w:b w:val="0"/>
        </w:rPr>
      </w:pPr>
      <w:bookmarkStart w:id="344" w:name="_3whwml4" w:colFirst="0" w:colLast="0"/>
      <w:bookmarkEnd w:id="344"/>
      <w:r>
        <w:br w:type="page"/>
      </w:r>
    </w:p>
    <w:p w14:paraId="6B883C56" w14:textId="725FDD36" w:rsidR="006F371C" w:rsidRDefault="003C3B5E">
      <w:pPr>
        <w:pStyle w:val="Heading4"/>
        <w:spacing w:line="360" w:lineRule="auto"/>
        <w:rPr>
          <w:b w:val="0"/>
        </w:rPr>
      </w:pPr>
      <w:bookmarkStart w:id="345" w:name="_2bn6wsx" w:colFirst="0" w:colLast="0"/>
      <w:bookmarkEnd w:id="345"/>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Kmeans groups is </w:t>
      </w:r>
      <w:proofErr w:type="spellStart"/>
      <w:r>
        <w:rPr>
          <w:b w:val="0"/>
        </w:rPr>
        <w:t>RColorBrewer</w:t>
      </w:r>
      <w:proofErr w:type="spellEnd"/>
      <w:r>
        <w:rPr>
          <w:b w:val="0"/>
        </w:rPr>
        <w:t xml:space="preserve"> palette Set2. The color palette is maintained throughout all figures. Clusters in columns are ordered by Kmeans group and their disease states are labeled with two color palettes. The first palette is the same as </w:t>
      </w:r>
      <w:r>
        <w:t>Fig.1E</w:t>
      </w:r>
      <w:r>
        <w:rPr>
          <w:b w:val="0"/>
        </w:rPr>
        <w:t xml:space="preserve"> and the second is green for CON and orange for At-Risk/ERA.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the other 5 bars are Kmeans groups. G2 </w:t>
      </w:r>
      <w:del w:id="346" w:author="Liu, Cong" w:date="2024-12-21T12:35:00Z" w16du:dateUtc="2024-12-21T20:35:00Z">
        <w:r w:rsidDel="007977F1">
          <w:rPr>
            <w:b w:val="0"/>
          </w:rPr>
          <w:delText xml:space="preserve">and G5 </w:delText>
        </w:r>
      </w:del>
      <w:ins w:id="347" w:author="Liu, Cong" w:date="2024-12-21T12:35:00Z" w16du:dateUtc="2024-12-21T20:35:00Z">
        <w:r w:rsidR="007977F1">
          <w:rPr>
            <w:b w:val="0"/>
          </w:rPr>
          <w:t>is</w:t>
        </w:r>
      </w:ins>
      <w:del w:id="348" w:author="Liu, Cong" w:date="2024-12-21T12:35:00Z" w16du:dateUtc="2024-12-21T20:35:00Z">
        <w:r w:rsidDel="007977F1">
          <w:rPr>
            <w:b w:val="0"/>
          </w:rPr>
          <w:delText>are</w:delText>
        </w:r>
      </w:del>
      <w:r>
        <w:rPr>
          <w:b w:val="0"/>
        </w:rPr>
        <w:t xml:space="preserve"> significantly enriched in At-Risk/ERA while G4 is enriched in CON. G1 and G3 show no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349" w:author="Liu, Cong" w:date="2024-11-23T20:05:00Z" w16du:dateUtc="2024-11-24T04:05:00Z">
        <w:r w:rsidR="003619EB">
          <w:rPr>
            <w:b w:val="0"/>
          </w:rPr>
          <w:t>**</w:t>
        </w:r>
      </w:ins>
      <w:r>
        <w:rPr>
          <w:b w:val="0"/>
        </w:rPr>
        <w:t>p&lt; 0.</w:t>
      </w:r>
      <w:ins w:id="350"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77777777" w:rsidR="006F371C" w:rsidRDefault="003C3B5E">
      <w:r>
        <w:rPr>
          <w:noProof/>
        </w:rPr>
        <w:lastRenderedPageBreak/>
        <w:drawing>
          <wp:inline distT="0" distB="0" distL="0" distR="0" wp14:anchorId="5C7770DF" wp14:editId="6D32022F">
            <wp:extent cx="5943600" cy="7694295"/>
            <wp:effectExtent l="0" t="0" r="0" b="0"/>
            <wp:docPr id="9" name="image8.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chart&#10;&#10;Description automatically generated"/>
                    <pic:cNvPicPr preferRelativeResize="0"/>
                  </pic:nvPicPr>
                  <pic:blipFill>
                    <a:blip r:embed="rId46"/>
                    <a:srcRect/>
                    <a:stretch>
                      <a:fillRect/>
                    </a:stretch>
                  </pic:blipFill>
                  <pic:spPr>
                    <a:xfrm>
                      <a:off x="0" y="0"/>
                      <a:ext cx="5943600" cy="7694295"/>
                    </a:xfrm>
                    <a:prstGeom prst="rect">
                      <a:avLst/>
                    </a:prstGeom>
                    <a:ln/>
                  </pic:spPr>
                </pic:pic>
              </a:graphicData>
            </a:graphic>
          </wp:inline>
        </w:drawing>
      </w:r>
    </w:p>
    <w:p w14:paraId="3AB72B17" w14:textId="77777777" w:rsidR="006F371C" w:rsidRDefault="003C3B5E">
      <w:pPr>
        <w:spacing w:line="360" w:lineRule="auto"/>
      </w:pPr>
      <w:r>
        <w:br w:type="page"/>
      </w:r>
    </w:p>
    <w:p w14:paraId="1FFCD684" w14:textId="63785558" w:rsidR="006F371C" w:rsidRDefault="003C3B5E">
      <w:pPr>
        <w:pStyle w:val="Heading4"/>
        <w:spacing w:line="360" w:lineRule="auto"/>
        <w:rPr>
          <w:b w:val="0"/>
        </w:rPr>
      </w:pPr>
      <w:bookmarkStart w:id="351" w:name="_qsh70q" w:colFirst="0" w:colLast="0"/>
      <w:bookmarkEnd w:id="351"/>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Almost all the cell types were enriched in signature pathways while some cell types had its unique pathways. For instance, NOTCH1 pathway in Treg cells.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352" w:author="Liu, Cong" w:date="2024-11-27T09:17:00Z" w16du:dateUtc="2024-11-27T17:17:00Z">
        <w:r w:rsidR="00F6374F">
          <w:rPr>
            <w:b w:val="0"/>
          </w:rPr>
          <w:t>5, ***p&lt;0.01</w:t>
        </w:r>
      </w:ins>
      <w:del w:id="353" w:author="Liu, Cong" w:date="2024-11-27T09:17:00Z" w16du:dateUtc="2024-11-27T17:17:00Z">
        <w:r w:rsidDel="00F6374F">
          <w:rPr>
            <w:b w:val="0"/>
          </w:rPr>
          <w:delText>1</w:delText>
        </w:r>
      </w:del>
      <w:del w:id="354"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77777777" w:rsidR="006F371C" w:rsidRDefault="003C3B5E">
      <w:r>
        <w:rPr>
          <w:noProof/>
        </w:rPr>
        <w:lastRenderedPageBreak/>
        <w:drawing>
          <wp:inline distT="0" distB="0" distL="0" distR="0" wp14:anchorId="328AC9D9" wp14:editId="116E5E94">
            <wp:extent cx="5943600" cy="7694295"/>
            <wp:effectExtent l="0" t="0" r="0" b="0"/>
            <wp:docPr id="8" name="image10.png" descr="A screen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hart&#10;&#10;Description automatically generated"/>
                    <pic:cNvPicPr preferRelativeResize="0"/>
                  </pic:nvPicPr>
                  <pic:blipFill>
                    <a:blip r:embed="rId47"/>
                    <a:srcRect/>
                    <a:stretch>
                      <a:fillRect/>
                    </a:stretch>
                  </pic:blipFill>
                  <pic:spPr>
                    <a:xfrm>
                      <a:off x="0" y="0"/>
                      <a:ext cx="5943600" cy="7694295"/>
                    </a:xfrm>
                    <a:prstGeom prst="rect">
                      <a:avLst/>
                    </a:prstGeom>
                    <a:ln/>
                  </pic:spPr>
                </pic:pic>
              </a:graphicData>
            </a:graphic>
          </wp:inline>
        </w:drawing>
      </w:r>
      <w:r>
        <w:br/>
      </w:r>
    </w:p>
    <w:p w14:paraId="31CC6B9D" w14:textId="77777777" w:rsidR="006F371C" w:rsidRDefault="003C3B5E">
      <w:r>
        <w:br w:type="page"/>
      </w:r>
    </w:p>
    <w:p w14:paraId="0A493EAE" w14:textId="3C9B7FDD"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355" w:author="Liu, Cong" w:date="2024-11-27T09:22:00Z" w16du:dateUtc="2024-11-27T17:22:00Z">
        <w:r w:rsidDel="00576C26">
          <w:rPr>
            <w:b w:val="0"/>
          </w:rPr>
          <w:delText xml:space="preserve"> (p-value=0.0</w:delText>
        </w:r>
      </w:del>
      <w:del w:id="356" w:author="Liu, Cong" w:date="2024-11-27T09:20:00Z" w16du:dateUtc="2024-11-27T17:20:00Z">
        <w:r w:rsidDel="003F610E">
          <w:rPr>
            <w:b w:val="0"/>
          </w:rPr>
          <w:delText>16</w:delText>
        </w:r>
      </w:del>
      <w:del w:id="357"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358" w:author="Liu, Cong" w:date="2024-11-27T09:23:00Z" w16du:dateUtc="2024-11-27T17:23:00Z">
        <w:r w:rsidDel="00465BFF">
          <w:rPr>
            <w:b w:val="0"/>
          </w:rPr>
          <w:delText xml:space="preserve"> (p-value=0.0</w:delText>
        </w:r>
      </w:del>
      <w:del w:id="359" w:author="Liu, Cong" w:date="2024-11-27T09:22:00Z" w16du:dateUtc="2024-11-27T17:22:00Z">
        <w:r w:rsidDel="009A39C6">
          <w:rPr>
            <w:b w:val="0"/>
          </w:rPr>
          <w:delText>22</w:delText>
        </w:r>
      </w:del>
      <w:del w:id="360"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Top 30 predictors of classification model ranked by the average importance across 100 experiments. Example top predictors include </w:t>
      </w:r>
      <w:r>
        <w:rPr>
          <w:b w:val="0"/>
          <w:i/>
        </w:rPr>
        <w:t>MMP23B</w:t>
      </w:r>
      <w:r>
        <w:rPr>
          <w:b w:val="0"/>
        </w:rPr>
        <w:t xml:space="preserve">, </w:t>
      </w:r>
      <w:r>
        <w:rPr>
          <w:b w:val="0"/>
          <w:i/>
        </w:rPr>
        <w:t>TGFB1</w:t>
      </w:r>
      <w:r>
        <w:rPr>
          <w:b w:val="0"/>
        </w:rPr>
        <w:t xml:space="preserve">, </w:t>
      </w:r>
      <w:r>
        <w:rPr>
          <w:b w:val="0"/>
          <w:i/>
        </w:rPr>
        <w:t>IFNL1</w:t>
      </w:r>
      <w:r>
        <w:rPr>
          <w:b w:val="0"/>
        </w:rPr>
        <w:t xml:space="preserve">, </w:t>
      </w:r>
      <w:r>
        <w:rPr>
          <w:b w:val="0"/>
          <w:i/>
        </w:rPr>
        <w:t>PDGFD</w:t>
      </w:r>
      <w:r>
        <w:rPr>
          <w:b w:val="0"/>
        </w:rPr>
        <w:t xml:space="preserve">, and </w:t>
      </w:r>
      <w:r>
        <w:rPr>
          <w:b w:val="0"/>
          <w:i/>
        </w:rPr>
        <w:t>CCL5</w:t>
      </w:r>
      <w:ins w:id="361" w:author="Liu, Cong" w:date="2024-11-27T09:22:00Z" w16du:dateUtc="2024-11-27T17:22:00Z">
        <w:r w:rsidR="00576C26">
          <w:rPr>
            <w:b w:val="0"/>
          </w:rPr>
          <w:t>;</w:t>
        </w:r>
      </w:ins>
      <w:del w:id="362" w:author="Liu, Cong" w:date="2024-11-27T09:22:00Z" w16du:dateUtc="2024-11-27T17:22:00Z">
        <w:r w:rsidDel="00576C26">
          <w:rPr>
            <w:b w:val="0"/>
          </w:rPr>
          <w:delText>.</w:delText>
        </w:r>
      </w:del>
      <w:ins w:id="363" w:author="Liu, Cong" w:date="2024-11-27T09:22:00Z" w16du:dateUtc="2024-11-27T17:22:00Z">
        <w:r w:rsidR="00576C26" w:rsidRPr="00576C26">
          <w:rPr>
            <w:b w:val="0"/>
          </w:rPr>
          <w:t xml:space="preserve"> </w:t>
        </w:r>
      </w:ins>
      <w:ins w:id="364" w:author="Liu, Cong" w:date="2024-11-27T09:23:00Z" w16du:dateUtc="2024-11-27T17:23:00Z">
        <w:r w:rsidR="00576C26">
          <w:rPr>
            <w:b w:val="0"/>
          </w:rPr>
          <w:t>Wilcoxon rank-sum test, *p &lt; 0.1, **p &lt; 0.05.</w:t>
        </w:r>
      </w:ins>
      <w:ins w:id="365" w:author="Liu, Cong" w:date="2024-11-27T09:22:00Z" w16du:dateUtc="2024-11-27T17:22:00Z">
        <w:r w:rsidR="00576C26">
          <w:rPr>
            <w:b w:val="0"/>
          </w:rPr>
          <w:t xml:space="preserve"> </w:t>
        </w:r>
      </w:ins>
    </w:p>
    <w:p w14:paraId="36F6481E" w14:textId="77777777" w:rsidR="006F371C" w:rsidRDefault="003C3B5E">
      <w:r>
        <w:br w:type="page"/>
      </w:r>
    </w:p>
    <w:p w14:paraId="21397580" w14:textId="0F7929CB" w:rsidR="006F371C" w:rsidRDefault="003F5B5F">
      <w:r>
        <w:rPr>
          <w:noProof/>
        </w:rPr>
        <w:lastRenderedPageBreak/>
        <w:drawing>
          <wp:inline distT="0" distB="0" distL="0" distR="0" wp14:anchorId="36450A84" wp14:editId="788BDA9F">
            <wp:extent cx="5943600" cy="7694295"/>
            <wp:effectExtent l="0" t="0" r="0" b="1905"/>
            <wp:docPr id="92474578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5781" name="Picture 1" descr="A close-up of a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45D77BB" w14:textId="77777777" w:rsidR="006F371C" w:rsidRDefault="003C3B5E">
      <w:r>
        <w:br w:type="page"/>
      </w:r>
    </w:p>
    <w:p w14:paraId="00C71EAC" w14:textId="38B80D90" w:rsidR="006F371C" w:rsidRDefault="003C3B5E">
      <w:pPr>
        <w:pStyle w:val="Heading4"/>
        <w:spacing w:line="360" w:lineRule="auto"/>
      </w:pPr>
      <w:r>
        <w:lastRenderedPageBreak/>
        <w:t xml:space="preserve">Fig.5 Distinct cell-cell communication mediators in At-Risk/ERA. (A) </w:t>
      </w:r>
      <w:r>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t xml:space="preserve">(B) </w:t>
      </w:r>
      <w:r>
        <w:rPr>
          <w:b w:val="0"/>
        </w:rPr>
        <w:t xml:space="preserve">Outgoing and incoming signaling strength of TGF-β pathway across cell types in control and At-Risk/ERA groups. The horizontal axis represents the cell types and vertical axis represents </w:t>
      </w:r>
      <w:proofErr w:type="gramStart"/>
      <w:r>
        <w:rPr>
          <w:b w:val="0"/>
        </w:rPr>
        <w:t>each individual</w:t>
      </w:r>
      <w:proofErr w:type="gramEnd"/>
      <w:r>
        <w:rPr>
          <w:b w:val="0"/>
        </w:rPr>
        <w:t xml:space="preserve">,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r>
        <w:t xml:space="preserve">(C) </w:t>
      </w:r>
      <w:r>
        <w:rPr>
          <w:b w:val="0"/>
        </w:rPr>
        <w:t xml:space="preserve">Protein expression level of TGF-β1 in </w:t>
      </w:r>
      <w:proofErr w:type="gramStart"/>
      <w:r>
        <w:rPr>
          <w:b w:val="0"/>
        </w:rPr>
        <w:t>each individual</w:t>
      </w:r>
      <w:proofErr w:type="gramEnd"/>
      <w:r>
        <w:rPr>
          <w:b w:val="0"/>
        </w:rPr>
        <w:t>. At-Risk/ERA has significantly higher protein expression level than control</w:t>
      </w:r>
      <w:del w:id="366" w:author="Liu, Cong" w:date="2024-11-27T09:28:00Z" w16du:dateUtc="2024-11-27T17:28:00Z">
        <w:r w:rsidDel="001A5A76">
          <w:rPr>
            <w:b w:val="0"/>
          </w:rPr>
          <w:delText xml:space="preserve"> (p-value=0.022)</w:delText>
        </w:r>
      </w:del>
      <w:r>
        <w:rPr>
          <w:b w:val="0"/>
        </w:rPr>
        <w:t xml:space="preserve">. </w:t>
      </w:r>
      <w:r w:rsidRPr="00F117F6">
        <w:rPr>
          <w:bCs/>
          <w:rPrChange w:id="367" w:author="Liu, Cong" w:date="2024-11-27T09:29:00Z" w16du:dateUtc="2024-11-27T17:29:00Z">
            <w:rPr>
              <w:b w:val="0"/>
            </w:rPr>
          </w:rPrChange>
        </w:rPr>
        <w:t>(D)</w:t>
      </w:r>
      <w:r>
        <w:rPr>
          <w:b w:val="0"/>
        </w:rPr>
        <w:t xml:space="preserve"> Gene expression level of </w:t>
      </w:r>
      <w:r>
        <w:rPr>
          <w:b w:val="0"/>
          <w:i/>
        </w:rPr>
        <w:t>TGFB1</w:t>
      </w:r>
      <w:r>
        <w:rPr>
          <w:b w:val="0"/>
        </w:rPr>
        <w:t xml:space="preserve"> in </w:t>
      </w:r>
      <w:proofErr w:type="gramStart"/>
      <w:r>
        <w:rPr>
          <w:b w:val="0"/>
        </w:rPr>
        <w:t>each individual</w:t>
      </w:r>
      <w:proofErr w:type="gramEnd"/>
      <w:r>
        <w:rPr>
          <w:b w:val="0"/>
        </w:rPr>
        <w:t>. At-Risk/ERA has significantly higher gene expression level</w:t>
      </w:r>
      <w:del w:id="368"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(E) </w:t>
      </w:r>
      <w:r>
        <w:rPr>
          <w:b w:val="0"/>
        </w:rPr>
        <w:t xml:space="preserve">Top signature regulators of </w:t>
      </w:r>
      <w:r>
        <w:rPr>
          <w:b w:val="0"/>
          <w:i/>
        </w:rPr>
        <w:t>TGFB1</w:t>
      </w:r>
      <w:r>
        <w:rPr>
          <w:b w:val="0"/>
        </w:rPr>
        <w:t xml:space="preserve"> in At-Risk/ERA signature clusters. Middle red node is </w:t>
      </w:r>
      <w:r>
        <w:rPr>
          <w:b w:val="0"/>
          <w:i/>
        </w:rPr>
        <w:t>TGFB1</w:t>
      </w:r>
      <w:r>
        <w:rPr>
          <w:b w:val="0"/>
        </w:rPr>
        <w:t xml:space="preserve">. Other gray nodes are regulators of </w:t>
      </w:r>
      <w:r>
        <w:rPr>
          <w:b w:val="0"/>
          <w:i/>
        </w:rPr>
        <w:t>TGFB1</w:t>
      </w:r>
      <w:r>
        <w:rPr>
          <w:b w:val="0"/>
        </w:rPr>
        <w:t xml:space="preserve">. Gray node size and edge width are proportional to the mean regulatory strength predicted by Taiji. </w:t>
      </w:r>
      <w:r>
        <w:t>(F)</w:t>
      </w:r>
      <w:r>
        <w:rPr>
          <w:b w:val="0"/>
        </w:rPr>
        <w:t xml:space="preserve"> Normalized gene expression of top 30 predictors for At-Risk/ERA and control participants in G2 and G4 clusters respectively. For each gene, the maximum gene expression across clusters was taken within each Kmeans group and </w:t>
      </w:r>
      <w:proofErr w:type="gramStart"/>
      <w:r>
        <w:rPr>
          <w:b w:val="0"/>
        </w:rPr>
        <w:t>each individual</w:t>
      </w:r>
      <w:proofErr w:type="gramEnd"/>
      <w:r>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Pr>
          <w:b w:val="0"/>
          <w:i/>
        </w:rPr>
        <w:t>MMP23B</w:t>
      </w:r>
      <w:r>
        <w:rPr>
          <w:b w:val="0"/>
        </w:rPr>
        <w:t xml:space="preserve">, </w:t>
      </w:r>
      <w:r>
        <w:rPr>
          <w:b w:val="0"/>
          <w:i/>
        </w:rPr>
        <w:t>CCL4</w:t>
      </w:r>
      <w:r>
        <w:rPr>
          <w:b w:val="0"/>
        </w:rPr>
        <w:t xml:space="preserve">, </w:t>
      </w:r>
      <w:r>
        <w:rPr>
          <w:b w:val="0"/>
          <w:i/>
        </w:rPr>
        <w:t>IL12A</w:t>
      </w:r>
      <w:r>
        <w:rPr>
          <w:b w:val="0"/>
        </w:rPr>
        <w:t xml:space="preserve">, </w:t>
      </w:r>
      <w:r>
        <w:rPr>
          <w:b w:val="0"/>
          <w:i/>
        </w:rPr>
        <w:t>TNFSF14</w:t>
      </w:r>
      <w:r>
        <w:rPr>
          <w:b w:val="0"/>
        </w:rPr>
        <w:t xml:space="preserve">, </w:t>
      </w:r>
      <w:r>
        <w:rPr>
          <w:b w:val="0"/>
          <w:i/>
        </w:rPr>
        <w:t>IL15</w:t>
      </w:r>
      <w:r>
        <w:rPr>
          <w:b w:val="0"/>
        </w:rPr>
        <w:t xml:space="preserve">, </w:t>
      </w:r>
      <w:r>
        <w:rPr>
          <w:b w:val="0"/>
          <w:i/>
        </w:rPr>
        <w:t>NOTCH1</w:t>
      </w:r>
      <w:r>
        <w:rPr>
          <w:b w:val="0"/>
        </w:rPr>
        <w:t xml:space="preserve">, </w:t>
      </w:r>
      <w:r>
        <w:rPr>
          <w:b w:val="0"/>
          <w:i/>
        </w:rPr>
        <w:t>CCL5</w:t>
      </w:r>
      <w:r>
        <w:rPr>
          <w:b w:val="0"/>
        </w:rPr>
        <w:t xml:space="preserve">, and </w:t>
      </w:r>
      <w:r>
        <w:rPr>
          <w:b w:val="0"/>
          <w:i/>
        </w:rPr>
        <w:t xml:space="preserve">TGFB1. </w:t>
      </w:r>
      <w:r>
        <w:t>(G)</w:t>
      </w:r>
      <w:r>
        <w:rPr>
          <w:b w:val="0"/>
        </w:rPr>
        <w:t xml:space="preserve"> 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369" w:author="Liu, Cong" w:date="2024-11-27T09:15:00Z" w16du:dateUtc="2024-11-27T17:15:00Z">
        <w:r w:rsidR="00F6374F">
          <w:rPr>
            <w:rFonts w:hint="eastAsia"/>
            <w:b w:val="0"/>
            <w:lang w:eastAsia="zh-CN"/>
          </w:rPr>
          <w:t>*</w:t>
        </w:r>
      </w:ins>
      <w:r>
        <w:rPr>
          <w:b w:val="0"/>
        </w:rPr>
        <w:t>p &lt; 0.05, ***</w:t>
      </w:r>
      <w:del w:id="370" w:author="Liu, Cong" w:date="2024-11-27T09:28:00Z" w16du:dateUtc="2024-11-27T17:28:00Z">
        <w:r w:rsidDel="00023617">
          <w:rPr>
            <w:b w:val="0"/>
          </w:rPr>
          <w:delText>*</w:delText>
        </w:r>
      </w:del>
      <w:r>
        <w:rPr>
          <w:b w:val="0"/>
        </w:rPr>
        <w:t>p &lt; 0.</w:t>
      </w:r>
      <w:del w:id="371" w:author="Liu, Cong" w:date="2024-11-27T09:27:00Z" w16du:dateUtc="2024-11-27T17:27:00Z">
        <w:r w:rsidDel="00023617">
          <w:rPr>
            <w:b w:val="0"/>
          </w:rPr>
          <w:delText>00</w:delText>
        </w:r>
      </w:del>
      <w:r>
        <w:rPr>
          <w:b w:val="0"/>
        </w:rPr>
        <w:t>01</w:t>
      </w:r>
      <w:ins w:id="372" w:author="Liu, Cong" w:date="2024-11-27T09:28:00Z" w16du:dateUtc="2024-11-27T17:28:00Z">
        <w:r w:rsidR="00023617">
          <w:rPr>
            <w:b w:val="0"/>
          </w:rPr>
          <w:t>, ****p &lt; 0.001</w:t>
        </w:r>
      </w:ins>
      <w:del w:id="373"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77777777" w:rsidR="006F371C" w:rsidRDefault="003C3B5E">
      <w:pPr>
        <w:spacing w:line="360" w:lineRule="auto"/>
      </w:pPr>
      <w:r>
        <w:rPr>
          <w:noProof/>
        </w:rPr>
        <w:lastRenderedPageBreak/>
        <w:drawing>
          <wp:inline distT="0" distB="0" distL="0" distR="0" wp14:anchorId="41B2402C" wp14:editId="6E54AD07">
            <wp:extent cx="5943600" cy="7694295"/>
            <wp:effectExtent l="0" t="0" r="0" b="0"/>
            <wp:docPr id="10" name="image7.png" descr="A screenshot of a medica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chart&#10;&#10;Description automatically generated"/>
                    <pic:cNvPicPr preferRelativeResize="0"/>
                  </pic:nvPicPr>
                  <pic:blipFill>
                    <a:blip r:embed="rId49"/>
                    <a:srcRect/>
                    <a:stretch>
                      <a:fillRect/>
                    </a:stretch>
                  </pic:blipFill>
                  <pic:spPr>
                    <a:xfrm>
                      <a:off x="0" y="0"/>
                      <a:ext cx="5943600" cy="7694295"/>
                    </a:xfrm>
                    <a:prstGeom prst="rect">
                      <a:avLst/>
                    </a:prstGeom>
                    <a:ln/>
                  </pic:spPr>
                </pic:pic>
              </a:graphicData>
            </a:graphic>
          </wp:inline>
        </w:drawing>
      </w:r>
      <w:r>
        <w:br w:type="page"/>
      </w:r>
    </w:p>
    <w:p w14:paraId="6BADC79F" w14:textId="77777777" w:rsidR="006F371C" w:rsidRDefault="003C3B5E">
      <w:pPr>
        <w:pStyle w:val="Heading3"/>
        <w:spacing w:line="360" w:lineRule="auto"/>
      </w:pPr>
      <w:r>
        <w:lastRenderedPageBreak/>
        <w:t>References:</w:t>
      </w:r>
    </w:p>
    <w:p w14:paraId="04D01F7E" w14:textId="77777777" w:rsidR="006F371C" w:rsidRDefault="003C3B5E">
      <w:pPr>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50">
        <w:proofErr w:type="spellStart"/>
        <w:r>
          <w:rPr>
            <w:color w:val="000000"/>
          </w:rPr>
          <w:t>Gravallese</w:t>
        </w:r>
        <w:proofErr w:type="spellEnd"/>
        <w:r>
          <w:rPr>
            <w:color w:val="000000"/>
          </w:rPr>
          <w:t xml:space="preserve">, E. M. &amp; Firestein, G. S. Rheumatoid Arthritis - Common Origins, Divergent Mechanisms. </w:t>
        </w:r>
      </w:hyperlink>
      <w:hyperlink r:id="rId51">
        <w:r>
          <w:rPr>
            <w:i/>
            <w:color w:val="000000"/>
          </w:rPr>
          <w:t>N. Engl. J. Med.</w:t>
        </w:r>
      </w:hyperlink>
      <w:hyperlink r:id="rId52">
        <w:r>
          <w:rPr>
            <w:color w:val="000000"/>
          </w:rPr>
          <w:t xml:space="preserve"> </w:t>
        </w:r>
      </w:hyperlink>
      <w:hyperlink r:id="rId53">
        <w:r>
          <w:rPr>
            <w:b/>
            <w:color w:val="000000"/>
          </w:rPr>
          <w:t>388</w:t>
        </w:r>
      </w:hyperlink>
      <w:hyperlink r:id="rId54">
        <w:r>
          <w:rPr>
            <w:color w:val="000000"/>
          </w:rPr>
          <w:t>, (2023).</w:t>
        </w:r>
      </w:hyperlink>
    </w:p>
    <w:p w14:paraId="3F54DAA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55">
        <w:proofErr w:type="spellStart"/>
        <w:r>
          <w:rPr>
            <w:color w:val="000000"/>
          </w:rPr>
          <w:t>Holers</w:t>
        </w:r>
        <w:proofErr w:type="spellEnd"/>
        <w:r>
          <w:rPr>
            <w:color w:val="000000"/>
          </w:rPr>
          <w:t xml:space="preserve">, V. M. </w:t>
        </w:r>
      </w:hyperlink>
      <w:hyperlink r:id="rId56">
        <w:r>
          <w:rPr>
            <w:i/>
            <w:color w:val="000000"/>
          </w:rPr>
          <w:t>et al.</w:t>
        </w:r>
      </w:hyperlink>
      <w:hyperlink r:id="rId57">
        <w:r>
          <w:rPr>
            <w:color w:val="000000"/>
          </w:rPr>
          <w:t xml:space="preserve"> Mechanism-driven strategies for prevention of rheumatoid arthritis. </w:t>
        </w:r>
      </w:hyperlink>
      <w:hyperlink r:id="rId58">
        <w:r>
          <w:rPr>
            <w:i/>
            <w:color w:val="000000"/>
          </w:rPr>
          <w:t>Rheumatology &amp; autoimmunity</w:t>
        </w:r>
      </w:hyperlink>
      <w:hyperlink r:id="rId59">
        <w:r>
          <w:rPr>
            <w:color w:val="000000"/>
          </w:rPr>
          <w:t xml:space="preserve"> </w:t>
        </w:r>
      </w:hyperlink>
      <w:hyperlink r:id="rId60">
        <w:r>
          <w:rPr>
            <w:b/>
            <w:color w:val="000000"/>
          </w:rPr>
          <w:t>2</w:t>
        </w:r>
      </w:hyperlink>
      <w:hyperlink r:id="rId61">
        <w:r>
          <w:rPr>
            <w:color w:val="000000"/>
          </w:rPr>
          <w:t>, 109–119 (2022).</w:t>
        </w:r>
      </w:hyperlink>
    </w:p>
    <w:p w14:paraId="3554DCC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62">
        <w:proofErr w:type="spellStart"/>
        <w:r>
          <w:rPr>
            <w:color w:val="000000"/>
          </w:rPr>
          <w:t>Holers</w:t>
        </w:r>
        <w:proofErr w:type="spellEnd"/>
        <w:r>
          <w:rPr>
            <w:color w:val="000000"/>
          </w:rPr>
          <w:t xml:space="preserve">, V. M. </w:t>
        </w:r>
      </w:hyperlink>
      <w:hyperlink r:id="rId63">
        <w:r>
          <w:rPr>
            <w:i/>
            <w:color w:val="000000"/>
          </w:rPr>
          <w:t>et al.</w:t>
        </w:r>
      </w:hyperlink>
      <w:hyperlink r:id="rId64">
        <w:r>
          <w:rPr>
            <w:color w:val="000000"/>
          </w:rPr>
          <w:t xml:space="preserve"> Rheumatoid arthritis and the mucosal origins hypothesis: protection turns to destruction. </w:t>
        </w:r>
      </w:hyperlink>
      <w:hyperlink r:id="rId65">
        <w:r>
          <w:rPr>
            <w:i/>
            <w:color w:val="000000"/>
          </w:rPr>
          <w:t xml:space="preserve">Nat. Rev. </w:t>
        </w:r>
        <w:proofErr w:type="spellStart"/>
        <w:r>
          <w:rPr>
            <w:i/>
            <w:color w:val="000000"/>
          </w:rPr>
          <w:t>Rheumatol</w:t>
        </w:r>
        <w:proofErr w:type="spellEnd"/>
        <w:r>
          <w:rPr>
            <w:i/>
            <w:color w:val="000000"/>
          </w:rPr>
          <w:t>.</w:t>
        </w:r>
      </w:hyperlink>
      <w:hyperlink r:id="rId66">
        <w:r>
          <w:rPr>
            <w:color w:val="000000"/>
          </w:rPr>
          <w:t xml:space="preserve"> </w:t>
        </w:r>
      </w:hyperlink>
      <w:hyperlink r:id="rId67">
        <w:r>
          <w:rPr>
            <w:b/>
            <w:color w:val="000000"/>
          </w:rPr>
          <w:t>14</w:t>
        </w:r>
      </w:hyperlink>
      <w:hyperlink r:id="rId68">
        <w:r>
          <w:rPr>
            <w:color w:val="000000"/>
          </w:rPr>
          <w:t>, 542–557 (2018).</w:t>
        </w:r>
      </w:hyperlink>
    </w:p>
    <w:p w14:paraId="13A6D3A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69">
        <w:r>
          <w:rPr>
            <w:color w:val="000000"/>
          </w:rPr>
          <w:t xml:space="preserve">van </w:t>
        </w:r>
        <w:proofErr w:type="spellStart"/>
        <w:r>
          <w:rPr>
            <w:color w:val="000000"/>
          </w:rPr>
          <w:t>Boheemen</w:t>
        </w:r>
        <w:proofErr w:type="spellEnd"/>
        <w:r>
          <w:rPr>
            <w:color w:val="000000"/>
          </w:rPr>
          <w:t xml:space="preserve">, L. </w:t>
        </w:r>
      </w:hyperlink>
      <w:hyperlink r:id="rId70">
        <w:r>
          <w:rPr>
            <w:i/>
            <w:color w:val="000000"/>
          </w:rPr>
          <w:t>et al.</w:t>
        </w:r>
      </w:hyperlink>
      <w:hyperlink r:id="rId71">
        <w:r>
          <w:rPr>
            <w:color w:val="000000"/>
          </w:rPr>
          <w:t xml:space="preserve"> Atorvastatin is unlikely to prevent rheumatoid arthritis in high risk individuals: results from the prematurely stopped </w:t>
        </w:r>
        <w:proofErr w:type="spellStart"/>
        <w:r>
          <w:rPr>
            <w:color w:val="000000"/>
          </w:rPr>
          <w:t>STAtins</w:t>
        </w:r>
        <w:proofErr w:type="spellEnd"/>
        <w:r>
          <w:rPr>
            <w:color w:val="000000"/>
          </w:rPr>
          <w:t xml:space="preserve"> to Prevent Rheumatoid Arthritis (STAPRA) trial. </w:t>
        </w:r>
      </w:hyperlink>
      <w:hyperlink r:id="rId72">
        <w:r>
          <w:rPr>
            <w:i/>
            <w:color w:val="000000"/>
          </w:rPr>
          <w:t>RMD open</w:t>
        </w:r>
      </w:hyperlink>
      <w:hyperlink r:id="rId73">
        <w:r>
          <w:rPr>
            <w:color w:val="000000"/>
          </w:rPr>
          <w:t xml:space="preserve"> </w:t>
        </w:r>
      </w:hyperlink>
      <w:hyperlink r:id="rId74">
        <w:r>
          <w:rPr>
            <w:b/>
            <w:color w:val="000000"/>
          </w:rPr>
          <w:t>7</w:t>
        </w:r>
      </w:hyperlink>
      <w:hyperlink r:id="rId75">
        <w:r>
          <w:rPr>
            <w:color w:val="000000"/>
          </w:rPr>
          <w:t>, e001591 (2021).</w:t>
        </w:r>
      </w:hyperlink>
    </w:p>
    <w:p w14:paraId="02117B5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76">
        <w:proofErr w:type="spellStart"/>
        <w:r>
          <w:rPr>
            <w:color w:val="000000"/>
          </w:rPr>
          <w:t>Gerlag</w:t>
        </w:r>
        <w:proofErr w:type="spellEnd"/>
        <w:r>
          <w:rPr>
            <w:color w:val="000000"/>
          </w:rPr>
          <w:t xml:space="preserve">, D. M. </w:t>
        </w:r>
      </w:hyperlink>
      <w:hyperlink r:id="rId77">
        <w:r>
          <w:rPr>
            <w:i/>
            <w:color w:val="000000"/>
          </w:rPr>
          <w:t>et al.</w:t>
        </w:r>
      </w:hyperlink>
      <w:hyperlink r:id="rId78">
        <w:r>
          <w:rPr>
            <w:color w:val="000000"/>
          </w:rPr>
          <w:t xml:space="preserve"> Effects of B-cell directed therapy on the preclinical stage of rheumatoid arthritis: the PRAIRI study. </w:t>
        </w:r>
      </w:hyperlink>
      <w:hyperlink r:id="rId79">
        <w:r>
          <w:rPr>
            <w:i/>
            <w:color w:val="000000"/>
          </w:rPr>
          <w:t>Ann. Rheum. Dis.</w:t>
        </w:r>
      </w:hyperlink>
      <w:hyperlink r:id="rId80">
        <w:r>
          <w:rPr>
            <w:color w:val="000000"/>
          </w:rPr>
          <w:t xml:space="preserve"> </w:t>
        </w:r>
      </w:hyperlink>
      <w:hyperlink r:id="rId81">
        <w:r>
          <w:rPr>
            <w:b/>
            <w:color w:val="000000"/>
          </w:rPr>
          <w:t>78</w:t>
        </w:r>
      </w:hyperlink>
      <w:hyperlink r:id="rId82">
        <w:r>
          <w:rPr>
            <w:color w:val="000000"/>
          </w:rPr>
          <w:t>, 179–185 (2019).</w:t>
        </w:r>
      </w:hyperlink>
    </w:p>
    <w:p w14:paraId="73B586C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83">
        <w:proofErr w:type="spellStart"/>
        <w:r>
          <w:rPr>
            <w:color w:val="000000"/>
          </w:rPr>
          <w:t>Krijbolder</w:t>
        </w:r>
        <w:proofErr w:type="spellEnd"/>
        <w:r>
          <w:rPr>
            <w:color w:val="000000"/>
          </w:rPr>
          <w:t xml:space="preserve">, D. I. </w:t>
        </w:r>
      </w:hyperlink>
      <w:hyperlink r:id="rId84">
        <w:r>
          <w:rPr>
            <w:i/>
            <w:color w:val="000000"/>
          </w:rPr>
          <w:t>et al.</w:t>
        </w:r>
      </w:hyperlink>
      <w:hyperlink r:id="rId85">
        <w:r>
          <w:rPr>
            <w:color w:val="000000"/>
          </w:rPr>
          <w:t xml:space="preserve"> Intervention with methotrexate in patients with arthralgia at risk of rheumatoid arthritis to reduce the development of persistent arthritis and its disease burden (TREAT EARLIER): a </w:t>
        </w:r>
        <w:proofErr w:type="spellStart"/>
        <w:r>
          <w:rPr>
            <w:color w:val="000000"/>
          </w:rPr>
          <w:t>randomised</w:t>
        </w:r>
        <w:proofErr w:type="spellEnd"/>
        <w:r>
          <w:rPr>
            <w:color w:val="000000"/>
          </w:rPr>
          <w:t xml:space="preserve">, double-blind, placebo-controlled, proof-of-concept trial. </w:t>
        </w:r>
      </w:hyperlink>
      <w:hyperlink r:id="rId86">
        <w:r>
          <w:rPr>
            <w:i/>
            <w:color w:val="000000"/>
          </w:rPr>
          <w:t>Lancet</w:t>
        </w:r>
      </w:hyperlink>
      <w:hyperlink r:id="rId87">
        <w:r>
          <w:rPr>
            <w:color w:val="000000"/>
          </w:rPr>
          <w:t xml:space="preserve"> </w:t>
        </w:r>
      </w:hyperlink>
      <w:hyperlink r:id="rId88">
        <w:r>
          <w:rPr>
            <w:b/>
            <w:color w:val="000000"/>
          </w:rPr>
          <w:t>400</w:t>
        </w:r>
      </w:hyperlink>
      <w:hyperlink r:id="rId89">
        <w:r>
          <w:rPr>
            <w:color w:val="000000"/>
          </w:rPr>
          <w:t>, 283–294 (2022).</w:t>
        </w:r>
      </w:hyperlink>
    </w:p>
    <w:p w14:paraId="15FF854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90">
        <w:r>
          <w:rPr>
            <w:color w:val="000000"/>
          </w:rPr>
          <w:t xml:space="preserve">Deane K, </w:t>
        </w:r>
        <w:proofErr w:type="spellStart"/>
        <w:r>
          <w:rPr>
            <w:color w:val="000000"/>
          </w:rPr>
          <w:t>Striebich</w:t>
        </w:r>
        <w:proofErr w:type="spellEnd"/>
        <w:r>
          <w:rPr>
            <w:color w:val="000000"/>
          </w:rPr>
          <w:t xml:space="preserve"> C, Feser M, </w:t>
        </w:r>
        <w:proofErr w:type="spellStart"/>
        <w:r>
          <w:rPr>
            <w:color w:val="000000"/>
          </w:rPr>
          <w:t>Demoruelle</w:t>
        </w:r>
        <w:proofErr w:type="spellEnd"/>
        <w:r>
          <w:rPr>
            <w:color w:val="000000"/>
          </w:rPr>
          <w:t xml:space="preserve"> K, Moss L, Bemis E, Frazer-Abel A, Fleischer C, Sparks J, Solow E, James J, Guthridge J, Davis J, Graf J, Kay J, Danila M, Bridges, Jr. S, Forbess L, O’Dell J, McMahon M, Grossman J, Horowitz D, </w:t>
        </w:r>
        <w:proofErr w:type="spellStart"/>
        <w:r>
          <w:rPr>
            <w:color w:val="000000"/>
          </w:rPr>
          <w:t>Tiliakos</w:t>
        </w:r>
        <w:proofErr w:type="spellEnd"/>
        <w:r>
          <w:rPr>
            <w:color w:val="000000"/>
          </w:rPr>
          <w:t xml:space="preserve"> A, </w:t>
        </w:r>
        <w:proofErr w:type="spellStart"/>
        <w:r>
          <w:rPr>
            <w:color w:val="000000"/>
          </w:rPr>
          <w:t>Schiopu</w:t>
        </w:r>
        <w:proofErr w:type="spellEnd"/>
        <w:r>
          <w:rPr>
            <w:color w:val="000000"/>
          </w:rPr>
          <w:t xml:space="preserve"> E, Fox D, Carlin J, </w:t>
        </w:r>
        <w:proofErr w:type="spellStart"/>
        <w:r>
          <w:rPr>
            <w:color w:val="000000"/>
          </w:rPr>
          <w:t>Arriens</w:t>
        </w:r>
        <w:proofErr w:type="spellEnd"/>
        <w:r>
          <w:rPr>
            <w:color w:val="000000"/>
          </w:rPr>
          <w:t xml:space="preserve"> C, </w:t>
        </w:r>
        <w:proofErr w:type="spellStart"/>
        <w:r>
          <w:rPr>
            <w:color w:val="000000"/>
          </w:rPr>
          <w:t>Bykerk</w:t>
        </w:r>
        <w:proofErr w:type="spellEnd"/>
        <w:r>
          <w:rPr>
            <w:color w:val="000000"/>
          </w:rPr>
          <w:t xml:space="preserve"> V, Jan R, </w:t>
        </w:r>
        <w:proofErr w:type="spellStart"/>
        <w:r>
          <w:rPr>
            <w:color w:val="000000"/>
          </w:rPr>
          <w:t>Pioro</w:t>
        </w:r>
        <w:proofErr w:type="spellEnd"/>
        <w:r>
          <w:rPr>
            <w:color w:val="000000"/>
          </w:rPr>
          <w:t xml:space="preserve"> M, Husni M, Fernandez-Pokorny A, Walker S, Booher S, Greenleaf M, Byron M, Keyes-</w:t>
        </w:r>
        <w:proofErr w:type="spellStart"/>
        <w:r>
          <w:rPr>
            <w:color w:val="000000"/>
          </w:rPr>
          <w:t>Elstein</w:t>
        </w:r>
        <w:proofErr w:type="spellEnd"/>
        <w:r>
          <w:rPr>
            <w:color w:val="000000"/>
          </w:rPr>
          <w:t xml:space="preserve"> L, </w:t>
        </w:r>
        <w:proofErr w:type="spellStart"/>
        <w:r>
          <w:rPr>
            <w:color w:val="000000"/>
          </w:rPr>
          <w:t>Goldmuntz</w:t>
        </w:r>
        <w:proofErr w:type="spellEnd"/>
        <w:r>
          <w:rPr>
            <w:color w:val="000000"/>
          </w:rPr>
          <w:t xml:space="preserve"> E, </w:t>
        </w:r>
        <w:proofErr w:type="spellStart"/>
        <w:r>
          <w:rPr>
            <w:color w:val="000000"/>
          </w:rPr>
          <w:t>Holers</w:t>
        </w:r>
        <w:proofErr w:type="spellEnd"/>
        <w:r>
          <w:rPr>
            <w:color w:val="000000"/>
          </w:rPr>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Pr>
            <w:color w:val="000000"/>
          </w:rPr>
          <w:t>StopRA</w:t>
        </w:r>
        <w:proofErr w:type="spellEnd"/>
        <w:r>
          <w:rPr>
            <w:color w:val="000000"/>
          </w:rPr>
          <w:t xml:space="preserve"> Trial. </w:t>
        </w:r>
      </w:hyperlink>
      <w:hyperlink r:id="rId91">
        <w:r>
          <w:rPr>
            <w:i/>
            <w:color w:val="000000"/>
          </w:rPr>
          <w:t>ARTHRITIS &amp; RHEUMATOLOGY.</w:t>
        </w:r>
      </w:hyperlink>
      <w:hyperlink r:id="rId92">
        <w:r>
          <w:rPr>
            <w:color w:val="000000"/>
          </w:rPr>
          <w:t xml:space="preserve"> </w:t>
        </w:r>
      </w:hyperlink>
      <w:hyperlink r:id="rId93">
        <w:r>
          <w:rPr>
            <w:b/>
            <w:color w:val="000000"/>
          </w:rPr>
          <w:t>74</w:t>
        </w:r>
      </w:hyperlink>
      <w:hyperlink r:id="rId94">
        <w:r>
          <w:rPr>
            <w:color w:val="000000"/>
          </w:rPr>
          <w:t>, 3180–3182 (2022).</w:t>
        </w:r>
      </w:hyperlink>
    </w:p>
    <w:p w14:paraId="06A84285"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8.</w:t>
      </w:r>
      <w:r>
        <w:rPr>
          <w:color w:val="000000"/>
        </w:rPr>
        <w:tab/>
      </w:r>
      <w:hyperlink r:id="rId95">
        <w:r>
          <w:rPr>
            <w:color w:val="000000"/>
          </w:rPr>
          <w:t xml:space="preserve">Rech, J. </w:t>
        </w:r>
      </w:hyperlink>
      <w:hyperlink r:id="rId96">
        <w:r>
          <w:rPr>
            <w:i/>
            <w:color w:val="000000"/>
          </w:rPr>
          <w:t>et al.</w:t>
        </w:r>
      </w:hyperlink>
      <w:hyperlink r:id="rId97">
        <w:r>
          <w:rPr>
            <w:color w:val="000000"/>
          </w:rPr>
          <w:t xml:space="preserve"> Abatacept inhibits inflammation and onset of rheumatoid arthritis in individuals at high risk (ARIAA): a </w:t>
        </w:r>
        <w:proofErr w:type="spellStart"/>
        <w:r>
          <w:rPr>
            <w:color w:val="000000"/>
          </w:rPr>
          <w:t>randomised</w:t>
        </w:r>
        <w:proofErr w:type="spellEnd"/>
        <w:r>
          <w:rPr>
            <w:color w:val="000000"/>
          </w:rPr>
          <w:t xml:space="preserve">, international, </w:t>
        </w:r>
        <w:proofErr w:type="spellStart"/>
        <w:r>
          <w:rPr>
            <w:color w:val="000000"/>
          </w:rPr>
          <w:t>multicentre</w:t>
        </w:r>
        <w:proofErr w:type="spellEnd"/>
        <w:r>
          <w:rPr>
            <w:color w:val="000000"/>
          </w:rPr>
          <w:t xml:space="preserve">, double-blind, placebo-controlled trial. </w:t>
        </w:r>
      </w:hyperlink>
      <w:hyperlink r:id="rId98">
        <w:r>
          <w:rPr>
            <w:i/>
            <w:color w:val="000000"/>
          </w:rPr>
          <w:t>Lancet</w:t>
        </w:r>
      </w:hyperlink>
      <w:hyperlink r:id="rId99">
        <w:r>
          <w:rPr>
            <w:color w:val="000000"/>
          </w:rPr>
          <w:t xml:space="preserve"> </w:t>
        </w:r>
      </w:hyperlink>
      <w:hyperlink r:id="rId100">
        <w:r>
          <w:rPr>
            <w:b/>
            <w:color w:val="000000"/>
          </w:rPr>
          <w:t>403</w:t>
        </w:r>
      </w:hyperlink>
      <w:hyperlink r:id="rId101">
        <w:r>
          <w:rPr>
            <w:color w:val="000000"/>
          </w:rPr>
          <w:t>, 850–859 (2024).</w:t>
        </w:r>
      </w:hyperlink>
    </w:p>
    <w:p w14:paraId="000CA05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02">
        <w:r>
          <w:rPr>
            <w:color w:val="000000"/>
          </w:rPr>
          <w:t xml:space="preserve">Zhang, K., Wang, M., Zhao, Y. &amp; Wang, W. Taiji: System-level identification of key transcription factors reveals transcriptional waves in mouse embryonic development. </w:t>
        </w:r>
      </w:hyperlink>
      <w:hyperlink r:id="rId103">
        <w:r>
          <w:rPr>
            <w:i/>
            <w:color w:val="000000"/>
          </w:rPr>
          <w:t>Sci Adv</w:t>
        </w:r>
      </w:hyperlink>
      <w:hyperlink r:id="rId104">
        <w:r>
          <w:rPr>
            <w:color w:val="000000"/>
          </w:rPr>
          <w:t xml:space="preserve"> </w:t>
        </w:r>
      </w:hyperlink>
      <w:hyperlink r:id="rId105">
        <w:r>
          <w:rPr>
            <w:b/>
            <w:color w:val="000000"/>
          </w:rPr>
          <w:t>5</w:t>
        </w:r>
      </w:hyperlink>
      <w:hyperlink r:id="rId106">
        <w:r>
          <w:rPr>
            <w:color w:val="000000"/>
          </w:rPr>
          <w:t>, eaav3262 (2019).</w:t>
        </w:r>
      </w:hyperlink>
    </w:p>
    <w:p w14:paraId="7F70E48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07">
        <w:r>
          <w:rPr>
            <w:color w:val="000000"/>
          </w:rPr>
          <w:t xml:space="preserve">Feinberg, M. W. </w:t>
        </w:r>
      </w:hyperlink>
      <w:hyperlink r:id="rId108">
        <w:r>
          <w:rPr>
            <w:i/>
            <w:color w:val="000000"/>
          </w:rPr>
          <w:t>et al.</w:t>
        </w:r>
      </w:hyperlink>
      <w:hyperlink r:id="rId109">
        <w:r>
          <w:rPr>
            <w:color w:val="000000"/>
          </w:rPr>
          <w:t xml:space="preserve"> The </w:t>
        </w:r>
        <w:proofErr w:type="spellStart"/>
        <w:r>
          <w:rPr>
            <w:color w:val="000000"/>
          </w:rPr>
          <w:t>Kruppel</w:t>
        </w:r>
        <w:proofErr w:type="spellEnd"/>
        <w:r>
          <w:rPr>
            <w:color w:val="000000"/>
          </w:rPr>
          <w:t xml:space="preserve">-like factor KLF4 is a critical regulator of monocyte differentiation. </w:t>
        </w:r>
      </w:hyperlink>
      <w:hyperlink r:id="rId110">
        <w:r>
          <w:rPr>
            <w:i/>
            <w:color w:val="000000"/>
          </w:rPr>
          <w:t>EMBO J.</w:t>
        </w:r>
      </w:hyperlink>
      <w:hyperlink r:id="rId111">
        <w:r>
          <w:rPr>
            <w:color w:val="000000"/>
          </w:rPr>
          <w:t xml:space="preserve"> </w:t>
        </w:r>
      </w:hyperlink>
      <w:hyperlink r:id="rId112">
        <w:r>
          <w:rPr>
            <w:b/>
            <w:color w:val="000000"/>
          </w:rPr>
          <w:t>26</w:t>
        </w:r>
      </w:hyperlink>
      <w:hyperlink r:id="rId113">
        <w:r>
          <w:rPr>
            <w:color w:val="000000"/>
          </w:rPr>
          <w:t>, 4138–4148 (2007).</w:t>
        </w:r>
      </w:hyperlink>
    </w:p>
    <w:p w14:paraId="28FBF99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14">
        <w:proofErr w:type="spellStart"/>
        <w:r>
          <w:rPr>
            <w:color w:val="000000"/>
          </w:rPr>
          <w:t>Intlekofer</w:t>
        </w:r>
        <w:proofErr w:type="spellEnd"/>
        <w:r>
          <w:rPr>
            <w:color w:val="000000"/>
          </w:rPr>
          <w:t xml:space="preserve">, A. M. </w:t>
        </w:r>
      </w:hyperlink>
      <w:hyperlink r:id="rId115">
        <w:r>
          <w:rPr>
            <w:i/>
            <w:color w:val="000000"/>
          </w:rPr>
          <w:t>et al.</w:t>
        </w:r>
      </w:hyperlink>
      <w:hyperlink r:id="rId116">
        <w:r>
          <w:rPr>
            <w:color w:val="000000"/>
          </w:rPr>
          <w:t xml:space="preserve"> Effector and memory CD8+ T cell fate coupled by T-bet and </w:t>
        </w:r>
        <w:proofErr w:type="spellStart"/>
        <w:r>
          <w:rPr>
            <w:color w:val="000000"/>
          </w:rPr>
          <w:t>eomesodermin</w:t>
        </w:r>
        <w:proofErr w:type="spellEnd"/>
        <w:r>
          <w:rPr>
            <w:color w:val="000000"/>
          </w:rPr>
          <w:t xml:space="preserve">. </w:t>
        </w:r>
      </w:hyperlink>
      <w:hyperlink r:id="rId117">
        <w:r>
          <w:rPr>
            <w:i/>
            <w:color w:val="000000"/>
          </w:rPr>
          <w:t>Nat. Immunol.</w:t>
        </w:r>
      </w:hyperlink>
      <w:hyperlink r:id="rId118">
        <w:r>
          <w:rPr>
            <w:color w:val="000000"/>
          </w:rPr>
          <w:t xml:space="preserve"> </w:t>
        </w:r>
      </w:hyperlink>
      <w:hyperlink r:id="rId119">
        <w:r>
          <w:rPr>
            <w:b/>
            <w:color w:val="000000"/>
          </w:rPr>
          <w:t>6</w:t>
        </w:r>
      </w:hyperlink>
      <w:hyperlink r:id="rId120">
        <w:r>
          <w:rPr>
            <w:color w:val="000000"/>
          </w:rPr>
          <w:t>, 1236–1244 (2005).</w:t>
        </w:r>
      </w:hyperlink>
    </w:p>
    <w:p w14:paraId="65A308B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21">
        <w:proofErr w:type="spellStart"/>
        <w:r>
          <w:rPr>
            <w:color w:val="000000"/>
          </w:rPr>
          <w:t>Dehnavi</w:t>
        </w:r>
        <w:proofErr w:type="spellEnd"/>
        <w:r>
          <w:rPr>
            <w:color w:val="000000"/>
          </w:rPr>
          <w:t xml:space="preserve">, S. </w:t>
        </w:r>
      </w:hyperlink>
      <w:hyperlink r:id="rId122">
        <w:r>
          <w:rPr>
            <w:i/>
            <w:color w:val="000000"/>
          </w:rPr>
          <w:t>et al.</w:t>
        </w:r>
      </w:hyperlink>
      <w:hyperlink r:id="rId123">
        <w:r>
          <w:rPr>
            <w:color w:val="000000"/>
          </w:rPr>
          <w:t xml:space="preserve"> The role of protein SUMOylation in rheumatoid arthritis. </w:t>
        </w:r>
      </w:hyperlink>
      <w:hyperlink r:id="rId124">
        <w:r>
          <w:rPr>
            <w:i/>
            <w:color w:val="000000"/>
          </w:rPr>
          <w:t xml:space="preserve">J. </w:t>
        </w:r>
        <w:proofErr w:type="spellStart"/>
        <w:r>
          <w:rPr>
            <w:i/>
            <w:color w:val="000000"/>
          </w:rPr>
          <w:t>Autoimmun</w:t>
        </w:r>
        <w:proofErr w:type="spellEnd"/>
        <w:r>
          <w:rPr>
            <w:i/>
            <w:color w:val="000000"/>
          </w:rPr>
          <w:t>.</w:t>
        </w:r>
      </w:hyperlink>
      <w:hyperlink r:id="rId125">
        <w:r>
          <w:rPr>
            <w:color w:val="000000"/>
          </w:rPr>
          <w:t xml:space="preserve"> </w:t>
        </w:r>
      </w:hyperlink>
      <w:hyperlink r:id="rId126">
        <w:r>
          <w:rPr>
            <w:b/>
            <w:color w:val="000000"/>
          </w:rPr>
          <w:t>102</w:t>
        </w:r>
      </w:hyperlink>
      <w:hyperlink r:id="rId127">
        <w:r>
          <w:rPr>
            <w:color w:val="000000"/>
          </w:rPr>
          <w:t>, 1–7 (2019).</w:t>
        </w:r>
      </w:hyperlink>
    </w:p>
    <w:p w14:paraId="3A92662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28">
        <w:r>
          <w:rPr>
            <w:color w:val="000000"/>
          </w:rPr>
          <w:t xml:space="preserve">Di Chen, </w:t>
        </w:r>
        <w:proofErr w:type="spellStart"/>
        <w:r>
          <w:rPr>
            <w:color w:val="000000"/>
          </w:rPr>
          <w:t>Dongyeon</w:t>
        </w:r>
        <w:proofErr w:type="spellEnd"/>
        <w:r>
          <w:rPr>
            <w:color w:val="000000"/>
          </w:rPr>
          <w:t xml:space="preserve"> J Kim, Jie Shen, Zhen Zou, Regis J O’Keefe. Runx2 plays a central role in Osteoarthritis development. </w:t>
        </w:r>
      </w:hyperlink>
      <w:hyperlink r:id="rId129">
        <w:r>
          <w:rPr>
            <w:i/>
            <w:color w:val="000000"/>
          </w:rPr>
          <w:t xml:space="preserve">Journal of </w:t>
        </w:r>
        <w:proofErr w:type="spellStart"/>
        <w:r>
          <w:rPr>
            <w:i/>
            <w:color w:val="000000"/>
          </w:rPr>
          <w:t>Orthopaedic</w:t>
        </w:r>
        <w:proofErr w:type="spellEnd"/>
        <w:r>
          <w:rPr>
            <w:i/>
            <w:color w:val="000000"/>
          </w:rPr>
          <w:t xml:space="preserve"> Translation</w:t>
        </w:r>
      </w:hyperlink>
      <w:hyperlink r:id="rId130">
        <w:r>
          <w:rPr>
            <w:color w:val="000000"/>
          </w:rPr>
          <w:t xml:space="preserve"> </w:t>
        </w:r>
      </w:hyperlink>
      <w:hyperlink r:id="rId131">
        <w:r>
          <w:rPr>
            <w:b/>
            <w:color w:val="000000"/>
          </w:rPr>
          <w:t>23</w:t>
        </w:r>
      </w:hyperlink>
      <w:hyperlink r:id="rId132">
        <w:r>
          <w:rPr>
            <w:color w:val="000000"/>
          </w:rPr>
          <w:t>, 132–139 (2020).</w:t>
        </w:r>
      </w:hyperlink>
    </w:p>
    <w:p w14:paraId="1D65511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33">
        <w:r>
          <w:rPr>
            <w:color w:val="000000"/>
          </w:rPr>
          <w:t xml:space="preserve">Caire, R. </w:t>
        </w:r>
      </w:hyperlink>
      <w:hyperlink r:id="rId134">
        <w:r>
          <w:rPr>
            <w:i/>
            <w:color w:val="000000"/>
          </w:rPr>
          <w:t>et al.</w:t>
        </w:r>
      </w:hyperlink>
      <w:hyperlink r:id="rId135">
        <w:r>
          <w:rPr>
            <w:color w:val="000000"/>
          </w:rPr>
          <w:t xml:space="preserve"> YAP/TAZ: Key Players for Rheumatoid Arthritis Severity by Driving Fibroblast Like Synoviocytes Phenotype and Fibro-Inflammatory Response. </w:t>
        </w:r>
      </w:hyperlink>
      <w:hyperlink r:id="rId136">
        <w:r>
          <w:rPr>
            <w:i/>
            <w:color w:val="000000"/>
          </w:rPr>
          <w:t>Front. Immunol.</w:t>
        </w:r>
      </w:hyperlink>
      <w:hyperlink r:id="rId137">
        <w:r>
          <w:rPr>
            <w:color w:val="000000"/>
          </w:rPr>
          <w:t xml:space="preserve"> </w:t>
        </w:r>
      </w:hyperlink>
      <w:hyperlink r:id="rId138">
        <w:r>
          <w:rPr>
            <w:b/>
            <w:color w:val="000000"/>
          </w:rPr>
          <w:t>12</w:t>
        </w:r>
      </w:hyperlink>
      <w:hyperlink r:id="rId139">
        <w:r>
          <w:rPr>
            <w:color w:val="000000"/>
          </w:rPr>
          <w:t>, 791907 (2021).</w:t>
        </w:r>
      </w:hyperlink>
    </w:p>
    <w:p w14:paraId="52E59DC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40">
        <w:r>
          <w:rPr>
            <w:color w:val="000000"/>
          </w:rPr>
          <w:t xml:space="preserve">Zhuang, Y. </w:t>
        </w:r>
      </w:hyperlink>
      <w:hyperlink r:id="rId141">
        <w:r>
          <w:rPr>
            <w:i/>
            <w:color w:val="000000"/>
          </w:rPr>
          <w:t>et al.</w:t>
        </w:r>
      </w:hyperlink>
      <w:hyperlink r:id="rId142">
        <w:r>
          <w:rPr>
            <w:color w:val="000000"/>
          </w:rPr>
          <w:t xml:space="preserve"> A narrative review of the role of the Notch signaling pathway in rheumatoid arthritis. </w:t>
        </w:r>
      </w:hyperlink>
      <w:hyperlink r:id="rId143">
        <w:r>
          <w:rPr>
            <w:i/>
            <w:color w:val="000000"/>
          </w:rPr>
          <w:t>Annals of Translational Medicine</w:t>
        </w:r>
      </w:hyperlink>
      <w:hyperlink r:id="rId144">
        <w:r>
          <w:rPr>
            <w:color w:val="000000"/>
          </w:rPr>
          <w:t xml:space="preserve"> </w:t>
        </w:r>
      </w:hyperlink>
      <w:hyperlink r:id="rId145">
        <w:r>
          <w:rPr>
            <w:b/>
            <w:color w:val="000000"/>
          </w:rPr>
          <w:t>10</w:t>
        </w:r>
      </w:hyperlink>
      <w:hyperlink r:id="rId146">
        <w:r>
          <w:rPr>
            <w:color w:val="000000"/>
          </w:rPr>
          <w:t>, 371–371 (2022).</w:t>
        </w:r>
      </w:hyperlink>
    </w:p>
    <w:p w14:paraId="4DE39A4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47">
        <w:r>
          <w:rPr>
            <w:color w:val="000000"/>
          </w:rPr>
          <w:t xml:space="preserve">Chen, S. </w:t>
        </w:r>
      </w:hyperlink>
      <w:hyperlink r:id="rId148">
        <w:r>
          <w:rPr>
            <w:i/>
            <w:color w:val="000000"/>
          </w:rPr>
          <w:t>et al.</w:t>
        </w:r>
      </w:hyperlink>
      <w:hyperlink r:id="rId149">
        <w:r>
          <w:rPr>
            <w:color w:val="000000"/>
          </w:rPr>
          <w:t xml:space="preserve"> </w:t>
        </w:r>
        <w:proofErr w:type="spellStart"/>
        <w:r>
          <w:rPr>
            <w:color w:val="000000"/>
          </w:rPr>
          <w:t>Wnt</w:t>
        </w:r>
        <w:proofErr w:type="spellEnd"/>
        <w:r>
          <w:rPr>
            <w:color w:val="000000"/>
          </w:rPr>
          <w:t xml:space="preserve">/β-catenin signaling pathway promotes abnormal activation of fibroblast-like synoviocytes and angiogenesis in rheumatoid arthritis and the intervention of Er Miao San. </w:t>
        </w:r>
      </w:hyperlink>
      <w:hyperlink r:id="rId150">
        <w:r>
          <w:rPr>
            <w:i/>
            <w:color w:val="000000"/>
          </w:rPr>
          <w:t>Phytomedicine</w:t>
        </w:r>
      </w:hyperlink>
      <w:hyperlink r:id="rId151">
        <w:r>
          <w:rPr>
            <w:color w:val="000000"/>
          </w:rPr>
          <w:t xml:space="preserve"> </w:t>
        </w:r>
      </w:hyperlink>
      <w:hyperlink r:id="rId152">
        <w:r>
          <w:rPr>
            <w:b/>
            <w:color w:val="000000"/>
          </w:rPr>
          <w:t>120</w:t>
        </w:r>
      </w:hyperlink>
      <w:hyperlink r:id="rId153">
        <w:r>
          <w:rPr>
            <w:color w:val="000000"/>
          </w:rPr>
          <w:t>, 155064 (2023).</w:t>
        </w:r>
      </w:hyperlink>
    </w:p>
    <w:p w14:paraId="2FA1DF8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54">
        <w:r>
          <w:rPr>
            <w:color w:val="000000"/>
          </w:rPr>
          <w:t xml:space="preserve">Choi, B. Y. </w:t>
        </w:r>
      </w:hyperlink>
      <w:hyperlink r:id="rId155">
        <w:r>
          <w:rPr>
            <w:i/>
            <w:color w:val="000000"/>
          </w:rPr>
          <w:t>et al.</w:t>
        </w:r>
      </w:hyperlink>
      <w:hyperlink r:id="rId156">
        <w:r>
          <w:rPr>
            <w:color w:val="000000"/>
          </w:rPr>
          <w:t xml:space="preserve"> Inhibition of Notch1 induces population and suppressive activity of regulatory T cell in inflammatory arthritis. </w:t>
        </w:r>
      </w:hyperlink>
      <w:hyperlink r:id="rId157">
        <w:proofErr w:type="spellStart"/>
        <w:r>
          <w:rPr>
            <w:i/>
            <w:color w:val="000000"/>
          </w:rPr>
          <w:t>Theranostics</w:t>
        </w:r>
        <w:proofErr w:type="spellEnd"/>
      </w:hyperlink>
      <w:hyperlink r:id="rId158">
        <w:r>
          <w:rPr>
            <w:color w:val="000000"/>
          </w:rPr>
          <w:t xml:space="preserve"> </w:t>
        </w:r>
      </w:hyperlink>
      <w:hyperlink r:id="rId159">
        <w:r>
          <w:rPr>
            <w:b/>
            <w:color w:val="000000"/>
          </w:rPr>
          <w:t>8</w:t>
        </w:r>
      </w:hyperlink>
      <w:hyperlink r:id="rId160">
        <w:r>
          <w:rPr>
            <w:color w:val="000000"/>
          </w:rPr>
          <w:t>, 4795–4804 (2018).</w:t>
        </w:r>
      </w:hyperlink>
    </w:p>
    <w:p w14:paraId="7009C43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61">
        <w:r>
          <w:rPr>
            <w:color w:val="000000"/>
          </w:rPr>
          <w:t xml:space="preserve">Vecellio, M., Cohen, C. J., Roberts, A. R., Wordsworth, P. B. &amp; Kenna, T. J. RUNX3 and T-Bet in Immunopathogenesis of Ankylosing Spondylitis—Novel Targets for Therapy? </w:t>
        </w:r>
      </w:hyperlink>
      <w:hyperlink r:id="rId162">
        <w:r>
          <w:rPr>
            <w:i/>
            <w:color w:val="000000"/>
          </w:rPr>
          <w:t xml:space="preserve">Front. </w:t>
        </w:r>
        <w:r>
          <w:rPr>
            <w:i/>
            <w:color w:val="000000"/>
          </w:rPr>
          <w:lastRenderedPageBreak/>
          <w:t>Immunol.</w:t>
        </w:r>
      </w:hyperlink>
      <w:hyperlink r:id="rId163">
        <w:r>
          <w:rPr>
            <w:color w:val="000000"/>
          </w:rPr>
          <w:t xml:space="preserve"> </w:t>
        </w:r>
      </w:hyperlink>
      <w:hyperlink r:id="rId164">
        <w:r>
          <w:rPr>
            <w:b/>
            <w:color w:val="000000"/>
          </w:rPr>
          <w:t>9</w:t>
        </w:r>
      </w:hyperlink>
      <w:hyperlink r:id="rId165">
        <w:r>
          <w:rPr>
            <w:color w:val="000000"/>
          </w:rPr>
          <w:t>, 424898 (2018).</w:t>
        </w:r>
      </w:hyperlink>
    </w:p>
    <w:p w14:paraId="41B9615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66">
        <w:r>
          <w:rPr>
            <w:color w:val="000000"/>
          </w:rPr>
          <w:t xml:space="preserve">Jin, S. </w:t>
        </w:r>
      </w:hyperlink>
      <w:hyperlink r:id="rId167">
        <w:r>
          <w:rPr>
            <w:i/>
            <w:color w:val="000000"/>
          </w:rPr>
          <w:t>et al.</w:t>
        </w:r>
      </w:hyperlink>
      <w:hyperlink r:id="rId168">
        <w:r>
          <w:rPr>
            <w:color w:val="000000"/>
          </w:rPr>
          <w:t xml:space="preserve"> Inference and analysis of cell-cell communication using CellChat. </w:t>
        </w:r>
      </w:hyperlink>
      <w:hyperlink r:id="rId169">
        <w:r>
          <w:rPr>
            <w:i/>
            <w:color w:val="000000"/>
          </w:rPr>
          <w:t>Nat. Commun.</w:t>
        </w:r>
      </w:hyperlink>
      <w:hyperlink r:id="rId170">
        <w:r>
          <w:rPr>
            <w:color w:val="000000"/>
          </w:rPr>
          <w:t xml:space="preserve"> </w:t>
        </w:r>
      </w:hyperlink>
      <w:hyperlink r:id="rId171">
        <w:r>
          <w:rPr>
            <w:b/>
            <w:color w:val="000000"/>
          </w:rPr>
          <w:t>12</w:t>
        </w:r>
      </w:hyperlink>
      <w:hyperlink r:id="rId172">
        <w:r>
          <w:rPr>
            <w:color w:val="000000"/>
          </w:rPr>
          <w:t>, 1–20 (2021).</w:t>
        </w:r>
      </w:hyperlink>
    </w:p>
    <w:p w14:paraId="7FD783F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73">
        <w:r>
          <w:rPr>
            <w:color w:val="000000"/>
          </w:rPr>
          <w:t xml:space="preserve">Serum proteomic analysis identifies interleukin 16 as a biomarker for clinical response during early treatment of rheumatoid arthritis. </w:t>
        </w:r>
      </w:hyperlink>
      <w:hyperlink r:id="rId174">
        <w:r>
          <w:rPr>
            <w:i/>
            <w:color w:val="000000"/>
          </w:rPr>
          <w:t>Cytokine</w:t>
        </w:r>
      </w:hyperlink>
      <w:hyperlink r:id="rId175">
        <w:r>
          <w:rPr>
            <w:color w:val="000000"/>
          </w:rPr>
          <w:t xml:space="preserve"> </w:t>
        </w:r>
      </w:hyperlink>
      <w:hyperlink r:id="rId176">
        <w:r>
          <w:rPr>
            <w:b/>
            <w:color w:val="000000"/>
          </w:rPr>
          <w:t>78</w:t>
        </w:r>
      </w:hyperlink>
      <w:hyperlink r:id="rId177">
        <w:r>
          <w:rPr>
            <w:color w:val="000000"/>
          </w:rPr>
          <w:t>, 87–93 (2016).</w:t>
        </w:r>
      </w:hyperlink>
    </w:p>
    <w:p w14:paraId="09EF951F"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78">
        <w:r>
          <w:rPr>
            <w:color w:val="000000"/>
          </w:rPr>
          <w:t xml:space="preserve">Galea, C. A., Nguyen, H. M., George Chandy, K., Smith, B. J. &amp; Norton, R. S. Domain structure and function of matrix metalloprotease 23 (MMP23): role in potassium channel trafficking. </w:t>
        </w:r>
      </w:hyperlink>
      <w:hyperlink r:id="rId179">
        <w:r>
          <w:rPr>
            <w:i/>
            <w:color w:val="000000"/>
          </w:rPr>
          <w:t>Cell. Mol. Life Sci.</w:t>
        </w:r>
      </w:hyperlink>
      <w:hyperlink r:id="rId180">
        <w:r>
          <w:rPr>
            <w:color w:val="000000"/>
          </w:rPr>
          <w:t xml:space="preserve"> </w:t>
        </w:r>
      </w:hyperlink>
      <w:hyperlink r:id="rId181">
        <w:r>
          <w:rPr>
            <w:b/>
            <w:color w:val="000000"/>
          </w:rPr>
          <w:t>71</w:t>
        </w:r>
      </w:hyperlink>
      <w:hyperlink r:id="rId182">
        <w:r>
          <w:rPr>
            <w:color w:val="000000"/>
          </w:rPr>
          <w:t>, 1191–1210 (2013).</w:t>
        </w:r>
      </w:hyperlink>
    </w:p>
    <w:p w14:paraId="473884D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183">
        <w:r>
          <w:rPr>
            <w:color w:val="000000"/>
          </w:rPr>
          <w:t xml:space="preserve">Cohen, S. B. </w:t>
        </w:r>
      </w:hyperlink>
      <w:hyperlink r:id="rId184">
        <w:r>
          <w:rPr>
            <w:i/>
            <w:color w:val="000000"/>
          </w:rPr>
          <w:t>et al.</w:t>
        </w:r>
      </w:hyperlink>
      <w:hyperlink r:id="rId185">
        <w:r>
          <w:rPr>
            <w:color w:val="000000"/>
          </w:rPr>
          <w:t xml:space="preserve"> Rituximab for rheumatoid arthritis refractory to anti-tumor necrosis factor therapy: Results of a multicenter, randomized, double-blind, placebo-controlled, phase III trial evaluating primary efficacy and safety at twenty-four weeks. </w:t>
        </w:r>
      </w:hyperlink>
      <w:hyperlink r:id="rId186">
        <w:r>
          <w:rPr>
            <w:i/>
            <w:color w:val="000000"/>
          </w:rPr>
          <w:t>Arthritis Rheum.</w:t>
        </w:r>
      </w:hyperlink>
      <w:hyperlink r:id="rId187">
        <w:r>
          <w:rPr>
            <w:color w:val="000000"/>
          </w:rPr>
          <w:t xml:space="preserve"> </w:t>
        </w:r>
      </w:hyperlink>
      <w:hyperlink r:id="rId188">
        <w:r>
          <w:rPr>
            <w:b/>
            <w:color w:val="000000"/>
          </w:rPr>
          <w:t>54</w:t>
        </w:r>
      </w:hyperlink>
      <w:hyperlink r:id="rId189">
        <w:r>
          <w:rPr>
            <w:color w:val="000000"/>
          </w:rPr>
          <w:t>, 2793–2806 (2006).</w:t>
        </w:r>
      </w:hyperlink>
    </w:p>
    <w:p w14:paraId="5E4C863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190">
        <w:r>
          <w:rPr>
            <w:color w:val="000000"/>
          </w:rPr>
          <w:t xml:space="preserve">Genovese, M. C. </w:t>
        </w:r>
      </w:hyperlink>
      <w:hyperlink r:id="rId191">
        <w:r>
          <w:rPr>
            <w:i/>
            <w:color w:val="000000"/>
          </w:rPr>
          <w:t>et al.</w:t>
        </w:r>
      </w:hyperlink>
      <w:hyperlink r:id="rId192">
        <w:r>
          <w:rPr>
            <w:color w:val="000000"/>
          </w:rPr>
          <w:t xml:space="preserve"> Abatacept for Rheumatoid Arthritis Refractory to Tumor Necrosis Factor α Inhibition. </w:t>
        </w:r>
      </w:hyperlink>
      <w:hyperlink r:id="rId193">
        <w:r>
          <w:rPr>
            <w:i/>
            <w:color w:val="000000"/>
          </w:rPr>
          <w:t>New England Journal of Medicine</w:t>
        </w:r>
      </w:hyperlink>
      <w:hyperlink r:id="rId194">
        <w:r>
          <w:rPr>
            <w:color w:val="000000"/>
          </w:rPr>
          <w:t xml:space="preserve"> </w:t>
        </w:r>
      </w:hyperlink>
      <w:hyperlink r:id="rId195">
        <w:r>
          <w:rPr>
            <w:b/>
            <w:color w:val="000000"/>
          </w:rPr>
          <w:t>353</w:t>
        </w:r>
      </w:hyperlink>
      <w:hyperlink r:id="rId196">
        <w:r>
          <w:rPr>
            <w:color w:val="000000"/>
          </w:rPr>
          <w:t>, 1114–1123 (2005).</w:t>
        </w:r>
      </w:hyperlink>
    </w:p>
    <w:p w14:paraId="38C4E31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197">
        <w:proofErr w:type="spellStart"/>
        <w:r>
          <w:rPr>
            <w:color w:val="000000"/>
          </w:rPr>
          <w:t>Stefana</w:t>
        </w:r>
        <w:proofErr w:type="spellEnd"/>
        <w:r>
          <w:rPr>
            <w:color w:val="000000"/>
          </w:rPr>
          <w:t xml:space="preserve"> </w:t>
        </w:r>
        <w:proofErr w:type="spellStart"/>
        <w:r>
          <w:rPr>
            <w:color w:val="000000"/>
          </w:rPr>
          <w:t>Alivernini</w:t>
        </w:r>
        <w:proofErr w:type="spellEnd"/>
        <w:r>
          <w:rPr>
            <w:color w:val="000000"/>
          </w:rPr>
          <w:t xml:space="preserve">, Gary S Firestein, Iain B </w:t>
        </w:r>
        <w:proofErr w:type="spellStart"/>
        <w:r>
          <w:rPr>
            <w:color w:val="000000"/>
          </w:rPr>
          <w:t>Mclnnes</w:t>
        </w:r>
        <w:proofErr w:type="spellEnd"/>
        <w:r>
          <w:rPr>
            <w:color w:val="000000"/>
          </w:rPr>
          <w:t xml:space="preserve">. The pathogenesis of rheumatoid arthritis. </w:t>
        </w:r>
      </w:hyperlink>
      <w:hyperlink r:id="rId198">
        <w:r>
          <w:rPr>
            <w:i/>
            <w:color w:val="000000"/>
          </w:rPr>
          <w:t>Immunity</w:t>
        </w:r>
      </w:hyperlink>
      <w:hyperlink r:id="rId199">
        <w:r>
          <w:rPr>
            <w:color w:val="000000"/>
          </w:rPr>
          <w:t xml:space="preserve"> </w:t>
        </w:r>
      </w:hyperlink>
      <w:hyperlink r:id="rId200">
        <w:r>
          <w:rPr>
            <w:b/>
            <w:color w:val="000000"/>
          </w:rPr>
          <w:t>55</w:t>
        </w:r>
      </w:hyperlink>
      <w:hyperlink r:id="rId201">
        <w:r>
          <w:rPr>
            <w:color w:val="000000"/>
          </w:rPr>
          <w:t>, 2255–2270 (2022).</w:t>
        </w:r>
      </w:hyperlink>
    </w:p>
    <w:p w14:paraId="7448A24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02">
        <w:r>
          <w:rPr>
            <w:color w:val="000000"/>
          </w:rPr>
          <w:t xml:space="preserve">Choi, E. </w:t>
        </w:r>
      </w:hyperlink>
      <w:hyperlink r:id="rId203">
        <w:r>
          <w:rPr>
            <w:i/>
            <w:color w:val="000000"/>
          </w:rPr>
          <w:t>et al.</w:t>
        </w:r>
      </w:hyperlink>
      <w:hyperlink r:id="rId204">
        <w:r>
          <w:rPr>
            <w:color w:val="000000"/>
          </w:rPr>
          <w:t xml:space="preserve"> Joint-specific rheumatoid arthritis fibroblast-like </w:t>
        </w:r>
        <w:proofErr w:type="spellStart"/>
        <w:r>
          <w:rPr>
            <w:color w:val="000000"/>
          </w:rPr>
          <w:t>synoviocyte</w:t>
        </w:r>
        <w:proofErr w:type="spellEnd"/>
        <w:r>
          <w:rPr>
            <w:color w:val="000000"/>
          </w:rPr>
          <w:t xml:space="preserve"> regulation identified by integration of chromatin access and transcriptional activity. </w:t>
        </w:r>
      </w:hyperlink>
      <w:hyperlink r:id="rId205">
        <w:r>
          <w:rPr>
            <w:i/>
            <w:color w:val="000000"/>
          </w:rPr>
          <w:t>JCI Insight</w:t>
        </w:r>
      </w:hyperlink>
      <w:hyperlink r:id="rId206">
        <w:r>
          <w:rPr>
            <w:color w:val="000000"/>
          </w:rPr>
          <w:t xml:space="preserve"> </w:t>
        </w:r>
      </w:hyperlink>
      <w:hyperlink r:id="rId207">
        <w:r>
          <w:rPr>
            <w:b/>
            <w:color w:val="000000"/>
          </w:rPr>
          <w:t>9</w:t>
        </w:r>
      </w:hyperlink>
      <w:hyperlink r:id="rId208">
        <w:r>
          <w:rPr>
            <w:color w:val="000000"/>
          </w:rPr>
          <w:t>, (2024).</w:t>
        </w:r>
      </w:hyperlink>
    </w:p>
    <w:p w14:paraId="21873F9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09">
        <w:proofErr w:type="spellStart"/>
        <w:r>
          <w:rPr>
            <w:color w:val="000000"/>
          </w:rPr>
          <w:t>Joehanes</w:t>
        </w:r>
        <w:proofErr w:type="spellEnd"/>
        <w:r>
          <w:rPr>
            <w:color w:val="000000"/>
          </w:rPr>
          <w:t xml:space="preserve">, R. </w:t>
        </w:r>
      </w:hyperlink>
      <w:hyperlink r:id="rId210">
        <w:r>
          <w:rPr>
            <w:i/>
            <w:color w:val="000000"/>
          </w:rPr>
          <w:t>et al.</w:t>
        </w:r>
      </w:hyperlink>
      <w:hyperlink r:id="rId211">
        <w:r>
          <w:rPr>
            <w:color w:val="000000"/>
          </w:rPr>
          <w:t xml:space="preserve"> Epigenetic Signatures of Cigarette Smoking. </w:t>
        </w:r>
      </w:hyperlink>
      <w:hyperlink r:id="rId212">
        <w:r>
          <w:rPr>
            <w:i/>
            <w:color w:val="000000"/>
          </w:rPr>
          <w:t>Circ. Cardiovasc. Genet.</w:t>
        </w:r>
      </w:hyperlink>
      <w:hyperlink r:id="rId213">
        <w:r>
          <w:rPr>
            <w:color w:val="000000"/>
          </w:rPr>
          <w:t xml:space="preserve"> </w:t>
        </w:r>
      </w:hyperlink>
      <w:hyperlink r:id="rId214">
        <w:r>
          <w:rPr>
            <w:b/>
            <w:color w:val="000000"/>
          </w:rPr>
          <w:t>9</w:t>
        </w:r>
      </w:hyperlink>
      <w:hyperlink r:id="rId215">
        <w:r>
          <w:rPr>
            <w:color w:val="000000"/>
          </w:rPr>
          <w:t>, 436–447 (2016).</w:t>
        </w:r>
      </w:hyperlink>
    </w:p>
    <w:p w14:paraId="5CA0233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16">
        <w:r>
          <w:rPr>
            <w:color w:val="000000"/>
          </w:rPr>
          <w:t xml:space="preserve">James, E. A. </w:t>
        </w:r>
      </w:hyperlink>
      <w:hyperlink r:id="rId217">
        <w:r>
          <w:rPr>
            <w:i/>
            <w:color w:val="000000"/>
          </w:rPr>
          <w:t>et al.</w:t>
        </w:r>
      </w:hyperlink>
      <w:hyperlink r:id="rId218">
        <w:r>
          <w:rPr>
            <w:color w:val="000000"/>
          </w:rPr>
          <w:t xml:space="preserve"> Multifaceted immune dysregulation characterizes individuals at-risk for rheumatoid arthritis. </w:t>
        </w:r>
      </w:hyperlink>
      <w:hyperlink r:id="rId219">
        <w:r>
          <w:rPr>
            <w:i/>
            <w:color w:val="000000"/>
          </w:rPr>
          <w:t>Nat. Commun.</w:t>
        </w:r>
      </w:hyperlink>
      <w:hyperlink r:id="rId220">
        <w:r>
          <w:rPr>
            <w:color w:val="000000"/>
          </w:rPr>
          <w:t xml:space="preserve"> </w:t>
        </w:r>
      </w:hyperlink>
      <w:hyperlink r:id="rId221">
        <w:r>
          <w:rPr>
            <w:b/>
            <w:color w:val="000000"/>
          </w:rPr>
          <w:t>14</w:t>
        </w:r>
      </w:hyperlink>
      <w:hyperlink r:id="rId222">
        <w:r>
          <w:rPr>
            <w:color w:val="000000"/>
          </w:rPr>
          <w:t>, 7637 (2023).</w:t>
        </w:r>
      </w:hyperlink>
    </w:p>
    <w:p w14:paraId="0673727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23">
        <w:proofErr w:type="spellStart"/>
        <w:r>
          <w:rPr>
            <w:color w:val="000000"/>
          </w:rPr>
          <w:t>Aletaha</w:t>
        </w:r>
        <w:proofErr w:type="spellEnd"/>
        <w:r>
          <w:rPr>
            <w:color w:val="000000"/>
          </w:rPr>
          <w:t xml:space="preserve">, D. </w:t>
        </w:r>
      </w:hyperlink>
      <w:hyperlink r:id="rId224">
        <w:r>
          <w:rPr>
            <w:i/>
            <w:color w:val="000000"/>
          </w:rPr>
          <w:t>et al.</w:t>
        </w:r>
      </w:hyperlink>
      <w:hyperlink r:id="rId225">
        <w:r>
          <w:rPr>
            <w:color w:val="000000"/>
          </w:rPr>
          <w:t xml:space="preserve"> 2010 Rheumatoid arthritis classification criteria: an American College of Rheumatology/European League Against Rheumatism collaborative initiative. </w:t>
        </w:r>
      </w:hyperlink>
      <w:hyperlink r:id="rId226">
        <w:r>
          <w:rPr>
            <w:i/>
            <w:color w:val="000000"/>
          </w:rPr>
          <w:t>Arthritis Rheum.</w:t>
        </w:r>
      </w:hyperlink>
      <w:hyperlink r:id="rId227">
        <w:r>
          <w:rPr>
            <w:color w:val="000000"/>
          </w:rPr>
          <w:t xml:space="preserve"> </w:t>
        </w:r>
      </w:hyperlink>
      <w:hyperlink r:id="rId228">
        <w:r>
          <w:rPr>
            <w:b/>
            <w:color w:val="000000"/>
          </w:rPr>
          <w:t>62</w:t>
        </w:r>
      </w:hyperlink>
      <w:hyperlink r:id="rId229">
        <w:r>
          <w:rPr>
            <w:color w:val="000000"/>
          </w:rPr>
          <w:t>, 2569–2581 (2010).</w:t>
        </w:r>
      </w:hyperlink>
    </w:p>
    <w:p w14:paraId="15F9DF6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29.</w:t>
      </w:r>
      <w:r>
        <w:rPr>
          <w:color w:val="000000"/>
        </w:rPr>
        <w:tab/>
      </w:r>
      <w:hyperlink r:id="rId230">
        <w:r>
          <w:rPr>
            <w:color w:val="000000"/>
          </w:rPr>
          <w:t xml:space="preserve">Swanson, E. </w:t>
        </w:r>
      </w:hyperlink>
      <w:hyperlink r:id="rId231">
        <w:r>
          <w:rPr>
            <w:i/>
            <w:color w:val="000000"/>
          </w:rPr>
          <w:t>et al.</w:t>
        </w:r>
      </w:hyperlink>
      <w:hyperlink r:id="rId232">
        <w:r>
          <w:rPr>
            <w:color w:val="000000"/>
          </w:rPr>
          <w:t xml:space="preserve"> Simultaneous trimodal single-cell measurement of transcripts, epitopes, and chromatin accessibility using TEA-seq. </w:t>
        </w:r>
      </w:hyperlink>
      <w:hyperlink r:id="rId233">
        <w:proofErr w:type="spellStart"/>
        <w:r>
          <w:rPr>
            <w:i/>
            <w:color w:val="000000"/>
          </w:rPr>
          <w:t>Elife</w:t>
        </w:r>
        <w:proofErr w:type="spellEnd"/>
      </w:hyperlink>
      <w:hyperlink r:id="rId234">
        <w:r>
          <w:rPr>
            <w:color w:val="000000"/>
          </w:rPr>
          <w:t xml:space="preserve"> </w:t>
        </w:r>
      </w:hyperlink>
      <w:hyperlink r:id="rId235">
        <w:r>
          <w:rPr>
            <w:b/>
            <w:color w:val="000000"/>
          </w:rPr>
          <w:t>10</w:t>
        </w:r>
      </w:hyperlink>
      <w:hyperlink r:id="rId236">
        <w:r>
          <w:rPr>
            <w:color w:val="000000"/>
          </w:rPr>
          <w:t>, e63632 (2021).</w:t>
        </w:r>
      </w:hyperlink>
    </w:p>
    <w:p w14:paraId="2DFCF69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37">
        <w:r>
          <w:rPr>
            <w:color w:val="000000"/>
          </w:rPr>
          <w:t xml:space="preserve">Swanson, E., Reading, J., </w:t>
        </w:r>
        <w:proofErr w:type="spellStart"/>
        <w:r>
          <w:rPr>
            <w:color w:val="000000"/>
          </w:rPr>
          <w:t>Graybuck</w:t>
        </w:r>
        <w:proofErr w:type="spellEnd"/>
        <w:r>
          <w:rPr>
            <w:color w:val="000000"/>
          </w:rPr>
          <w:t xml:space="preserve">, L. T. &amp; Skene, P. J. </w:t>
        </w:r>
        <w:proofErr w:type="spellStart"/>
        <w:r>
          <w:rPr>
            <w:color w:val="000000"/>
          </w:rPr>
          <w:t>BarWare</w:t>
        </w:r>
        <w:proofErr w:type="spellEnd"/>
        <w:r>
          <w:rPr>
            <w:color w:val="000000"/>
          </w:rPr>
          <w:t xml:space="preserve">: efficient software tools for barcoded single-cell genomics. </w:t>
        </w:r>
      </w:hyperlink>
      <w:hyperlink r:id="rId238">
        <w:r>
          <w:rPr>
            <w:i/>
            <w:color w:val="000000"/>
          </w:rPr>
          <w:t>BMC Bioinformatics</w:t>
        </w:r>
      </w:hyperlink>
      <w:hyperlink r:id="rId239">
        <w:r>
          <w:rPr>
            <w:color w:val="000000"/>
          </w:rPr>
          <w:t xml:space="preserve"> </w:t>
        </w:r>
      </w:hyperlink>
      <w:hyperlink r:id="rId240">
        <w:r>
          <w:rPr>
            <w:b/>
            <w:color w:val="000000"/>
          </w:rPr>
          <w:t>23</w:t>
        </w:r>
      </w:hyperlink>
      <w:hyperlink r:id="rId241">
        <w:r>
          <w:rPr>
            <w:color w:val="000000"/>
          </w:rPr>
          <w:t>, 106 (2022).</w:t>
        </w:r>
      </w:hyperlink>
    </w:p>
    <w:p w14:paraId="5C8C0BB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31.</w:t>
      </w:r>
      <w:r>
        <w:rPr>
          <w:color w:val="000000"/>
        </w:rPr>
        <w:tab/>
      </w:r>
      <w:hyperlink r:id="rId242">
        <w:r>
          <w:rPr>
            <w:color w:val="000000"/>
          </w:rPr>
          <w:t xml:space="preserve">Yuhan Hao, Stephanie Hao, Erica Andersen-Nissen, William M. Mauck, </w:t>
        </w:r>
        <w:proofErr w:type="spellStart"/>
        <w:r>
          <w:rPr>
            <w:color w:val="000000"/>
          </w:rPr>
          <w:t>Shiwei</w:t>
        </w:r>
        <w:proofErr w:type="spellEnd"/>
        <w:r>
          <w:rPr>
            <w:color w:val="000000"/>
          </w:rPr>
          <w:t xml:space="preserve"> Zheng, Andrew Butler, Maddie J. Lee, Aaron J. Wilk, Charlotte Darby, Michael Zager, Paul Hoffman, Marlon </w:t>
        </w:r>
        <w:proofErr w:type="spellStart"/>
        <w:r>
          <w:rPr>
            <w:color w:val="000000"/>
          </w:rPr>
          <w:t>Stoeckius</w:t>
        </w:r>
        <w:proofErr w:type="spellEnd"/>
        <w:r>
          <w:rPr>
            <w:color w:val="000000"/>
          </w:rPr>
          <w:t xml:space="preserve">, </w:t>
        </w:r>
        <w:proofErr w:type="spellStart"/>
        <w:r>
          <w:rPr>
            <w:color w:val="000000"/>
          </w:rPr>
          <w:t>Efthymia</w:t>
        </w:r>
        <w:proofErr w:type="spellEnd"/>
        <w:r>
          <w:rPr>
            <w:color w:val="000000"/>
          </w:rPr>
          <w:t xml:space="preserve"> </w:t>
        </w:r>
        <w:proofErr w:type="spellStart"/>
        <w:r>
          <w:rPr>
            <w:color w:val="000000"/>
          </w:rPr>
          <w:t>Papalexi</w:t>
        </w:r>
        <w:proofErr w:type="spellEnd"/>
        <w:r>
          <w:rPr>
            <w:color w:val="000000"/>
          </w:rPr>
          <w:t xml:space="preserve">, Eleni P. </w:t>
        </w:r>
        <w:proofErr w:type="spellStart"/>
        <w:r>
          <w:rPr>
            <w:color w:val="000000"/>
          </w:rPr>
          <w:t>Mimitou</w:t>
        </w:r>
        <w:proofErr w:type="spellEnd"/>
        <w:r>
          <w:rPr>
            <w:color w:val="000000"/>
          </w:rPr>
          <w:t xml:space="preserve">, Jaison Jain, Avi Srivastava, Tim Stuart, Lamar M. Fleming, Bertrand Yeung, Angela J. Rogers, Juliana M. McElrath, Catherine A. Blish, Raphael Gottardo, Peter Smibert, Rahul </w:t>
        </w:r>
        <w:proofErr w:type="spellStart"/>
        <w:r>
          <w:rPr>
            <w:color w:val="000000"/>
          </w:rPr>
          <w:t>Satija</w:t>
        </w:r>
        <w:proofErr w:type="spellEnd"/>
        <w:r>
          <w:rPr>
            <w:color w:val="000000"/>
          </w:rPr>
          <w:t xml:space="preserve">. Integrated analysis of multimodal single-cell data. </w:t>
        </w:r>
      </w:hyperlink>
      <w:hyperlink r:id="rId243">
        <w:r>
          <w:rPr>
            <w:i/>
            <w:color w:val="000000"/>
          </w:rPr>
          <w:t>Cell</w:t>
        </w:r>
      </w:hyperlink>
      <w:hyperlink r:id="rId244">
        <w:r>
          <w:rPr>
            <w:color w:val="000000"/>
          </w:rPr>
          <w:t xml:space="preserve"> </w:t>
        </w:r>
      </w:hyperlink>
      <w:hyperlink r:id="rId245">
        <w:r>
          <w:rPr>
            <w:b/>
            <w:color w:val="000000"/>
          </w:rPr>
          <w:t>184</w:t>
        </w:r>
      </w:hyperlink>
      <w:hyperlink r:id="rId246">
        <w:r>
          <w:rPr>
            <w:color w:val="000000"/>
          </w:rPr>
          <w:t>, 3573–3587 (2021).</w:t>
        </w:r>
      </w:hyperlink>
    </w:p>
    <w:p w14:paraId="03A9582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47">
        <w:r>
          <w:rPr>
            <w:color w:val="000000"/>
          </w:rPr>
          <w:t xml:space="preserve">Yu, B. </w:t>
        </w:r>
      </w:hyperlink>
      <w:hyperlink r:id="rId248">
        <w:r>
          <w:rPr>
            <w:i/>
            <w:color w:val="000000"/>
          </w:rPr>
          <w:t>et al.</w:t>
        </w:r>
      </w:hyperlink>
      <w:hyperlink r:id="rId249">
        <w:r>
          <w:rPr>
            <w:color w:val="000000"/>
          </w:rPr>
          <w:t xml:space="preserve"> Epigenetic landscapes reveal transcription factors that regulate CD8 T cell differentiation. </w:t>
        </w:r>
      </w:hyperlink>
      <w:hyperlink r:id="rId250">
        <w:r>
          <w:rPr>
            <w:i/>
            <w:color w:val="000000"/>
          </w:rPr>
          <w:t>Nature Immunology</w:t>
        </w:r>
      </w:hyperlink>
      <w:hyperlink r:id="rId251">
        <w:r>
          <w:rPr>
            <w:color w:val="000000"/>
          </w:rPr>
          <w:t xml:space="preserve"> </w:t>
        </w:r>
      </w:hyperlink>
      <w:hyperlink r:id="rId252">
        <w:r>
          <w:rPr>
            <w:b/>
            <w:color w:val="000000"/>
          </w:rPr>
          <w:t>18</w:t>
        </w:r>
      </w:hyperlink>
      <w:hyperlink r:id="rId253">
        <w:r>
          <w:rPr>
            <w:color w:val="000000"/>
          </w:rPr>
          <w:t>, 573–582 (2017).</w:t>
        </w:r>
      </w:hyperlink>
    </w:p>
    <w:p w14:paraId="12A865C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54">
        <w:proofErr w:type="spellStart"/>
        <w:r>
          <w:rPr>
            <w:color w:val="000000"/>
          </w:rPr>
          <w:t>Weirauch</w:t>
        </w:r>
        <w:proofErr w:type="spellEnd"/>
        <w:r>
          <w:rPr>
            <w:color w:val="000000"/>
          </w:rPr>
          <w:t xml:space="preserve">, M. T. </w:t>
        </w:r>
      </w:hyperlink>
      <w:hyperlink r:id="rId255">
        <w:r>
          <w:rPr>
            <w:i/>
            <w:color w:val="000000"/>
          </w:rPr>
          <w:t>et al.</w:t>
        </w:r>
      </w:hyperlink>
      <w:hyperlink r:id="rId256">
        <w:r>
          <w:rPr>
            <w:color w:val="000000"/>
          </w:rPr>
          <w:t xml:space="preserve"> Determination and inference of eukaryotic transcription factor sequence specificity. </w:t>
        </w:r>
      </w:hyperlink>
      <w:hyperlink r:id="rId257">
        <w:r>
          <w:rPr>
            <w:i/>
            <w:color w:val="000000"/>
          </w:rPr>
          <w:t>Cell</w:t>
        </w:r>
      </w:hyperlink>
      <w:hyperlink r:id="rId258">
        <w:r>
          <w:rPr>
            <w:color w:val="000000"/>
          </w:rPr>
          <w:t xml:space="preserve"> </w:t>
        </w:r>
      </w:hyperlink>
      <w:hyperlink r:id="rId259">
        <w:r>
          <w:rPr>
            <w:b/>
            <w:color w:val="000000"/>
          </w:rPr>
          <w:t>158</w:t>
        </w:r>
      </w:hyperlink>
      <w:hyperlink r:id="rId260">
        <w:r>
          <w:rPr>
            <w:color w:val="000000"/>
          </w:rPr>
          <w:t>, (2014).</w:t>
        </w:r>
      </w:hyperlink>
    </w:p>
    <w:p w14:paraId="61555C4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61">
        <w:r>
          <w:rPr>
            <w:color w:val="000000"/>
          </w:rPr>
          <w:t xml:space="preserve">Zhu, Y. </w:t>
        </w:r>
      </w:hyperlink>
      <w:hyperlink r:id="rId262">
        <w:r>
          <w:rPr>
            <w:i/>
            <w:color w:val="000000"/>
          </w:rPr>
          <w:t>et al.</w:t>
        </w:r>
      </w:hyperlink>
      <w:hyperlink r:id="rId263">
        <w:r>
          <w:rPr>
            <w:color w:val="000000"/>
          </w:rPr>
          <w:t xml:space="preserve"> Constructing 3D interaction maps from 1D epigenomes. </w:t>
        </w:r>
      </w:hyperlink>
      <w:hyperlink r:id="rId264">
        <w:r>
          <w:rPr>
            <w:i/>
            <w:color w:val="000000"/>
          </w:rPr>
          <w:t>Nat. Commun.</w:t>
        </w:r>
      </w:hyperlink>
      <w:hyperlink r:id="rId265">
        <w:r>
          <w:rPr>
            <w:color w:val="000000"/>
          </w:rPr>
          <w:t xml:space="preserve"> </w:t>
        </w:r>
      </w:hyperlink>
      <w:hyperlink r:id="rId266">
        <w:r>
          <w:rPr>
            <w:b/>
            <w:color w:val="000000"/>
          </w:rPr>
          <w:t>7</w:t>
        </w:r>
      </w:hyperlink>
      <w:hyperlink r:id="rId267">
        <w:r>
          <w:rPr>
            <w:color w:val="000000"/>
          </w:rPr>
          <w:t>, 10812 (2016).</w:t>
        </w:r>
      </w:hyperlink>
    </w:p>
    <w:p w14:paraId="22C3147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68">
        <w:r>
          <w:rPr>
            <w:color w:val="000000"/>
          </w:rPr>
          <w:t xml:space="preserve">Liu, C. </w:t>
        </w:r>
      </w:hyperlink>
      <w:hyperlink r:id="rId269">
        <w:r>
          <w:rPr>
            <w:i/>
            <w:color w:val="000000"/>
          </w:rPr>
          <w:t>et al.</w:t>
        </w:r>
      </w:hyperlink>
      <w:hyperlink r:id="rId270">
        <w:r>
          <w:rPr>
            <w:color w:val="000000"/>
          </w:rPr>
          <w:t xml:space="preserve"> Systems-level identification of key transcription factors in immune cell specification. </w:t>
        </w:r>
      </w:hyperlink>
      <w:hyperlink r:id="rId271">
        <w:proofErr w:type="spellStart"/>
        <w:r>
          <w:rPr>
            <w:i/>
            <w:color w:val="000000"/>
          </w:rPr>
          <w:t>PLoS</w:t>
        </w:r>
        <w:proofErr w:type="spellEnd"/>
        <w:r>
          <w:rPr>
            <w:i/>
            <w:color w:val="000000"/>
          </w:rPr>
          <w:t xml:space="preserve"> </w:t>
        </w:r>
        <w:proofErr w:type="spellStart"/>
        <w:r>
          <w:rPr>
            <w:i/>
            <w:color w:val="000000"/>
          </w:rPr>
          <w:t>Comput</w:t>
        </w:r>
        <w:proofErr w:type="spellEnd"/>
        <w:r>
          <w:rPr>
            <w:i/>
            <w:color w:val="000000"/>
          </w:rPr>
          <w:t>. Biol.</w:t>
        </w:r>
      </w:hyperlink>
      <w:hyperlink r:id="rId272">
        <w:r>
          <w:rPr>
            <w:color w:val="000000"/>
          </w:rPr>
          <w:t xml:space="preserve"> </w:t>
        </w:r>
      </w:hyperlink>
      <w:hyperlink r:id="rId273">
        <w:r>
          <w:rPr>
            <w:b/>
            <w:color w:val="000000"/>
          </w:rPr>
          <w:t>18</w:t>
        </w:r>
      </w:hyperlink>
      <w:hyperlink r:id="rId274">
        <w:r>
          <w:rPr>
            <w:color w:val="000000"/>
          </w:rPr>
          <w:t>, e1010116 (2022).</w:t>
        </w:r>
      </w:hyperlink>
    </w:p>
    <w:p w14:paraId="30F439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75">
        <w:r>
          <w:rPr>
            <w:color w:val="000000"/>
          </w:rPr>
          <w:t xml:space="preserve">Chung, H. K. </w:t>
        </w:r>
      </w:hyperlink>
      <w:hyperlink r:id="rId276">
        <w:r>
          <w:rPr>
            <w:i/>
            <w:color w:val="000000"/>
          </w:rPr>
          <w:t>et al.</w:t>
        </w:r>
      </w:hyperlink>
      <w:hyperlink r:id="rId277">
        <w:r>
          <w:rPr>
            <w:color w:val="000000"/>
          </w:rPr>
          <w:t xml:space="preserve"> Multiomics atlas-assisted discovery of transcription factors enables specific cell state programming. </w:t>
        </w:r>
      </w:hyperlink>
      <w:hyperlink r:id="rId278">
        <w:proofErr w:type="spellStart"/>
        <w:r>
          <w:rPr>
            <w:i/>
            <w:color w:val="000000"/>
          </w:rPr>
          <w:t>bioRxiv</w:t>
        </w:r>
        <w:proofErr w:type="spellEnd"/>
      </w:hyperlink>
      <w:hyperlink r:id="rId279">
        <w:r>
          <w:rPr>
            <w:color w:val="000000"/>
          </w:rPr>
          <w:t xml:space="preserve"> (2023) doi:</w:t>
        </w:r>
      </w:hyperlink>
      <w:hyperlink r:id="rId280">
        <w:r>
          <w:rPr>
            <w:color w:val="000000"/>
          </w:rPr>
          <w:t>10.1101/2023.01.03.522354</w:t>
        </w:r>
      </w:hyperlink>
      <w:hyperlink r:id="rId281">
        <w:r>
          <w:rPr>
            <w:color w:val="000000"/>
          </w:rPr>
          <w:t>.</w:t>
        </w:r>
      </w:hyperlink>
    </w:p>
    <w:p w14:paraId="24592B0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82">
        <w:r>
          <w:rPr>
            <w:color w:val="000000"/>
          </w:rPr>
          <w:t xml:space="preserve">Kuhn, M. Building Predictive Models in R Using the caret Package. </w:t>
        </w:r>
      </w:hyperlink>
      <w:hyperlink r:id="rId283">
        <w:r>
          <w:rPr>
            <w:i/>
            <w:color w:val="000000"/>
          </w:rPr>
          <w:t xml:space="preserve">J. Stat. </w:t>
        </w:r>
        <w:proofErr w:type="spellStart"/>
        <w:r>
          <w:rPr>
            <w:i/>
            <w:color w:val="000000"/>
          </w:rPr>
          <w:t>Softw</w:t>
        </w:r>
        <w:proofErr w:type="spellEnd"/>
        <w:r>
          <w:rPr>
            <w:i/>
            <w:color w:val="000000"/>
          </w:rPr>
          <w:t>.</w:t>
        </w:r>
      </w:hyperlink>
      <w:hyperlink r:id="rId284">
        <w:r>
          <w:rPr>
            <w:color w:val="000000"/>
          </w:rPr>
          <w:t xml:space="preserve"> </w:t>
        </w:r>
      </w:hyperlink>
      <w:hyperlink r:id="rId285">
        <w:r>
          <w:rPr>
            <w:b/>
            <w:color w:val="000000"/>
          </w:rPr>
          <w:t>28</w:t>
        </w:r>
      </w:hyperlink>
      <w:hyperlink r:id="rId286">
        <w:r>
          <w:rPr>
            <w:color w:val="000000"/>
          </w:rPr>
          <w:t>, 1–26 (2008).</w:t>
        </w:r>
      </w:hyperlink>
    </w:p>
    <w:p w14:paraId="0BD4C4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87">
        <w:r>
          <w:rPr>
            <w:color w:val="000000"/>
          </w:rPr>
          <w:t xml:space="preserve">Ainsworth, R. I. </w:t>
        </w:r>
      </w:hyperlink>
      <w:hyperlink r:id="rId288">
        <w:r>
          <w:rPr>
            <w:i/>
            <w:color w:val="000000"/>
          </w:rPr>
          <w:t>et al.</w:t>
        </w:r>
      </w:hyperlink>
      <w:hyperlink r:id="rId289">
        <w:r>
          <w:rPr>
            <w:color w:val="000000"/>
          </w:rPr>
          <w:t xml:space="preserve"> Systems-biology analysis of rheumatoid arthritis fibroblast-like synoviocytes implicates cell line-specific transcription factor function. </w:t>
        </w:r>
      </w:hyperlink>
      <w:hyperlink r:id="rId290">
        <w:r>
          <w:rPr>
            <w:i/>
            <w:color w:val="000000"/>
          </w:rPr>
          <w:t>Nat. Commun.</w:t>
        </w:r>
      </w:hyperlink>
      <w:hyperlink r:id="rId291">
        <w:r>
          <w:rPr>
            <w:color w:val="000000"/>
          </w:rPr>
          <w:t xml:space="preserve"> </w:t>
        </w:r>
      </w:hyperlink>
      <w:hyperlink r:id="rId292">
        <w:r>
          <w:rPr>
            <w:b/>
            <w:color w:val="000000"/>
          </w:rPr>
          <w:t>13</w:t>
        </w:r>
      </w:hyperlink>
      <w:hyperlink r:id="rId293">
        <w:r>
          <w:rPr>
            <w:color w:val="000000"/>
          </w:rPr>
          <w:t>, 1–11 (2022).</w:t>
        </w:r>
      </w:hyperlink>
    </w:p>
    <w:p w14:paraId="7C7F458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39.</w:t>
      </w:r>
      <w:r>
        <w:rPr>
          <w:color w:val="000000"/>
        </w:rPr>
        <w:tab/>
      </w:r>
      <w:hyperlink r:id="rId294">
        <w:r>
          <w:rPr>
            <w:color w:val="000000"/>
          </w:rPr>
          <w:t xml:space="preserve">Denk, A. E. </w:t>
        </w:r>
      </w:hyperlink>
      <w:hyperlink r:id="rId295">
        <w:r>
          <w:rPr>
            <w:i/>
            <w:color w:val="000000"/>
          </w:rPr>
          <w:t>et al.</w:t>
        </w:r>
      </w:hyperlink>
      <w:hyperlink r:id="rId296">
        <w:r>
          <w:rPr>
            <w:color w:val="000000"/>
          </w:rPr>
          <w:t xml:space="preserve"> Slit3 inhibits Robo3-induced invasion of synovial fibroblasts in rheumatoid </w:t>
        </w:r>
        <w:r>
          <w:rPr>
            <w:color w:val="000000"/>
          </w:rPr>
          <w:lastRenderedPageBreak/>
          <w:t xml:space="preserve">arthritis. </w:t>
        </w:r>
      </w:hyperlink>
      <w:hyperlink r:id="rId297">
        <w:r>
          <w:rPr>
            <w:i/>
            <w:color w:val="000000"/>
          </w:rPr>
          <w:t xml:space="preserve">Arthritis Res. </w:t>
        </w:r>
        <w:proofErr w:type="spellStart"/>
        <w:r>
          <w:rPr>
            <w:i/>
            <w:color w:val="000000"/>
          </w:rPr>
          <w:t>Ther</w:t>
        </w:r>
        <w:proofErr w:type="spellEnd"/>
        <w:r>
          <w:rPr>
            <w:i/>
            <w:color w:val="000000"/>
          </w:rPr>
          <w:t>.</w:t>
        </w:r>
      </w:hyperlink>
      <w:hyperlink r:id="rId298">
        <w:r>
          <w:rPr>
            <w:color w:val="000000"/>
          </w:rPr>
          <w:t xml:space="preserve"> </w:t>
        </w:r>
      </w:hyperlink>
      <w:hyperlink r:id="rId299">
        <w:r>
          <w:rPr>
            <w:b/>
            <w:color w:val="000000"/>
          </w:rPr>
          <w:t>12</w:t>
        </w:r>
      </w:hyperlink>
      <w:hyperlink r:id="rId300">
        <w:r>
          <w:rPr>
            <w:color w:val="000000"/>
          </w:rPr>
          <w:t>, 1–9 (2010).</w:t>
        </w:r>
      </w:hyperlink>
    </w:p>
    <w:p w14:paraId="399A7ED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01">
        <w:r>
          <w:rPr>
            <w:color w:val="000000"/>
          </w:rPr>
          <w:t xml:space="preserve">Farrugia, M. &amp; Baron, B. The role of TNF-α in rheumatoid arthritis: a focus on regulatory T cells. </w:t>
        </w:r>
      </w:hyperlink>
      <w:hyperlink r:id="rId302">
        <w:r>
          <w:rPr>
            <w:i/>
            <w:color w:val="000000"/>
          </w:rPr>
          <w:t>Transl. Res.</w:t>
        </w:r>
      </w:hyperlink>
      <w:hyperlink r:id="rId303">
        <w:r>
          <w:rPr>
            <w:color w:val="000000"/>
          </w:rPr>
          <w:t xml:space="preserve"> </w:t>
        </w:r>
      </w:hyperlink>
      <w:hyperlink r:id="rId304">
        <w:r>
          <w:rPr>
            <w:b/>
            <w:color w:val="000000"/>
          </w:rPr>
          <w:t>2</w:t>
        </w:r>
      </w:hyperlink>
      <w:hyperlink r:id="rId305">
        <w:r>
          <w:rPr>
            <w:color w:val="000000"/>
          </w:rPr>
          <w:t>, 84–90 (2016).</w:t>
        </w:r>
      </w:hyperlink>
    </w:p>
    <w:p w14:paraId="7701E13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41.</w:t>
      </w:r>
      <w:r>
        <w:rPr>
          <w:color w:val="000000"/>
        </w:rPr>
        <w:tab/>
      </w:r>
      <w:hyperlink r:id="rId306">
        <w:proofErr w:type="spellStart"/>
        <w:r>
          <w:rPr>
            <w:color w:val="000000"/>
          </w:rPr>
          <w:t>Roghani</w:t>
        </w:r>
        <w:proofErr w:type="spellEnd"/>
        <w:r>
          <w:rPr>
            <w:color w:val="000000"/>
          </w:rPr>
          <w:t xml:space="preserve">, S. A. </w:t>
        </w:r>
      </w:hyperlink>
      <w:hyperlink r:id="rId307">
        <w:r>
          <w:rPr>
            <w:i/>
            <w:color w:val="000000"/>
          </w:rPr>
          <w:t>et al.</w:t>
        </w:r>
      </w:hyperlink>
      <w:hyperlink r:id="rId308">
        <w:r>
          <w:rPr>
            <w:color w:val="000000"/>
          </w:rPr>
          <w:t xml:space="preserve"> Investigating the correlation of the NF-</w:t>
        </w:r>
        <w:proofErr w:type="spellStart"/>
        <w:r>
          <w:rPr>
            <w:color w:val="000000"/>
          </w:rPr>
          <w:t>κB</w:t>
        </w:r>
        <w:proofErr w:type="spellEnd"/>
        <w:r>
          <w:rPr>
            <w:color w:val="000000"/>
          </w:rPr>
          <w:t xml:space="preserve"> and FoxP3 gene expression with the plasma levels of pro- and anti-inflammatory cytokines in rheumatoid arthritis patients. </w:t>
        </w:r>
      </w:hyperlink>
      <w:hyperlink r:id="rId309">
        <w:r>
          <w:rPr>
            <w:i/>
            <w:color w:val="000000"/>
          </w:rPr>
          <w:t xml:space="preserve">Clin. </w:t>
        </w:r>
        <w:proofErr w:type="spellStart"/>
        <w:r>
          <w:rPr>
            <w:i/>
            <w:color w:val="000000"/>
          </w:rPr>
          <w:t>Rheumatol</w:t>
        </w:r>
        <w:proofErr w:type="spellEnd"/>
        <w:r>
          <w:rPr>
            <w:i/>
            <w:color w:val="000000"/>
          </w:rPr>
          <w:t>.</w:t>
        </w:r>
      </w:hyperlink>
      <w:hyperlink r:id="rId310">
        <w:r>
          <w:rPr>
            <w:color w:val="000000"/>
          </w:rPr>
          <w:t xml:space="preserve"> </w:t>
        </w:r>
      </w:hyperlink>
      <w:hyperlink r:id="rId311">
        <w:r>
          <w:rPr>
            <w:b/>
            <w:color w:val="000000"/>
          </w:rPr>
          <w:t>42</w:t>
        </w:r>
      </w:hyperlink>
      <w:hyperlink r:id="rId312">
        <w:r>
          <w:rPr>
            <w:color w:val="000000"/>
          </w:rPr>
          <w:t>, 1443–1450 (2023).</w:t>
        </w:r>
      </w:hyperlink>
    </w:p>
    <w:p w14:paraId="1E28E6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13">
        <w:r>
          <w:rPr>
            <w:color w:val="000000"/>
          </w:rPr>
          <w:t xml:space="preserve">Ai, R. </w:t>
        </w:r>
      </w:hyperlink>
      <w:hyperlink r:id="rId314">
        <w:r>
          <w:rPr>
            <w:i/>
            <w:color w:val="000000"/>
          </w:rPr>
          <w:t>et al.</w:t>
        </w:r>
      </w:hyperlink>
      <w:hyperlink r:id="rId315">
        <w:r>
          <w:rPr>
            <w:color w:val="000000"/>
          </w:rPr>
          <w:t xml:space="preserve"> Comprehensive epigenetic landscape of rheumatoid arthritis fibroblast-like synoviocytes. </w:t>
        </w:r>
      </w:hyperlink>
      <w:hyperlink r:id="rId316">
        <w:r>
          <w:rPr>
            <w:i/>
            <w:color w:val="000000"/>
          </w:rPr>
          <w:t>Nat. Commun.</w:t>
        </w:r>
      </w:hyperlink>
      <w:hyperlink r:id="rId317">
        <w:r>
          <w:rPr>
            <w:color w:val="000000"/>
          </w:rPr>
          <w:t xml:space="preserve"> </w:t>
        </w:r>
      </w:hyperlink>
      <w:hyperlink r:id="rId318">
        <w:r>
          <w:rPr>
            <w:b/>
            <w:color w:val="000000"/>
          </w:rPr>
          <w:t>9</w:t>
        </w:r>
      </w:hyperlink>
      <w:hyperlink r:id="rId319">
        <w:r>
          <w:rPr>
            <w:color w:val="000000"/>
          </w:rPr>
          <w:t>, 1921 (2018).</w:t>
        </w:r>
      </w:hyperlink>
    </w:p>
    <w:p w14:paraId="222A08F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20">
        <w:r>
          <w:rPr>
            <w:color w:val="000000"/>
          </w:rPr>
          <w:t xml:space="preserve">Hilton, M. J. </w:t>
        </w:r>
      </w:hyperlink>
      <w:hyperlink r:id="rId321">
        <w:r>
          <w:rPr>
            <w:i/>
            <w:color w:val="000000"/>
          </w:rPr>
          <w:t>et al.</w:t>
        </w:r>
      </w:hyperlink>
      <w:hyperlink r:id="rId322">
        <w:r>
          <w:rPr>
            <w:color w:val="000000"/>
          </w:rPr>
          <w:t xml:space="preserve"> Notch signaling maintains bone marrow mesenchymal progenitors by suppressing osteoblast differentiation. </w:t>
        </w:r>
      </w:hyperlink>
      <w:hyperlink r:id="rId323">
        <w:r>
          <w:rPr>
            <w:i/>
            <w:color w:val="000000"/>
          </w:rPr>
          <w:t>Nat. Med.</w:t>
        </w:r>
      </w:hyperlink>
      <w:hyperlink r:id="rId324">
        <w:r>
          <w:rPr>
            <w:color w:val="000000"/>
          </w:rPr>
          <w:t xml:space="preserve"> </w:t>
        </w:r>
      </w:hyperlink>
      <w:hyperlink r:id="rId325">
        <w:r>
          <w:rPr>
            <w:b/>
            <w:color w:val="000000"/>
          </w:rPr>
          <w:t>14</w:t>
        </w:r>
      </w:hyperlink>
      <w:hyperlink r:id="rId326">
        <w:r>
          <w:rPr>
            <w:color w:val="000000"/>
          </w:rPr>
          <w:t>, 306–314 (2008).</w:t>
        </w:r>
      </w:hyperlink>
    </w:p>
    <w:p w14:paraId="41A750D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27">
        <w:r>
          <w:rPr>
            <w:color w:val="000000"/>
          </w:rPr>
          <w:t xml:space="preserve">Wei, K. </w:t>
        </w:r>
      </w:hyperlink>
      <w:hyperlink r:id="rId328">
        <w:r>
          <w:rPr>
            <w:i/>
            <w:color w:val="000000"/>
          </w:rPr>
          <w:t>et al.</w:t>
        </w:r>
      </w:hyperlink>
      <w:hyperlink r:id="rId329">
        <w:r>
          <w:rPr>
            <w:color w:val="000000"/>
          </w:rPr>
          <w:t xml:space="preserve"> Notch signaling drives synovial fibroblast identity and arthritis pathology. </w:t>
        </w:r>
      </w:hyperlink>
      <w:hyperlink r:id="rId330">
        <w:r>
          <w:rPr>
            <w:i/>
            <w:color w:val="000000"/>
          </w:rPr>
          <w:t>Nature</w:t>
        </w:r>
      </w:hyperlink>
      <w:hyperlink r:id="rId331">
        <w:r>
          <w:rPr>
            <w:color w:val="000000"/>
          </w:rPr>
          <w:t xml:space="preserve"> </w:t>
        </w:r>
      </w:hyperlink>
      <w:hyperlink r:id="rId332">
        <w:r>
          <w:rPr>
            <w:b/>
            <w:color w:val="000000"/>
          </w:rPr>
          <w:t>582</w:t>
        </w:r>
      </w:hyperlink>
      <w:hyperlink r:id="rId333">
        <w:r>
          <w:rPr>
            <w:color w:val="000000"/>
          </w:rPr>
          <w:t>, 259–264 (2020).</w:t>
        </w:r>
      </w:hyperlink>
    </w:p>
    <w:p w14:paraId="4AD5F34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34">
        <w:r>
          <w:rPr>
            <w:color w:val="000000"/>
          </w:rPr>
          <w:t xml:space="preserve">Bottini, A. </w:t>
        </w:r>
      </w:hyperlink>
      <w:hyperlink r:id="rId335">
        <w:r>
          <w:rPr>
            <w:i/>
            <w:color w:val="000000"/>
          </w:rPr>
          <w:t>et al.</w:t>
        </w:r>
      </w:hyperlink>
      <w:hyperlink r:id="rId336">
        <w:r>
          <w:rPr>
            <w:color w:val="000000"/>
          </w:rPr>
          <w:t xml:space="preserve"> PTPN14 phosphatase and YAP promote TGFβ </w:t>
        </w:r>
        <w:proofErr w:type="spellStart"/>
        <w:r>
          <w:rPr>
            <w:color w:val="000000"/>
          </w:rPr>
          <w:t>signalling</w:t>
        </w:r>
        <w:proofErr w:type="spellEnd"/>
        <w:r>
          <w:rPr>
            <w:color w:val="000000"/>
          </w:rPr>
          <w:t xml:space="preserve"> in rheumatoid synoviocytes. </w:t>
        </w:r>
      </w:hyperlink>
      <w:hyperlink r:id="rId337">
        <w:r>
          <w:rPr>
            <w:i/>
            <w:color w:val="000000"/>
          </w:rPr>
          <w:t>Ann. Rheum. Dis.</w:t>
        </w:r>
      </w:hyperlink>
      <w:hyperlink r:id="rId338">
        <w:r>
          <w:rPr>
            <w:color w:val="000000"/>
          </w:rPr>
          <w:t xml:space="preserve"> </w:t>
        </w:r>
      </w:hyperlink>
      <w:hyperlink r:id="rId339">
        <w:r>
          <w:rPr>
            <w:b/>
            <w:color w:val="000000"/>
          </w:rPr>
          <w:t>78</w:t>
        </w:r>
      </w:hyperlink>
      <w:hyperlink r:id="rId340">
        <w:r>
          <w:rPr>
            <w:color w:val="000000"/>
          </w:rPr>
          <w:t>, 600–609 (2019).</w:t>
        </w:r>
      </w:hyperlink>
    </w:p>
    <w:p w14:paraId="0CE3694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41">
        <w:r>
          <w:rPr>
            <w:color w:val="000000"/>
          </w:rPr>
          <w:t xml:space="preserve">Ma, B. &amp; </w:t>
        </w:r>
        <w:proofErr w:type="spellStart"/>
        <w:r>
          <w:rPr>
            <w:color w:val="000000"/>
          </w:rPr>
          <w:t>Hottiger</w:t>
        </w:r>
        <w:proofErr w:type="spellEnd"/>
        <w:r>
          <w:rPr>
            <w:color w:val="000000"/>
          </w:rPr>
          <w:t xml:space="preserve">, M. O. Crosstalk between </w:t>
        </w:r>
        <w:proofErr w:type="spellStart"/>
        <w:r>
          <w:rPr>
            <w:color w:val="000000"/>
          </w:rPr>
          <w:t>Wnt</w:t>
        </w:r>
        <w:proofErr w:type="spellEnd"/>
        <w:r>
          <w:rPr>
            <w:color w:val="000000"/>
          </w:rPr>
          <w:t>/β-Catenin and NF-</w:t>
        </w:r>
        <w:proofErr w:type="spellStart"/>
        <w:r>
          <w:rPr>
            <w:color w:val="000000"/>
          </w:rPr>
          <w:t>κB</w:t>
        </w:r>
        <w:proofErr w:type="spellEnd"/>
        <w:r>
          <w:rPr>
            <w:color w:val="000000"/>
          </w:rPr>
          <w:t xml:space="preserve"> Signaling Pathway during Inflammation. </w:t>
        </w:r>
      </w:hyperlink>
      <w:hyperlink r:id="rId342">
        <w:r>
          <w:rPr>
            <w:i/>
            <w:color w:val="000000"/>
          </w:rPr>
          <w:t>Front. Immunol.</w:t>
        </w:r>
      </w:hyperlink>
      <w:hyperlink r:id="rId343">
        <w:r>
          <w:rPr>
            <w:color w:val="000000"/>
          </w:rPr>
          <w:t xml:space="preserve"> </w:t>
        </w:r>
      </w:hyperlink>
      <w:hyperlink r:id="rId344">
        <w:r>
          <w:rPr>
            <w:b/>
            <w:color w:val="000000"/>
          </w:rPr>
          <w:t>7</w:t>
        </w:r>
      </w:hyperlink>
      <w:hyperlink r:id="rId345">
        <w:r>
          <w:rPr>
            <w:color w:val="000000"/>
          </w:rPr>
          <w:t>, 221254 (2016).</w:t>
        </w:r>
      </w:hyperlink>
    </w:p>
    <w:p w14:paraId="0B4990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46">
        <w:r>
          <w:rPr>
            <w:color w:val="000000"/>
          </w:rPr>
          <w:t xml:space="preserve">Nagata, K. </w:t>
        </w:r>
      </w:hyperlink>
      <w:hyperlink r:id="rId347">
        <w:r>
          <w:rPr>
            <w:i/>
            <w:color w:val="000000"/>
          </w:rPr>
          <w:t>et al.</w:t>
        </w:r>
      </w:hyperlink>
      <w:hyperlink r:id="rId348">
        <w:r>
          <w:rPr>
            <w:color w:val="000000"/>
          </w:rPr>
          <w:t xml:space="preserve"> Runx2 and Runx3 differentially regulate articular chondrocytes during surgically induced osteoarthritis development. </w:t>
        </w:r>
      </w:hyperlink>
      <w:hyperlink r:id="rId349">
        <w:r>
          <w:rPr>
            <w:i/>
            <w:color w:val="000000"/>
          </w:rPr>
          <w:t>Nat. Commun.</w:t>
        </w:r>
      </w:hyperlink>
      <w:hyperlink r:id="rId350">
        <w:r>
          <w:rPr>
            <w:color w:val="000000"/>
          </w:rPr>
          <w:t xml:space="preserve"> </w:t>
        </w:r>
      </w:hyperlink>
      <w:hyperlink r:id="rId351">
        <w:r>
          <w:rPr>
            <w:b/>
            <w:color w:val="000000"/>
          </w:rPr>
          <w:t>13</w:t>
        </w:r>
      </w:hyperlink>
      <w:hyperlink r:id="rId352">
        <w:r>
          <w:rPr>
            <w:color w:val="000000"/>
          </w:rPr>
          <w:t>, 6187 (2022).</w:t>
        </w:r>
      </w:hyperlink>
    </w:p>
    <w:p w14:paraId="20354BDC" w14:textId="77777777" w:rsidR="006F371C" w:rsidRDefault="003C3B5E">
      <w:pPr>
        <w:widowControl w:val="0"/>
        <w:pBdr>
          <w:top w:val="nil"/>
          <w:left w:val="nil"/>
          <w:bottom w:val="nil"/>
          <w:right w:val="nil"/>
          <w:between w:val="nil"/>
        </w:pBdr>
        <w:spacing w:after="220" w:line="480" w:lineRule="auto"/>
        <w:ind w:left="440" w:hanging="440"/>
        <w:rPr>
          <w:color w:val="000000"/>
        </w:rPr>
      </w:pPr>
      <w:r>
        <w:rPr>
          <w:color w:val="000000"/>
        </w:rPr>
        <w:t>48.</w:t>
      </w:r>
      <w:r>
        <w:rPr>
          <w:color w:val="000000"/>
        </w:rPr>
        <w:tab/>
      </w:r>
      <w:hyperlink r:id="rId353">
        <w:proofErr w:type="spellStart"/>
        <w:r>
          <w:rPr>
            <w:color w:val="000000"/>
          </w:rPr>
          <w:t>Meednu</w:t>
        </w:r>
        <w:proofErr w:type="spellEnd"/>
        <w:r>
          <w:rPr>
            <w:color w:val="000000"/>
          </w:rPr>
          <w:t xml:space="preserve">, N. </w:t>
        </w:r>
      </w:hyperlink>
      <w:hyperlink r:id="rId354">
        <w:r>
          <w:rPr>
            <w:i/>
            <w:color w:val="000000"/>
          </w:rPr>
          <w:t>et al.</w:t>
        </w:r>
      </w:hyperlink>
      <w:hyperlink r:id="rId355">
        <w:r>
          <w:rPr>
            <w:color w:val="000000"/>
          </w:rPr>
          <w:t xml:space="preserve"> Dynamic spectrum of ectopic lymphoid B cell activation and hypermutation in the RA synovium characterized by NR4A nuclear receptor expression. </w:t>
        </w:r>
      </w:hyperlink>
      <w:hyperlink r:id="rId356">
        <w:r>
          <w:rPr>
            <w:i/>
            <w:color w:val="000000"/>
          </w:rPr>
          <w:t>Cell Rep.</w:t>
        </w:r>
      </w:hyperlink>
      <w:hyperlink r:id="rId357">
        <w:r>
          <w:rPr>
            <w:color w:val="000000"/>
          </w:rPr>
          <w:t xml:space="preserve"> </w:t>
        </w:r>
      </w:hyperlink>
      <w:hyperlink r:id="rId358">
        <w:r>
          <w:rPr>
            <w:b/>
            <w:color w:val="000000"/>
          </w:rPr>
          <w:t>39</w:t>
        </w:r>
      </w:hyperlink>
      <w:hyperlink r:id="rId359">
        <w:r>
          <w:rPr>
            <w:color w:val="000000"/>
          </w:rPr>
          <w:t>, 110766 (2022).</w:t>
        </w:r>
      </w:hyperlink>
    </w:p>
    <w:p w14:paraId="37ABF03E" w14:textId="77777777" w:rsidR="006F371C" w:rsidRDefault="006F371C">
      <w:pPr>
        <w:widowControl w:val="0"/>
        <w:pBdr>
          <w:top w:val="nil"/>
          <w:left w:val="nil"/>
          <w:bottom w:val="nil"/>
          <w:right w:val="nil"/>
          <w:between w:val="nil"/>
        </w:pBdr>
        <w:spacing w:after="220" w:line="360" w:lineRule="auto"/>
        <w:ind w:left="440" w:hanging="440"/>
      </w:pPr>
    </w:p>
    <w:p w14:paraId="5A2C52A3" w14:textId="77777777" w:rsidR="006F371C" w:rsidRDefault="003C3B5E">
      <w:pPr>
        <w:pStyle w:val="Heading3"/>
        <w:spacing w:line="360" w:lineRule="auto"/>
      </w:pPr>
      <w:bookmarkStart w:id="374" w:name="_3as4poj" w:colFirst="0" w:colLast="0"/>
      <w:bookmarkEnd w:id="374"/>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7777777" w:rsidR="006F371C" w:rsidRDefault="006F371C">
      <w:pPr>
        <w:spacing w:line="360" w:lineRule="auto"/>
      </w:pPr>
    </w:p>
    <w:p w14:paraId="35ED2C09" w14:textId="77777777" w:rsidR="006F371C" w:rsidRDefault="003C3B5E">
      <w:pPr>
        <w:pStyle w:val="Heading3"/>
        <w:spacing w:line="360" w:lineRule="auto"/>
      </w:pPr>
      <w:bookmarkStart w:id="375" w:name="_1pxezwc" w:colFirst="0" w:colLast="0"/>
      <w:bookmarkEnd w:id="375"/>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376" w:name="_49x2ik5" w:colFirst="0" w:colLast="0"/>
      <w:bookmarkEnd w:id="376"/>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377" w:name="_147n2zr" w:colFirst="0" w:colLast="0"/>
      <w:bookmarkEnd w:id="377"/>
      <w:r>
        <w:br w:type="page"/>
      </w:r>
    </w:p>
    <w:p w14:paraId="1D21D024" w14:textId="77777777" w:rsidR="006F371C" w:rsidRDefault="003C3B5E">
      <w:pPr>
        <w:pStyle w:val="Heading3"/>
        <w:spacing w:line="360" w:lineRule="auto"/>
      </w:pPr>
      <w:bookmarkStart w:id="378" w:name="_3o7alnk" w:colFirst="0" w:colLast="0"/>
      <w:bookmarkEnd w:id="378"/>
      <w:r>
        <w:lastRenderedPageBreak/>
        <w:t>Supplementary Figures</w:t>
      </w:r>
    </w:p>
    <w:p w14:paraId="353AA9E7" w14:textId="2C73B15A" w:rsidR="006F371C" w:rsidRDefault="003C3B5E">
      <w:pPr>
        <w:pStyle w:val="Heading4"/>
        <w:spacing w:line="360" w:lineRule="auto"/>
        <w:rPr>
          <w:b w:val="0"/>
        </w:rPr>
      </w:pPr>
      <w:bookmarkStart w:id="379" w:name="_23ckvvd" w:colFirst="0" w:colLast="0"/>
      <w:bookmarkEnd w:id="379"/>
      <w:r>
        <w:t xml:space="preserve">Fig. S1 </w:t>
      </w:r>
      <w:del w:id="380" w:author="Liu, Cong" w:date="2024-12-22T11:21:00Z" w16du:dateUtc="2024-12-22T19:21:00Z">
        <w:r w:rsidDel="00D45960">
          <w:delText>Co-embedding of multi-omics data</w:delText>
        </w:r>
      </w:del>
      <w:ins w:id="381" w:author="Liu, Cong" w:date="2024-12-22T11:21:00Z" w16du:dateUtc="2024-12-22T19:21:00Z">
        <w:r w:rsidR="00D45960">
          <w:t>Quality control summary for scRNA-seq and scATAC-seq</w:t>
        </w:r>
      </w:ins>
      <w:r>
        <w:t xml:space="preserve">. (A) </w:t>
      </w:r>
      <w:del w:id="382"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383" w:author="Liu, Cong" w:date="2024-12-22T11:25:00Z" w16du:dateUtc="2024-12-22T19:25:00Z">
        <w:r w:rsidDel="00D45960">
          <w:rPr>
            <w:b w:val="0"/>
          </w:rPr>
          <w:delText>.</w:delText>
        </w:r>
      </w:del>
      <w:ins w:id="384" w:author="Liu, Cong" w:date="2024-12-22T11:25:00Z">
        <w:r w:rsidR="00D45960" w:rsidRPr="00D45960">
          <w:rPr>
            <w:b w:val="0"/>
          </w:rPr>
          <w:t>Violin plots showing distributions of QC metrics</w:t>
        </w:r>
      </w:ins>
      <w:ins w:id="385" w:author="Liu, Cong" w:date="2024-12-22T11:25:00Z" w16du:dateUtc="2024-12-22T19:25:00Z">
        <w:r w:rsidR="00D45960">
          <w:rPr>
            <w:b w:val="0"/>
          </w:rPr>
          <w:t xml:space="preserve"> for scRNA-seq</w:t>
        </w:r>
      </w:ins>
      <w:ins w:id="386" w:author="Liu, Cong" w:date="2024-12-22T11:25:00Z">
        <w:r w:rsidR="00D45960" w:rsidRPr="00D45960">
          <w:rPr>
            <w:b w:val="0"/>
          </w:rPr>
          <w:t>. Median (</w:t>
        </w:r>
      </w:ins>
      <w:ins w:id="387" w:author="Liu, Cong" w:date="2024-12-22T11:26:00Z" w16du:dateUtc="2024-12-22T19:26:00Z">
        <w:r w:rsidR="00D45960">
          <w:rPr>
            <w:b w:val="0"/>
          </w:rPr>
          <w:t>points</w:t>
        </w:r>
      </w:ins>
      <w:ins w:id="388" w:author="Liu, Cong" w:date="2024-12-22T11:25:00Z">
        <w:r w:rsidR="00D45960" w:rsidRPr="00D45960">
          <w:rPr>
            <w:b w:val="0"/>
          </w:rPr>
          <w:t>) and 25th and 75th quantiles (whiskers and narrow bars) are overlaid on violin plots. Median values are also in</w:t>
        </w:r>
      </w:ins>
      <w:ins w:id="389" w:author="Liu, Cong" w:date="2024-12-22T11:27:00Z" w16du:dateUtc="2024-12-22T19:27:00Z">
        <w:r w:rsidR="00D45960">
          <w:rPr>
            <w:b w:val="0"/>
          </w:rPr>
          <w:t xml:space="preserve"> </w:t>
        </w:r>
        <w:r w:rsidR="00D45960" w:rsidRPr="00EB0147">
          <w:rPr>
            <w:bCs/>
            <w:rPrChange w:id="390" w:author="Liu, Cong" w:date="2024-12-22T11:30:00Z" w16du:dateUtc="2024-12-22T19:30:00Z">
              <w:rPr>
                <w:b w:val="0"/>
              </w:rPr>
            </w:rPrChange>
          </w:rPr>
          <w:t>Supplementary Table S2</w:t>
        </w:r>
      </w:ins>
      <w:ins w:id="391" w:author="Liu, Cong" w:date="2024-12-22T11:25:00Z">
        <w:r w:rsidR="00D45960" w:rsidRPr="00D45960">
          <w:rPr>
            <w:b w:val="0"/>
          </w:rPr>
          <w:t xml:space="preserve">. </w:t>
        </w:r>
      </w:ins>
      <w:ins w:id="392" w:author="Liu, Cong" w:date="2024-12-22T11:32:00Z" w16du:dateUtc="2024-12-22T19:32:00Z">
        <w:r w:rsidR="00A04E1E">
          <w:rPr>
            <w:b w:val="0"/>
          </w:rPr>
          <w:t>From left to right are QC</w:t>
        </w:r>
      </w:ins>
      <w:ins w:id="393" w:author="Liu, Cong" w:date="2024-12-22T11:33:00Z" w16du:dateUtc="2024-12-22T19:33:00Z">
        <w:r w:rsidR="00A04E1E">
          <w:rPr>
            <w:b w:val="0"/>
          </w:rPr>
          <w:t xml:space="preserve"> plots for percent of mitochondrial gene </w:t>
        </w:r>
      </w:ins>
      <w:ins w:id="394" w:author="Liu, Cong" w:date="2024-12-22T11:34:00Z" w16du:dateUtc="2024-12-22T19:34:00Z">
        <w:r w:rsidR="00A04E1E">
          <w:rPr>
            <w:b w:val="0"/>
          </w:rPr>
          <w:t>reads</w:t>
        </w:r>
      </w:ins>
      <w:ins w:id="395" w:author="Liu, Cong" w:date="2024-12-22T11:33:00Z" w16du:dateUtc="2024-12-22T19:33:00Z">
        <w:r w:rsidR="00A04E1E">
          <w:rPr>
            <w:b w:val="0"/>
          </w:rPr>
          <w:t xml:space="preserve">, </w:t>
        </w:r>
      </w:ins>
      <w:ins w:id="396" w:author="Liu, Cong" w:date="2024-12-22T11:34:00Z" w16du:dateUtc="2024-12-22T19:34:00Z">
        <w:r w:rsidR="00A04E1E">
          <w:rPr>
            <w:b w:val="0"/>
          </w:rPr>
          <w:t xml:space="preserve">percent of </w:t>
        </w:r>
      </w:ins>
      <w:ins w:id="397" w:author="Liu, Cong" w:date="2024-12-22T11:33:00Z" w16du:dateUtc="2024-12-22T19:33:00Z">
        <w:r w:rsidR="00A04E1E">
          <w:rPr>
            <w:b w:val="0"/>
          </w:rPr>
          <w:t xml:space="preserve">ribosomal gene </w:t>
        </w:r>
      </w:ins>
      <w:ins w:id="398" w:author="Liu, Cong" w:date="2024-12-22T11:34:00Z" w16du:dateUtc="2024-12-22T19:34:00Z">
        <w:r w:rsidR="00A04E1E">
          <w:rPr>
            <w:b w:val="0"/>
          </w:rPr>
          <w:t>reads</w:t>
        </w:r>
      </w:ins>
      <w:ins w:id="399" w:author="Liu, Cong" w:date="2024-12-22T11:33:00Z" w16du:dateUtc="2024-12-22T19:33:00Z">
        <w:r w:rsidR="00A04E1E">
          <w:rPr>
            <w:b w:val="0"/>
          </w:rPr>
          <w:t>,</w:t>
        </w:r>
      </w:ins>
      <w:ins w:id="400" w:author="Liu, Cong" w:date="2024-12-22T11:34:00Z" w16du:dateUtc="2024-12-22T19:34:00Z">
        <w:r w:rsidR="00A04E1E">
          <w:rPr>
            <w:b w:val="0"/>
          </w:rPr>
          <w:t xml:space="preserve"> number of transcripts per cell, number of genes per c</w:t>
        </w:r>
      </w:ins>
      <w:ins w:id="401" w:author="Liu, Cong" w:date="2024-12-22T11:35:00Z" w16du:dateUtc="2024-12-22T19:35:00Z">
        <w:r w:rsidR="00A04E1E">
          <w:rPr>
            <w:b w:val="0"/>
          </w:rPr>
          <w:t>ell, and complexity</w:t>
        </w:r>
      </w:ins>
      <w:ins w:id="402" w:author="Liu, Cong" w:date="2024-12-22T11:37:00Z" w16du:dateUtc="2024-12-22T19:37:00Z">
        <w:r w:rsidR="00A04E1E">
          <w:rPr>
            <w:b w:val="0"/>
          </w:rPr>
          <w:t xml:space="preserve"> (number of genes detected per UMI).</w:t>
        </w:r>
      </w:ins>
      <w:ins w:id="403" w:author="Liu, Cong" w:date="2024-12-22T11:38:00Z" w16du:dateUtc="2024-12-22T19:38:00Z">
        <w:r w:rsidR="002B4E90">
          <w:rPr>
            <w:b w:val="0"/>
          </w:rPr>
          <w:t xml:space="preserve"> The QC metrics indicate the high quality of scRNA-seq data.</w:t>
        </w:r>
      </w:ins>
      <w:ins w:id="404" w:author="Liu, Cong" w:date="2024-12-22T11:33:00Z" w16du:dateUtc="2024-12-22T19:33:00Z">
        <w:r w:rsidR="00A04E1E">
          <w:rPr>
            <w:b w:val="0"/>
          </w:rPr>
          <w:t xml:space="preserve"> </w:t>
        </w:r>
      </w:ins>
      <w:del w:id="405" w:author="Liu, Cong" w:date="2024-12-22T11:27:00Z" w16du:dateUtc="2024-12-22T19:27:00Z">
        <w:r w:rsidDel="00D45960">
          <w:rPr>
            <w:b w:val="0"/>
          </w:rPr>
          <w:delText xml:space="preserve"> </w:delText>
        </w:r>
      </w:del>
      <w:r>
        <w:t xml:space="preserve">(B) </w:t>
      </w:r>
      <w:r>
        <w:rPr>
          <w:b w:val="0"/>
        </w:rPr>
        <w:t xml:space="preserve">UMAP colored by </w:t>
      </w:r>
      <w:del w:id="406" w:author="Liu, Cong" w:date="2024-12-22T15:10:00Z" w16du:dateUtc="2024-12-22T23:10:00Z">
        <w:r w:rsidDel="00FD1434">
          <w:rPr>
            <w:b w:val="0"/>
          </w:rPr>
          <w:delText>11 major cell type</w:delText>
        </w:r>
      </w:del>
      <w:ins w:id="407" w:author="Liu, Cong" w:date="2024-12-22T15:10:00Z" w16du:dateUtc="2024-12-22T23:10:00Z">
        <w:r w:rsidR="00FD1434">
          <w:rPr>
            <w:b w:val="0"/>
          </w:rPr>
          <w:t>sample</w:t>
        </w:r>
      </w:ins>
      <w:r>
        <w:rPr>
          <w:b w:val="0"/>
        </w:rPr>
        <w:t xml:space="preserve">s (left) and </w:t>
      </w:r>
      <w:del w:id="408" w:author="Liu, Cong" w:date="2024-12-22T15:10:00Z" w16du:dateUtc="2024-12-22T23:10:00Z">
        <w:r w:rsidDel="00FD1434">
          <w:rPr>
            <w:b w:val="0"/>
          </w:rPr>
          <w:delText xml:space="preserve">assays </w:delText>
        </w:r>
      </w:del>
      <w:ins w:id="409" w:author="Liu, Cong" w:date="2024-12-22T15:10:00Z" w16du:dateUtc="2024-12-22T23:10:00Z">
        <w:r w:rsidR="00FD1434">
          <w:rPr>
            <w:b w:val="0"/>
          </w:rPr>
          <w:t>cell types</w:t>
        </w:r>
        <w:r w:rsidR="00FD1434">
          <w:rPr>
            <w:b w:val="0"/>
          </w:rPr>
          <w:t xml:space="preserve"> </w:t>
        </w:r>
      </w:ins>
      <w:r>
        <w:rPr>
          <w:b w:val="0"/>
        </w:rPr>
        <w:t xml:space="preserve">(right) in </w:t>
      </w:r>
      <w:ins w:id="410" w:author="Liu, Cong" w:date="2024-12-22T15:10:00Z" w16du:dateUtc="2024-12-22T23:10:00Z">
        <w:r w:rsidR="00FD1434">
          <w:rPr>
            <w:b w:val="0"/>
          </w:rPr>
          <w:t>the sc</w:t>
        </w:r>
      </w:ins>
      <w:ins w:id="411" w:author="Liu, Cong" w:date="2024-12-22T15:11:00Z" w16du:dateUtc="2024-12-22T23:11:00Z">
        <w:r w:rsidR="00FD1434">
          <w:rPr>
            <w:b w:val="0"/>
          </w:rPr>
          <w:t xml:space="preserve">RNA-seq </w:t>
        </w:r>
      </w:ins>
      <w:r>
        <w:rPr>
          <w:b w:val="0"/>
        </w:rPr>
        <w:t xml:space="preserve">cells from </w:t>
      </w:r>
      <w:ins w:id="412" w:author="Liu, Cong" w:date="2024-12-22T15:11:00Z" w16du:dateUtc="2024-12-22T23:11:00Z">
        <w:r w:rsidR="00FD1434">
          <w:rPr>
            <w:b w:val="0"/>
          </w:rPr>
          <w:t xml:space="preserve">all the </w:t>
        </w:r>
      </w:ins>
      <w:del w:id="413" w:author="Liu, Cong" w:date="2024-12-22T15:11:00Z" w16du:dateUtc="2024-12-22T23:11:00Z">
        <w:r w:rsidDel="00FD1434">
          <w:rPr>
            <w:b w:val="0"/>
          </w:rPr>
          <w:delText xml:space="preserve">both scRNA-seq and scATAC-seq for the same control </w:delText>
        </w:r>
      </w:del>
      <w:r>
        <w:rPr>
          <w:b w:val="0"/>
        </w:rPr>
        <w:t>sample</w:t>
      </w:r>
      <w:ins w:id="414" w:author="Liu, Cong" w:date="2024-12-22T15:11:00Z" w16du:dateUtc="2024-12-22T23:11:00Z">
        <w:r w:rsidR="00FD1434">
          <w:rPr>
            <w:b w:val="0"/>
          </w:rPr>
          <w:t>s</w:t>
        </w:r>
      </w:ins>
      <w:r>
        <w:rPr>
          <w:b w:val="0"/>
        </w:rPr>
        <w:t>.</w:t>
      </w:r>
      <w:ins w:id="415" w:author="Liu, Cong" w:date="2024-12-22T19:57:00Z" w16du:dateUtc="2024-12-23T03:57:00Z">
        <w:r w:rsidR="00E467A2">
          <w:rPr>
            <w:b w:val="0"/>
          </w:rPr>
          <w:t xml:space="preserve"> scRNA-seq cells are </w:t>
        </w:r>
      </w:ins>
      <w:ins w:id="416" w:author="Liu, Cong" w:date="2024-12-22T19:58:00Z" w16du:dateUtc="2024-12-23T03:58:00Z">
        <w:r w:rsidR="00E467A2">
          <w:rPr>
            <w:b w:val="0"/>
          </w:rPr>
          <w:t>diffused evenly across the sample space, demonstrating a good integration across samples.</w:t>
        </w:r>
      </w:ins>
      <w:r>
        <w:rPr>
          <w:b w:val="0"/>
        </w:rPr>
        <w:t xml:space="preserve"> </w:t>
      </w:r>
      <w:moveFromRangeStart w:id="417" w:author="Liu, Cong" w:date="2024-12-22T19:54:00Z" w:name="move185789697"/>
      <w:moveFrom w:id="418" w:author="Liu, Cong" w:date="2024-12-22T19:54:00Z" w16du:dateUtc="2024-12-23T03:54:00Z">
        <w:r w:rsidRPr="000D72BA" w:rsidDel="0023518D">
          <w:rPr>
            <w:bCs/>
            <w:rPrChange w:id="419"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420" w:author="Liu, Cong" w:date="2024-12-22T19:55:00Z" w16du:dateUtc="2024-12-23T03:55:00Z">
              <w:rPr>
                <w:b w:val="0"/>
              </w:rPr>
            </w:rPrChange>
          </w:rPr>
          <w:t xml:space="preserve">. </w:t>
        </w:r>
      </w:moveFrom>
      <w:moveFromRangeEnd w:id="417"/>
      <w:ins w:id="421" w:author="Liu, Cong" w:date="2024-12-22T19:54:00Z" w16du:dateUtc="2024-12-23T03:54:00Z">
        <w:r w:rsidR="0023518D" w:rsidRPr="000D72BA">
          <w:rPr>
            <w:bCs/>
            <w:rPrChange w:id="422" w:author="Liu, Cong" w:date="2024-12-22T19:55:00Z" w16du:dateUtc="2024-12-23T03:55:00Z">
              <w:rPr>
                <w:b w:val="0"/>
              </w:rPr>
            </w:rPrChange>
          </w:rPr>
          <w:t>(C)</w:t>
        </w:r>
        <w:r w:rsidR="0023518D">
          <w:rPr>
            <w:b w:val="0"/>
          </w:rPr>
          <w:t xml:space="preserve"> </w:t>
        </w:r>
      </w:ins>
      <w:ins w:id="423" w:author="Liu, Cong" w:date="2024-12-22T19:55:00Z" w16du:dateUtc="2024-12-23T03:55:00Z">
        <w:r w:rsidR="000D72BA" w:rsidRPr="00D45960">
          <w:rPr>
            <w:b w:val="0"/>
          </w:rPr>
          <w:t>Violin plots showing distributions of QC metrics</w:t>
        </w:r>
        <w:r w:rsidR="000D72BA">
          <w:rPr>
            <w:b w:val="0"/>
          </w:rPr>
          <w:t xml:space="preserve"> for sc</w:t>
        </w:r>
        <w:r w:rsidR="000D72BA">
          <w:rPr>
            <w:b w:val="0"/>
          </w:rPr>
          <w:t>AT</w:t>
        </w:r>
        <w:r w:rsidR="000D72BA">
          <w:rPr>
            <w:b w:val="0"/>
          </w:rPr>
          <w:t>A</w:t>
        </w:r>
        <w:r w:rsidR="000D72BA">
          <w:rPr>
            <w:b w:val="0"/>
          </w:rPr>
          <w:t>C</w:t>
        </w:r>
        <w:r w:rsidR="000D72BA">
          <w:rPr>
            <w:b w:val="0"/>
          </w:rPr>
          <w:t>-seq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424" w:author="Liu, Cong" w:date="2024-12-22T19:56:00Z" w16du:dateUtc="2024-12-23T03:56:00Z">
        <w:r w:rsidR="000E6ACF">
          <w:rPr>
            <w:b w:val="0"/>
          </w:rPr>
          <w:t xml:space="preserve">fraction </w:t>
        </w:r>
      </w:ins>
      <w:ins w:id="425" w:author="Liu, Cong" w:date="2024-12-22T19:55:00Z" w16du:dateUtc="2024-12-23T03:55:00Z">
        <w:r w:rsidR="000D72BA">
          <w:rPr>
            <w:b w:val="0"/>
          </w:rPr>
          <w:t>of reads</w:t>
        </w:r>
      </w:ins>
      <w:ins w:id="426" w:author="Liu, Cong" w:date="2024-12-22T19:56:00Z" w16du:dateUtc="2024-12-23T03:56:00Z">
        <w:r w:rsidR="000E6ACF">
          <w:rPr>
            <w:b w:val="0"/>
          </w:rPr>
          <w:t xml:space="preserve"> in TSS</w:t>
        </w:r>
      </w:ins>
      <w:ins w:id="427" w:author="Liu, Cong" w:date="2024-12-22T19:55:00Z" w16du:dateUtc="2024-12-23T03:55:00Z">
        <w:r w:rsidR="000D72BA">
          <w:rPr>
            <w:b w:val="0"/>
          </w:rPr>
          <w:t xml:space="preserve">, </w:t>
        </w:r>
      </w:ins>
      <w:ins w:id="428" w:author="Liu, Cong" w:date="2024-12-22T19:56:00Z" w16du:dateUtc="2024-12-23T03:56:00Z">
        <w:r w:rsidR="000E6ACF">
          <w:rPr>
            <w:b w:val="0"/>
          </w:rPr>
          <w:t>fraction</w:t>
        </w:r>
      </w:ins>
      <w:ins w:id="429" w:author="Liu, Cong" w:date="2024-12-22T19:55:00Z" w16du:dateUtc="2024-12-23T03:55:00Z">
        <w:r w:rsidR="000D72BA">
          <w:rPr>
            <w:b w:val="0"/>
          </w:rPr>
          <w:t xml:space="preserve"> of </w:t>
        </w:r>
      </w:ins>
      <w:ins w:id="430" w:author="Liu, Cong" w:date="2024-12-22T19:56:00Z" w16du:dateUtc="2024-12-23T03:56:00Z">
        <w:r w:rsidR="000E6ACF">
          <w:rPr>
            <w:b w:val="0"/>
          </w:rPr>
          <w:t>reads in peaks</w:t>
        </w:r>
      </w:ins>
      <w:ins w:id="431" w:author="Liu, Cong" w:date="2024-12-22T19:55:00Z" w16du:dateUtc="2024-12-23T03:55:00Z">
        <w:r w:rsidR="000D72BA">
          <w:rPr>
            <w:b w:val="0"/>
          </w:rPr>
          <w:t xml:space="preserve">, number of </w:t>
        </w:r>
      </w:ins>
      <w:ins w:id="432" w:author="Liu, Cong" w:date="2024-12-22T19:56:00Z" w16du:dateUtc="2024-12-23T03:56:00Z">
        <w:r w:rsidR="000E6ACF">
          <w:rPr>
            <w:b w:val="0"/>
          </w:rPr>
          <w:t>unique fragments</w:t>
        </w:r>
      </w:ins>
      <w:ins w:id="433" w:author="Liu, Cong" w:date="2024-12-22T19:55:00Z" w16du:dateUtc="2024-12-23T03:55:00Z">
        <w:r w:rsidR="000D72BA">
          <w:rPr>
            <w:b w:val="0"/>
          </w:rPr>
          <w:t xml:space="preserve"> per cell, and </w:t>
        </w:r>
      </w:ins>
      <w:ins w:id="434" w:author="Liu, Cong" w:date="2024-12-22T19:56:00Z" w16du:dateUtc="2024-12-23T03:56:00Z">
        <w:r w:rsidR="000E6ACF">
          <w:rPr>
            <w:b w:val="0"/>
          </w:rPr>
          <w:t>TSS enrichment</w:t>
        </w:r>
      </w:ins>
      <w:ins w:id="435" w:author="Liu, Cong" w:date="2024-12-22T19:55:00Z" w16du:dateUtc="2024-12-23T03:55:00Z">
        <w:r w:rsidR="000D72BA">
          <w:rPr>
            <w:b w:val="0"/>
          </w:rPr>
          <w:t>. The QC metrics indicate the high quality of sc</w:t>
        </w:r>
      </w:ins>
      <w:ins w:id="436" w:author="Liu, Cong" w:date="2024-12-22T19:56:00Z" w16du:dateUtc="2024-12-23T03:56:00Z">
        <w:r w:rsidR="000E6ACF">
          <w:rPr>
            <w:b w:val="0"/>
          </w:rPr>
          <w:t>AT</w:t>
        </w:r>
      </w:ins>
      <w:ins w:id="437" w:author="Liu, Cong" w:date="2024-12-22T19:55:00Z" w16du:dateUtc="2024-12-23T03:55:00Z">
        <w:r w:rsidR="000D72BA">
          <w:rPr>
            <w:b w:val="0"/>
          </w:rPr>
          <w:t>A</w:t>
        </w:r>
      </w:ins>
      <w:ins w:id="438" w:author="Liu, Cong" w:date="2024-12-22T19:57:00Z" w16du:dateUtc="2024-12-23T03:57:00Z">
        <w:r w:rsidR="000E6ACF">
          <w:rPr>
            <w:b w:val="0"/>
          </w:rPr>
          <w:t>C</w:t>
        </w:r>
      </w:ins>
      <w:ins w:id="439" w:author="Liu, Cong" w:date="2024-12-22T19:55:00Z" w16du:dateUtc="2024-12-23T03:55:00Z">
        <w:r w:rsidR="000D72BA">
          <w:rPr>
            <w:b w:val="0"/>
          </w:rPr>
          <w:t xml:space="preserve">-seq data. </w:t>
        </w:r>
      </w:ins>
      <w:ins w:id="440" w:author="Liu, Cong" w:date="2024-12-22T19:54:00Z" w16du:dateUtc="2024-12-23T03:54:00Z">
        <w:r w:rsidR="0023518D" w:rsidRPr="0023518D">
          <w:rPr>
            <w:bCs/>
            <w:rPrChange w:id="441" w:author="Liu, Cong" w:date="2024-12-22T19:54:00Z" w16du:dateUtc="2024-12-23T03:54:00Z">
              <w:rPr>
                <w:b w:val="0"/>
              </w:rPr>
            </w:rPrChange>
          </w:rPr>
          <w:t>(D)</w:t>
        </w:r>
        <w:r w:rsidR="0023518D">
          <w:rPr>
            <w:b w:val="0"/>
          </w:rPr>
          <w:t xml:space="preserve"> </w:t>
        </w:r>
      </w:ins>
      <w:ins w:id="442" w:author="Liu, Cong" w:date="2024-12-22T19:55:00Z" w16du:dateUtc="2024-12-23T03:55:00Z">
        <w:r w:rsidR="0023518D">
          <w:rPr>
            <w:b w:val="0"/>
          </w:rPr>
          <w:t>UMAP colored by samples (left) and cell types</w:t>
        </w:r>
        <w:r w:rsidR="0023518D">
          <w:rPr>
            <w:b w:val="0"/>
          </w:rPr>
          <w:t xml:space="preserve"> </w:t>
        </w:r>
        <w:r w:rsidR="0023518D">
          <w:rPr>
            <w:b w:val="0"/>
          </w:rPr>
          <w:t>(right) in the sc</w:t>
        </w:r>
        <w:r w:rsidR="0023518D">
          <w:rPr>
            <w:b w:val="0"/>
          </w:rPr>
          <w:t>ATAC</w:t>
        </w:r>
        <w:r w:rsidR="0023518D">
          <w:rPr>
            <w:b w:val="0"/>
          </w:rPr>
          <w:t xml:space="preserve">-seq cells from all the samples. </w:t>
        </w:r>
      </w:ins>
      <w:moveToRangeStart w:id="443" w:author="Liu, Cong" w:date="2024-12-22T19:54:00Z" w:name="move185789697"/>
      <w:moveTo w:id="444" w:author="Liu, Cong" w:date="2024-12-22T19:54:00Z" w16du:dateUtc="2024-12-23T03:54:00Z">
        <w:r w:rsidR="0023518D">
          <w:rPr>
            <w:b w:val="0"/>
          </w:rPr>
          <w:t xml:space="preserve">Color palette is the same as </w:t>
        </w:r>
        <w:r w:rsidR="0023518D">
          <w:t xml:space="preserve">Fig. </w:t>
        </w:r>
      </w:moveTo>
      <w:ins w:id="445" w:author="Liu, Cong" w:date="2024-12-22T19:54:00Z" w16du:dateUtc="2024-12-23T03:54:00Z">
        <w:r w:rsidR="0023518D">
          <w:t>S</w:t>
        </w:r>
      </w:ins>
      <w:moveTo w:id="446" w:author="Liu, Cong" w:date="2024-12-22T19:54:00Z" w16du:dateUtc="2024-12-23T03:54:00Z">
        <w:r w:rsidR="0023518D">
          <w:t>1</w:t>
        </w:r>
      </w:moveTo>
      <w:ins w:id="447" w:author="Liu, Cong" w:date="2024-12-22T19:54:00Z" w16du:dateUtc="2024-12-23T03:54:00Z">
        <w:r w:rsidR="0023518D">
          <w:t>B</w:t>
        </w:r>
      </w:ins>
      <w:moveTo w:id="448" w:author="Liu, Cong" w:date="2024-12-22T19:54:00Z" w16du:dateUtc="2024-12-23T03:54:00Z">
        <w:del w:id="449" w:author="Liu, Cong" w:date="2024-12-22T19:54:00Z" w16du:dateUtc="2024-12-23T03:54:00Z">
          <w:r w:rsidR="0023518D" w:rsidDel="0023518D">
            <w:delText>C</w:delText>
          </w:r>
        </w:del>
        <w:r w:rsidR="0023518D">
          <w:rPr>
            <w:b w:val="0"/>
          </w:rPr>
          <w:t xml:space="preserve">. </w:t>
        </w:r>
      </w:moveTo>
      <w:moveToRangeEnd w:id="443"/>
      <w:ins w:id="450" w:author="Liu, Cong" w:date="2024-12-22T19:58:00Z" w16du:dateUtc="2024-12-23T03:58:00Z">
        <w:r w:rsidR="00E467A2">
          <w:rPr>
            <w:b w:val="0"/>
          </w:rPr>
          <w:t>sc</w:t>
        </w:r>
        <w:r w:rsidR="00E467A2">
          <w:rPr>
            <w:b w:val="0"/>
          </w:rPr>
          <w:t>ATAC</w:t>
        </w:r>
        <w:r w:rsidR="00E467A2">
          <w:rPr>
            <w:b w:val="0"/>
          </w:rPr>
          <w:t>-seq cells are diffused evenly across the sample space, demonstrating a good integration across samples</w:t>
        </w:r>
        <w:r w:rsidR="00E467A2">
          <w:rPr>
            <w:b w:val="0"/>
          </w:rPr>
          <w:t>.</w:t>
        </w:r>
        <w:r w:rsidR="00E467A2">
          <w:t xml:space="preserve"> </w:t>
        </w:r>
      </w:ins>
      <w:r>
        <w:t>(</w:t>
      </w:r>
      <w:ins w:id="451" w:author="Liu, Cong" w:date="2024-12-22T11:25:00Z" w16du:dateUtc="2024-12-22T19:25:00Z">
        <w:r w:rsidR="00D45960">
          <w:t>E</w:t>
        </w:r>
      </w:ins>
      <w:del w:id="452"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453"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77777777" w:rsidR="006F371C" w:rsidRDefault="003C3B5E">
      <w:r>
        <w:rPr>
          <w:noProof/>
        </w:rPr>
        <w:lastRenderedPageBreak/>
        <w:drawing>
          <wp:inline distT="0" distB="0" distL="0" distR="0" wp14:anchorId="417EC59A" wp14:editId="376F79B1">
            <wp:extent cx="5943600" cy="7694295"/>
            <wp:effectExtent l="0" t="0" r="0" b="0"/>
            <wp:docPr id="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60"/>
                    <a:srcRect/>
                    <a:stretch>
                      <a:fillRect/>
                    </a:stretch>
                  </pic:blipFill>
                  <pic:spPr>
                    <a:xfrm>
                      <a:off x="0" y="0"/>
                      <a:ext cx="5943600" cy="7694295"/>
                    </a:xfrm>
                    <a:prstGeom prst="rect">
                      <a:avLst/>
                    </a:prstGeom>
                    <a:ln/>
                  </pic:spPr>
                </pic:pic>
              </a:graphicData>
            </a:graphic>
          </wp:inline>
        </w:drawing>
      </w:r>
    </w:p>
    <w:p w14:paraId="38392C66" w14:textId="77777777" w:rsidR="006F371C" w:rsidRDefault="003C3B5E">
      <w:pPr>
        <w:rPr>
          <w:b/>
        </w:rPr>
      </w:pPr>
      <w:bookmarkStart w:id="454" w:name="_ihv636" w:colFirst="0" w:colLast="0"/>
      <w:bookmarkEnd w:id="454"/>
      <w:r>
        <w:br w:type="page"/>
      </w:r>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7777777" w:rsidR="006F371C" w:rsidRDefault="003C3B5E">
      <w:r>
        <w:br w:type="page"/>
      </w:r>
      <w:r>
        <w:lastRenderedPageBreak/>
        <w:t xml:space="preserve"> </w:t>
      </w:r>
      <w:r>
        <w:rPr>
          <w:b/>
        </w:rPr>
        <w:t xml:space="preserve"> </w:t>
      </w:r>
      <w:r>
        <w:rPr>
          <w:noProof/>
        </w:rPr>
        <w:drawing>
          <wp:inline distT="0" distB="0" distL="0" distR="0" wp14:anchorId="4A9C3F7C" wp14:editId="673C5D20">
            <wp:extent cx="5943600" cy="7694295"/>
            <wp:effectExtent l="0" t="0" r="0" b="0"/>
            <wp:docPr id="1"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361"/>
                    <a:srcRect/>
                    <a:stretch>
                      <a:fillRect/>
                    </a:stretch>
                  </pic:blipFill>
                  <pic:spPr>
                    <a:xfrm>
                      <a:off x="0" y="0"/>
                      <a:ext cx="5943600" cy="7694295"/>
                    </a:xfrm>
                    <a:prstGeom prst="rect">
                      <a:avLst/>
                    </a:prstGeom>
                    <a:ln/>
                  </pic:spPr>
                </pic:pic>
              </a:graphicData>
            </a:graphic>
          </wp:inline>
        </w:drawing>
      </w:r>
      <w:r>
        <w:br w:type="page"/>
      </w:r>
    </w:p>
    <w:p w14:paraId="6E26FCC7" w14:textId="3306CF63" w:rsidR="006F371C" w:rsidRDefault="003C3B5E">
      <w:pPr>
        <w:pStyle w:val="Heading4"/>
        <w:spacing w:line="360" w:lineRule="auto"/>
      </w:pPr>
      <w:bookmarkStart w:id="455" w:name="_32hioqz" w:colFirst="0" w:colLast="0"/>
      <w:bookmarkEnd w:id="455"/>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del w:id="456" w:author="Liu, Cong" w:date="2024-12-24T15:06:00Z" w16du:dateUtc="2024-12-24T23:06:00Z">
        <w:r w:rsidDel="00C95424">
          <w:rPr>
            <w:b w:val="0"/>
          </w:rPr>
          <w:delText xml:space="preserve">Representative </w:delText>
        </w:r>
      </w:del>
      <w:r>
        <w:rPr>
          <w:b w:val="0"/>
        </w:rPr>
        <w:t xml:space="preserve">Reactome pathways enriched in </w:t>
      </w:r>
      <w:ins w:id="457" w:author="Liu, Cong" w:date="2024-12-24T15:06:00Z" w16du:dateUtc="2024-12-24T23:06:00Z">
        <w:r w:rsidR="00C95424">
          <w:rPr>
            <w:b w:val="0"/>
          </w:rPr>
          <w:t xml:space="preserve">the top 500 downstream genes of </w:t>
        </w:r>
      </w:ins>
      <w:del w:id="458" w:author="Liu, Cong" w:date="2024-12-24T15:07:00Z" w16du:dateUtc="2024-12-24T23:07:00Z">
        <w:r w:rsidDel="00C95424">
          <w:rPr>
            <w:b w:val="0"/>
          </w:rPr>
          <w:delText>each Kmeans group</w:delText>
        </w:r>
      </w:del>
      <w:ins w:id="459" w:author="Liu, Cong" w:date="2024-12-24T15:07:00Z" w16du:dateUtc="2024-12-24T23:07:00Z">
        <w:r w:rsidR="00C95424">
          <w:rPr>
            <w:b w:val="0"/>
          </w:rPr>
          <w:t>SUMOylation-related</w:t>
        </w:r>
      </w:ins>
      <w:del w:id="460" w:author="Liu, Cong" w:date="2024-12-24T15:07:00Z" w16du:dateUtc="2024-12-24T23:07:00Z">
        <w:r w:rsidDel="00C95424">
          <w:rPr>
            <w:b w:val="0"/>
          </w:rPr>
          <w:delText>-specific</w:delText>
        </w:r>
      </w:del>
      <w:r>
        <w:rPr>
          <w:b w:val="0"/>
        </w:rPr>
        <w:t xml:space="preserve"> </w:t>
      </w:r>
      <w:ins w:id="461" w:author="Liu, Cong" w:date="2024-12-24T15:07:00Z" w16du:dateUtc="2024-12-24T23:07:00Z">
        <w:r w:rsidR="00C95424">
          <w:rPr>
            <w:b w:val="0"/>
          </w:rPr>
          <w:t>G2-specific TFs</w:t>
        </w:r>
      </w:ins>
      <w:del w:id="462" w:author="Liu, Cong" w:date="2024-12-24T15:07:00Z" w16du:dateUtc="2024-12-24T23:07:00Z">
        <w:r w:rsidDel="00C95424">
          <w:rPr>
            <w:b w:val="0"/>
          </w:rPr>
          <w:delText>regulatees</w:delText>
        </w:r>
      </w:del>
      <w:r>
        <w:rPr>
          <w:b w:val="0"/>
        </w:rPr>
        <w:t xml:space="preserve">. The horizontal axis represents </w:t>
      </w:r>
      <w:del w:id="463" w:author="Liu, Cong" w:date="2024-12-24T15:07:00Z" w16du:dateUtc="2024-12-24T23:07:00Z">
        <w:r w:rsidDel="009B4CA2">
          <w:rPr>
            <w:b w:val="0"/>
          </w:rPr>
          <w:delText>Kmeans groups</w:delText>
        </w:r>
      </w:del>
      <w:ins w:id="464" w:author="Liu, Cong" w:date="2024-12-24T15:07:00Z" w16du:dateUtc="2024-12-24T23:07:00Z">
        <w:r w:rsidR="009B4CA2">
          <w:rPr>
            <w:b w:val="0"/>
          </w:rPr>
          <w:t>TFs</w:t>
        </w:r>
      </w:ins>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w:t>
      </w:r>
      <w:del w:id="465"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466" w:author="Liu, Cong" w:date="2024-12-24T15:04:00Z" w16du:dateUtc="2024-12-24T23:04:00Z">
        <w:r w:rsidR="00300096">
          <w:rPr>
            <w:b w:val="0"/>
          </w:rPr>
          <w:t xml:space="preserve"> </w:t>
        </w:r>
        <w:r w:rsidR="00300096" w:rsidRPr="00300096">
          <w:rPr>
            <w:b w:val="0"/>
            <w:bCs/>
            <w:rPrChange w:id="467" w:author="Liu, Cong" w:date="2024-12-24T15:04:00Z" w16du:dateUtc="2024-12-24T23:04:00Z">
              <w:rPr/>
            </w:rPrChange>
          </w:rPr>
          <w:t xml:space="preserve">RUNX2 pathway shared </w:t>
        </w:r>
      </w:ins>
      <w:ins w:id="468" w:author="Liu, Cong" w:date="2024-12-24T15:05:00Z" w16du:dateUtc="2024-12-24T23:05:00Z">
        <w:r w:rsidR="00D54C24">
          <w:rPr>
            <w:b w:val="0"/>
            <w:bCs/>
          </w:rPr>
          <w:t xml:space="preserve">3 </w:t>
        </w:r>
      </w:ins>
      <w:ins w:id="469" w:author="Liu, Cong" w:date="2024-12-24T15:04:00Z" w16du:dateUtc="2024-12-24T23:04:00Z">
        <w:r w:rsidR="00300096" w:rsidRPr="00300096">
          <w:rPr>
            <w:b w:val="0"/>
            <w:bCs/>
            <w:rPrChange w:id="470" w:author="Liu, Cong" w:date="2024-12-24T15:04:00Z" w16du:dateUtc="2024-12-24T23:04:00Z">
              <w:rPr/>
            </w:rPrChange>
          </w:rPr>
          <w:t xml:space="preserve">TFs with </w:t>
        </w:r>
      </w:ins>
      <w:ins w:id="471" w:author="Liu, Cong" w:date="2024-12-24T15:05:00Z" w16du:dateUtc="2024-12-24T23:05:00Z">
        <w:r w:rsidR="00D54C24">
          <w:rPr>
            <w:b w:val="0"/>
            <w:bCs/>
          </w:rPr>
          <w:t>NOTCH3</w:t>
        </w:r>
      </w:ins>
      <w:ins w:id="472" w:author="Liu, Cong" w:date="2024-12-24T15:04:00Z" w16du:dateUtc="2024-12-24T23:04:00Z">
        <w:r w:rsidR="00300096" w:rsidRPr="00300096">
          <w:rPr>
            <w:b w:val="0"/>
            <w:bCs/>
            <w:rPrChange w:id="473" w:author="Liu, Cong" w:date="2024-12-24T15:04:00Z" w16du:dateUtc="2024-12-24T23:04:00Z">
              <w:rPr/>
            </w:rPrChange>
          </w:rPr>
          <w:t xml:space="preserve"> pathway</w:t>
        </w:r>
      </w:ins>
      <w:ins w:id="474" w:author="Liu, Cong" w:date="2024-12-24T15:05:00Z" w16du:dateUtc="2024-12-24T23:05:00Z">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ins>
      <w:ins w:id="475" w:author="Liu, Cong" w:date="2024-12-24T15:04:00Z" w16du:dateUtc="2024-12-24T23:04:00Z">
        <w:r w:rsidR="00300096">
          <w:rPr>
            <w:b w:val="0"/>
            <w:bCs/>
          </w:rPr>
          <w:t>.</w:t>
        </w:r>
      </w:ins>
      <w:ins w:id="476" w:author="Liu, Cong" w:date="2024-12-24T15:05:00Z" w16du:dateUtc="2024-12-24T23:05:00Z">
        <w:r w:rsidR="0009542E">
          <w:rPr>
            <w:b w:val="0"/>
            <w:bCs/>
          </w:rPr>
          <w:t xml:space="preserve"> </w:t>
        </w:r>
      </w:ins>
      <w:ins w:id="477" w:author="Liu, Cong" w:date="2024-12-24T15:06:00Z" w16du:dateUtc="2024-12-24T23:06:00Z">
        <w:r w:rsidR="0009542E">
          <w:rPr>
            <w:b w:val="0"/>
            <w:bCs/>
          </w:rPr>
          <w:t>YAP1 has its own distinct set of TFs and have no overlap with other signature pathways.</w:t>
        </w:r>
      </w:ins>
      <w:del w:id="478"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77777777" w:rsidR="006F371C" w:rsidRDefault="003C3B5E">
      <w:r>
        <w:rPr>
          <w:noProof/>
        </w:rPr>
        <w:lastRenderedPageBreak/>
        <w:drawing>
          <wp:inline distT="0" distB="0" distL="0" distR="0" wp14:anchorId="11CD6FBE" wp14:editId="11447AB5">
            <wp:extent cx="5943600" cy="7694295"/>
            <wp:effectExtent l="0" t="0" r="0" b="0"/>
            <wp:docPr id="4"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62"/>
                    <a:srcRect/>
                    <a:stretch>
                      <a:fillRect/>
                    </a:stretch>
                  </pic:blipFill>
                  <pic:spPr>
                    <a:xfrm>
                      <a:off x="0" y="0"/>
                      <a:ext cx="5943600" cy="7694295"/>
                    </a:xfrm>
                    <a:prstGeom prst="rect">
                      <a:avLst/>
                    </a:prstGeom>
                    <a:ln/>
                  </pic:spPr>
                </pic:pic>
              </a:graphicData>
            </a:graphic>
          </wp:inline>
        </w:drawing>
      </w:r>
    </w:p>
    <w:p w14:paraId="680F9DF5" w14:textId="77777777" w:rsidR="006F371C" w:rsidRDefault="003C3B5E">
      <w:pPr>
        <w:pStyle w:val="Heading4"/>
        <w:spacing w:line="360" w:lineRule="auto"/>
        <w:rPr>
          <w:b w:val="0"/>
        </w:rPr>
      </w:pPr>
      <w:bookmarkStart w:id="479" w:name="_1hmsyys" w:colFirst="0" w:colLast="0"/>
      <w:bookmarkEnd w:id="479"/>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r>
        <w:t xml:space="preserve">(C) </w:t>
      </w:r>
      <w:r>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r>
        <w:t>(D)</w:t>
      </w:r>
      <w:r>
        <w:rPr>
          <w:b w:val="0"/>
        </w:rPr>
        <w:t xml:space="preserve"> Representative IL16 signaling networks within signature clusters in control and At-Risk patients. Each circle represents one Seurat cluster. Detailed description of the figure format can be found in </w:t>
      </w:r>
      <w:r>
        <w:t>Fig. 5A</w:t>
      </w:r>
      <w:r>
        <w:rPr>
          <w:b w:val="0"/>
        </w:rPr>
        <w:t>. At-Risk patients show much denser and stronger interactions than controls</w:t>
      </w:r>
      <w:r>
        <w:t>;</w:t>
      </w:r>
      <w:r>
        <w:rPr>
          <w:b w:val="0"/>
        </w:rPr>
        <w:t xml:space="preserve"> Wilcoxon rank-sum test, *p &lt; 0.1, **p &lt; 0.05, ***p &lt; 0.01.</w:t>
      </w:r>
    </w:p>
    <w:p w14:paraId="3A2BBC76" w14:textId="77777777" w:rsidR="006F371C" w:rsidRDefault="003C3B5E">
      <w:bookmarkStart w:id="480" w:name="_41mghml" w:colFirst="0" w:colLast="0"/>
      <w:bookmarkEnd w:id="480"/>
      <w:r>
        <w:br w:type="page"/>
      </w:r>
    </w:p>
    <w:p w14:paraId="3AE9C965" w14:textId="77777777" w:rsidR="006F371C" w:rsidRDefault="003C3B5E">
      <w:r>
        <w:rPr>
          <w:noProof/>
        </w:rPr>
        <w:lastRenderedPageBreak/>
        <w:drawing>
          <wp:inline distT="0" distB="0" distL="0" distR="0" wp14:anchorId="0B242B74" wp14:editId="05A3AF60">
            <wp:extent cx="5943600" cy="7694295"/>
            <wp:effectExtent l="0" t="0" r="0" b="0"/>
            <wp:docPr id="3"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screen&#10;&#10;Description automatically generated"/>
                    <pic:cNvPicPr preferRelativeResize="0"/>
                  </pic:nvPicPr>
                  <pic:blipFill>
                    <a:blip r:embed="rId363"/>
                    <a:srcRect/>
                    <a:stretch>
                      <a:fillRect/>
                    </a:stretch>
                  </pic:blipFill>
                  <pic:spPr>
                    <a:xfrm>
                      <a:off x="0" y="0"/>
                      <a:ext cx="5943600" cy="7694295"/>
                    </a:xfrm>
                    <a:prstGeom prst="rect">
                      <a:avLst/>
                    </a:prstGeom>
                    <a:ln/>
                  </pic:spPr>
                </pic:pic>
              </a:graphicData>
            </a:graphic>
          </wp:inline>
        </w:drawing>
      </w:r>
    </w:p>
    <w:p w14:paraId="35DFE8F4" w14:textId="77777777" w:rsidR="006F371C" w:rsidRDefault="003C3B5E">
      <w:pPr>
        <w:pStyle w:val="Heading4"/>
        <w:spacing w:line="360" w:lineRule="auto"/>
      </w:pPr>
      <w:r>
        <w:lastRenderedPageBreak/>
        <w:t xml:space="preserve">Fig. S5 Gene expression and protein expression of key mediators. (A) </w:t>
      </w:r>
      <w:r>
        <w:rPr>
          <w:b w:val="0"/>
        </w:rPr>
        <w:t xml:space="preserve">Gene expression level of </w:t>
      </w:r>
      <w:r>
        <w:rPr>
          <w:b w:val="0"/>
          <w:i/>
        </w:rPr>
        <w:t>MMP23B</w:t>
      </w:r>
      <w:r>
        <w:rPr>
          <w:b w:val="0"/>
        </w:rPr>
        <w:t xml:space="preserve"> in </w:t>
      </w:r>
      <w:proofErr w:type="gramStart"/>
      <w:r>
        <w:rPr>
          <w:b w:val="0"/>
        </w:rPr>
        <w:t>each individual</w:t>
      </w:r>
      <w:proofErr w:type="gramEnd"/>
      <w:r>
        <w:rPr>
          <w:b w:val="0"/>
        </w:rPr>
        <w:t xml:space="preserve">. At-Risk/ERA has significantly higher gene expression level than control. </w:t>
      </w:r>
      <w:r>
        <w:t>(B)</w:t>
      </w:r>
      <w:r>
        <w:rPr>
          <w:b w:val="0"/>
        </w:rPr>
        <w:t xml:space="preserve"> Protein expression level of six key mediators in </w:t>
      </w:r>
      <w:proofErr w:type="gramStart"/>
      <w:r>
        <w:rPr>
          <w:b w:val="0"/>
        </w:rPr>
        <w:t>each individual</w:t>
      </w:r>
      <w:proofErr w:type="gramEnd"/>
      <w:r>
        <w:rPr>
          <w:b w:val="0"/>
        </w:rPr>
        <w:t xml:space="preserve">. At-Risk/ERA has significantly higher protein expression levels; Wilcoxon rank-sum test. </w:t>
      </w:r>
      <w:r>
        <w:t xml:space="preserve">(C) </w:t>
      </w:r>
      <w:r>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Pr>
          <w:b w:val="0"/>
          <w:i/>
        </w:rPr>
        <w:t>ADAMTSL4</w:t>
      </w:r>
      <w:r>
        <w:rPr>
          <w:b w:val="0"/>
        </w:rPr>
        <w:t xml:space="preserve"> and </w:t>
      </w:r>
      <w:r>
        <w:rPr>
          <w:b w:val="0"/>
          <w:i/>
        </w:rPr>
        <w:t>CXCL16</w:t>
      </w:r>
      <w:r>
        <w:rPr>
          <w:b w:val="0"/>
        </w:rPr>
        <w:t xml:space="preserve"> in monocytes, </w:t>
      </w:r>
      <w:r>
        <w:rPr>
          <w:b w:val="0"/>
          <w:i/>
        </w:rPr>
        <w:t>NOTCH1</w:t>
      </w:r>
      <w:r>
        <w:rPr>
          <w:b w:val="0"/>
        </w:rPr>
        <w:t xml:space="preserve"> in Treg cells. </w:t>
      </w:r>
      <w:r>
        <w:t>(D)</w:t>
      </w:r>
      <w:r>
        <w:rPr>
          <w:b w:val="0"/>
        </w:rPr>
        <w:t xml:space="preserve"> TGFB1 gene expression levels in diverse cell types across At-Risk/ERAs.</w:t>
      </w:r>
    </w:p>
    <w:p w14:paraId="69F8BA7F" w14:textId="77777777" w:rsidR="006F371C" w:rsidRDefault="003C3B5E">
      <w:r>
        <w:br w:type="page"/>
      </w:r>
    </w:p>
    <w:p w14:paraId="06177C85" w14:textId="77777777" w:rsidR="006F371C" w:rsidRDefault="003C3B5E">
      <w:r>
        <w:rPr>
          <w:noProof/>
        </w:rPr>
        <w:lastRenderedPageBreak/>
        <w:drawing>
          <wp:inline distT="0" distB="0" distL="0" distR="0" wp14:anchorId="738BAC1F" wp14:editId="50570E95">
            <wp:extent cx="5943600" cy="7694295"/>
            <wp:effectExtent l="0" t="0" r="0" b="0"/>
            <wp:docPr id="6" name="image4.png" descr="A screenshot of a cell type distribution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type distribution chart&#10;&#10;Description automatically generated"/>
                    <pic:cNvPicPr preferRelativeResize="0"/>
                  </pic:nvPicPr>
                  <pic:blipFill>
                    <a:blip r:embed="rId364"/>
                    <a:srcRect/>
                    <a:stretch>
                      <a:fillRect/>
                    </a:stretch>
                  </pic:blipFill>
                  <pic:spPr>
                    <a:xfrm>
                      <a:off x="0" y="0"/>
                      <a:ext cx="5943600" cy="7694295"/>
                    </a:xfrm>
                    <a:prstGeom prst="rect">
                      <a:avLst/>
                    </a:prstGeom>
                    <a:ln/>
                  </pic:spPr>
                </pic:pic>
              </a:graphicData>
            </a:graphic>
          </wp:inline>
        </w:drawing>
      </w:r>
    </w:p>
    <w:p w14:paraId="4E10C0C0" w14:textId="77777777" w:rsidR="006F371C" w:rsidRDefault="003C3B5E">
      <w:r>
        <w:br w:type="page"/>
      </w:r>
    </w:p>
    <w:p w14:paraId="73BF55B2" w14:textId="72248BAB" w:rsidR="006F371C" w:rsidRDefault="003C3B5E">
      <w:pPr>
        <w:pStyle w:val="Heading4"/>
        <w:spacing w:line="360" w:lineRule="auto"/>
        <w:rPr>
          <w:b w:val="0"/>
          <w:lang w:eastAsia="zh-CN"/>
        </w:rPr>
      </w:pPr>
      <w:bookmarkStart w:id="481" w:name="_2grqrue" w:colFirst="0" w:colLast="0"/>
      <w:bookmarkEnd w:id="481"/>
      <w:r>
        <w:lastRenderedPageBreak/>
        <w:t xml:space="preserve">Fig. S6 Kmeans clustering based on gene expression. (A) </w:t>
      </w:r>
      <w:r>
        <w:rPr>
          <w:b w:val="0"/>
        </w:rPr>
        <w: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r>
        <w:t xml:space="preserve">(B) </w:t>
      </w:r>
      <w:r>
        <w:rPr>
          <w:b w:val="0"/>
        </w:rPr>
        <w:t>Selecting the best distance metric and number of Kmeans group according to the Silhouette width. The Pearson correlation was chosen and K=</w:t>
      </w:r>
      <w:ins w:id="482" w:author="Liu, Cong" w:date="2024-12-22T15:07:00Z" w16du:dateUtc="2024-12-22T23:07:00Z">
        <w:r w:rsidR="00625BB0">
          <w:rPr>
            <w:b w:val="0"/>
          </w:rPr>
          <w:t>5</w:t>
        </w:r>
      </w:ins>
      <w:del w:id="483" w:author="Liu, Cong" w:date="2024-12-22T15:07:00Z" w16du:dateUtc="2024-12-22T23:07:00Z">
        <w:r w:rsidDel="00625BB0">
          <w:rPr>
            <w:b w:val="0"/>
          </w:rPr>
          <w:delText>4</w:delText>
        </w:r>
      </w:del>
      <w:r>
        <w:rPr>
          <w:b w:val="0"/>
        </w:rPr>
        <w:t xml:space="preserve"> was the ideal number, marked as the red point in the figure.</w:t>
      </w:r>
      <w:r>
        <w:t xml:space="preserve"> (C) </w:t>
      </w:r>
      <w:ins w:id="484" w:author="Liu, Cong" w:date="2024-12-22T11:07:00Z" w16du:dateUtc="2024-12-22T19:07:00Z">
        <w:r w:rsidR="008B3B88">
          <w:t xml:space="preserve">Mosaic plot </w:t>
        </w:r>
      </w:ins>
      <w:ins w:id="485" w:author="Liu, Cong" w:date="2024-12-22T11:08:00Z" w16du:dateUtc="2024-12-22T19:08:00Z">
        <w:r w:rsidR="008B3B88">
          <w:t xml:space="preserve">showing the association between </w:t>
        </w:r>
        <w:r w:rsidR="008B3B88">
          <w:rPr>
            <w:b w:val="0"/>
          </w:rPr>
          <w:t>d</w:t>
        </w:r>
      </w:ins>
      <w:del w:id="486" w:author="Liu, Cong" w:date="2024-12-22T11:08:00Z" w16du:dateUtc="2024-12-22T19:08:00Z">
        <w:r w:rsidDel="008B3B88">
          <w:rPr>
            <w:b w:val="0"/>
          </w:rPr>
          <w:delText>D</w:delText>
        </w:r>
      </w:del>
      <w:r>
        <w:rPr>
          <w:b w:val="0"/>
        </w:rPr>
        <w:t xml:space="preserve">isease state </w:t>
      </w:r>
      <w:del w:id="487" w:author="Liu, Cong" w:date="2024-12-22T11:08:00Z" w16du:dateUtc="2024-12-22T19:08:00Z">
        <w:r w:rsidDel="008B3B88">
          <w:rPr>
            <w:b w:val="0"/>
          </w:rPr>
          <w:delText>distribution across</w:delText>
        </w:r>
      </w:del>
      <w:ins w:id="488" w:author="Liu, Cong" w:date="2024-12-22T11:08:00Z" w16du:dateUtc="2024-12-22T19:08:00Z">
        <w:r w:rsidR="008B3B88">
          <w:rPr>
            <w:b w:val="0"/>
          </w:rPr>
          <w:t>and</w:t>
        </w:r>
      </w:ins>
      <w:r>
        <w:rPr>
          <w:b w:val="0"/>
        </w:rPr>
        <w:t xml:space="preserve"> Kmeans groups. </w:t>
      </w:r>
      <w:ins w:id="489" w:author="Liu, Cong" w:date="2024-12-22T11:13:00Z" w16du:dateUtc="2024-12-22T19:13:00Z">
        <w:r w:rsidR="008B3B88">
          <w:rPr>
            <w:b w:val="0"/>
          </w:rPr>
          <w:t>G1 has slightly higher enrichment i</w:t>
        </w:r>
      </w:ins>
      <w:ins w:id="490" w:author="Liu, Cong" w:date="2024-12-22T11:14:00Z" w16du:dateUtc="2024-12-22T19:14:00Z">
        <w:r w:rsidR="008B3B88">
          <w:rPr>
            <w:b w:val="0"/>
          </w:rPr>
          <w:t xml:space="preserve">n At-Risk/ERA but not </w:t>
        </w:r>
      </w:ins>
      <w:ins w:id="491" w:author="Liu, Cong" w:date="2024-12-22T15:07:00Z" w16du:dateUtc="2024-12-22T23:07:00Z">
        <w:r w:rsidR="00625BB0">
          <w:rPr>
            <w:b w:val="0"/>
          </w:rPr>
          <w:t>statically</w:t>
        </w:r>
      </w:ins>
      <w:ins w:id="492" w:author="Liu, Cong" w:date="2024-12-22T11:14:00Z" w16du:dateUtc="2024-12-22T19:14:00Z">
        <w:r w:rsidR="008B3B88">
          <w:rPr>
            <w:b w:val="0"/>
          </w:rPr>
          <w:t xml:space="preserve"> significant. </w:t>
        </w:r>
      </w:ins>
      <w:del w:id="493" w:author="Liu, Cong" w:date="2024-12-22T11:09:00Z" w16du:dateUtc="2024-12-22T19:09:00Z">
        <w:r w:rsidDel="008B3B88">
          <w:rPr>
            <w:b w:val="0"/>
          </w:rPr>
          <w:delText xml:space="preserve">Diamond shape marked the adjusted distribution based on the overall clusters. </w:delText>
        </w:r>
      </w:del>
      <w:ins w:id="494" w:author="Liu, Cong" w:date="2024-12-22T11:14:00Z" w16du:dateUtc="2024-12-22T19:14:00Z">
        <w:r w:rsidR="008B3B88">
          <w:rPr>
            <w:b w:val="0"/>
          </w:rPr>
          <w:t>The disease state and Kmeans groups didn’t have clear association</w:t>
        </w:r>
      </w:ins>
      <w:del w:id="495" w:author="Liu, Cong" w:date="2024-12-22T11:14:00Z" w16du:dateUtc="2024-12-22T19:14:00Z">
        <w:r w:rsidDel="008B3B88">
          <w:rPr>
            <w:b w:val="0"/>
          </w:rPr>
          <w:delText>All 4 groups showed distribution like the null distribution</w:delText>
        </w:r>
      </w:del>
      <w:r>
        <w:rPr>
          <w:b w:val="0"/>
        </w:rPr>
        <w:t xml:space="preserve">. </w:t>
      </w:r>
    </w:p>
    <w:p w14:paraId="0E47869A" w14:textId="77777777" w:rsidR="006F371C" w:rsidRDefault="003C3B5E">
      <w:r>
        <w:br w:type="page"/>
      </w:r>
      <w:del w:id="496" w:author="Liu, Cong" w:date="2024-12-22T20:11:00Z" w16du:dateUtc="2024-12-23T04:11:00Z">
        <w:r w:rsidDel="0009345C">
          <w:br w:type="page"/>
        </w:r>
      </w:del>
    </w:p>
    <w:p w14:paraId="69037C03" w14:textId="77777777" w:rsidR="006F371C" w:rsidRDefault="003C3B5E">
      <w:r>
        <w:rPr>
          <w:noProof/>
        </w:rPr>
        <w:lastRenderedPageBreak/>
        <w:drawing>
          <wp:inline distT="0" distB="0" distL="0" distR="0" wp14:anchorId="36D74491" wp14:editId="7B6E51BA">
            <wp:extent cx="5943600" cy="7694295"/>
            <wp:effectExtent l="0" t="0" r="0" b="0"/>
            <wp:docPr id="5" name="image1.png" descr="A screenshot of a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data analysis&#10;&#10;Description automatically generated"/>
                    <pic:cNvPicPr preferRelativeResize="0"/>
                  </pic:nvPicPr>
                  <pic:blipFill>
                    <a:blip r:embed="rId365"/>
                    <a:srcRect/>
                    <a:stretch>
                      <a:fillRect/>
                    </a:stretch>
                  </pic:blipFill>
                  <pic:spPr>
                    <a:xfrm>
                      <a:off x="0" y="0"/>
                      <a:ext cx="5943600" cy="7694295"/>
                    </a:xfrm>
                    <a:prstGeom prst="rect">
                      <a:avLst/>
                    </a:prstGeom>
                    <a:ln/>
                  </pic:spPr>
                </pic:pic>
              </a:graphicData>
            </a:graphic>
          </wp:inline>
        </w:drawing>
      </w:r>
    </w:p>
    <w:p w14:paraId="45B97687" w14:textId="77777777" w:rsidR="006F371C" w:rsidRDefault="003C3B5E">
      <w:r>
        <w:br w:type="page"/>
      </w:r>
    </w:p>
    <w:p w14:paraId="7704E10C" w14:textId="77777777" w:rsidR="006F371C" w:rsidRDefault="003C3B5E">
      <w:pPr>
        <w:pStyle w:val="Heading3"/>
        <w:spacing w:line="360" w:lineRule="auto"/>
      </w:pPr>
      <w:bookmarkStart w:id="497" w:name="_vx1227" w:colFirst="0" w:colLast="0"/>
      <w:bookmarkEnd w:id="497"/>
      <w:r>
        <w:lastRenderedPageBreak/>
        <w:t>Supplementary Tables</w:t>
      </w:r>
    </w:p>
    <w:p w14:paraId="113A788E" w14:textId="77777777" w:rsidR="006F371C" w:rsidRDefault="003C3B5E">
      <w:pPr>
        <w:pStyle w:val="Heading4"/>
        <w:spacing w:line="360" w:lineRule="auto"/>
        <w:rPr>
          <w:b w:val="0"/>
        </w:rPr>
      </w:pPr>
      <w:bookmarkStart w:id="498" w:name="_3fwokq0" w:colFirst="0" w:colLast="0"/>
      <w:bookmarkEnd w:id="498"/>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499" w:name="_1v1yuxt" w:colFirst="0" w:colLast="0"/>
      <w:bookmarkEnd w:id="499"/>
      <w:r>
        <w:t xml:space="preserve">Supplementary Table S2. </w:t>
      </w:r>
      <w:del w:id="500" w:author="Liu, Cong" w:date="2024-12-22T11:16:00Z" w16du:dateUtc="2024-12-22T19:16:00Z">
        <w:r w:rsidDel="00086BF0">
          <w:delText>Cell counts in co-embedded clusters across different assays</w:delText>
        </w:r>
      </w:del>
      <w:ins w:id="501"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502" w:name="_4f1mdlm" w:colFirst="0" w:colLast="0"/>
      <w:bookmarkEnd w:id="502"/>
      <w:r>
        <w:t>Supplementary Table S3. Cell counts in samples across different cell types</w:t>
      </w:r>
    </w:p>
    <w:p w14:paraId="2AC5BB8F" w14:textId="77777777" w:rsidR="006F371C" w:rsidRDefault="006F371C">
      <w:pPr>
        <w:spacing w:line="360" w:lineRule="auto"/>
      </w:pPr>
      <w:bookmarkStart w:id="503" w:name="_2u6wntf" w:colFirst="0" w:colLast="0"/>
      <w:bookmarkEnd w:id="503"/>
    </w:p>
    <w:p w14:paraId="7EB9143E" w14:textId="77777777" w:rsidR="006F371C" w:rsidRDefault="003C3B5E">
      <w:pPr>
        <w:pStyle w:val="Heading4"/>
        <w:spacing w:line="360" w:lineRule="auto"/>
      </w:pPr>
      <w:bookmarkStart w:id="504" w:name="_19c6y18" w:colFirst="0" w:colLast="0"/>
      <w:bookmarkEnd w:id="504"/>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505" w:name="_3tbugp1" w:colFirst="0" w:colLast="0"/>
      <w:bookmarkEnd w:id="505"/>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506" w:name="_28h4qwu" w:colFirst="0" w:colLast="0"/>
      <w:bookmarkEnd w:id="506"/>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507" w:name="_nmf14n" w:colFirst="0" w:colLast="0"/>
      <w:bookmarkEnd w:id="507"/>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508" w:name="_rmscqd63mjb7" w:colFirst="0" w:colLast="0"/>
      <w:bookmarkEnd w:id="508"/>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w:t>
      </w:r>
      <w:proofErr w:type="spellStart"/>
      <w:r>
        <w:t>p.adjust</w:t>
      </w:r>
      <w:proofErr w:type="spell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509" w:name="_37m2jsg" w:colFirst="0" w:colLast="0"/>
      <w:bookmarkEnd w:id="509"/>
      <w:r>
        <w:t xml:space="preserve">Advantages of Taiji framework </w:t>
      </w:r>
    </w:p>
    <w:p w14:paraId="3FED3BC6" w14:textId="77777777"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hyperlink r:id="rId366">
        <w:r>
          <w:rPr>
            <w:color w:val="000000"/>
            <w:vertAlign w:val="superscript"/>
          </w:rPr>
          <w:t>9</w:t>
        </w:r>
      </w:hyperlink>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77777777" w:rsidR="006F371C" w:rsidRDefault="003C3B5E">
      <w:pPr>
        <w:spacing w:line="360" w:lineRule="auto"/>
      </w:pPr>
      <w:r>
        <w:t>Taiji was previously used by our group to identify critical TFs in primary fibroblast-like synoviocytes isolated from RA synovium</w:t>
      </w:r>
      <w:hyperlink r:id="rId367">
        <w:r>
          <w:rPr>
            <w:color w:val="000000"/>
            <w:vertAlign w:val="superscript"/>
          </w:rPr>
          <w:t>38</w:t>
        </w:r>
      </w:hyperlink>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0FA3E3F8"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510" w:author="Liu, Cong" w:date="2024-12-21T12:35:00Z" w16du:dateUtc="2024-12-21T20:35:00Z">
        <w:r w:rsidDel="007977F1">
          <w:delText xml:space="preserve">two groups </w:delText>
        </w:r>
      </w:del>
      <w:r>
        <w:t>G2</w:t>
      </w:r>
      <w:del w:id="511"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512" w:author="Liu, Cong" w:date="2024-12-22T14:47:00Z" w16du:dateUtc="2024-12-22T22:47:00Z">
        <w:r w:rsidDel="00845243">
          <w:delText>Of interest,</w:delText>
        </w:r>
      </w:del>
      <w:ins w:id="513"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S6</w:t>
      </w:r>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0998251B"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hyperlink r:id="rId368">
        <w:r>
          <w:rPr>
            <w:color w:val="000000"/>
            <w:vertAlign w:val="superscript"/>
          </w:rPr>
          <w:t>12</w:t>
        </w:r>
      </w:hyperlink>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514" w:author="Liu, Cong" w:date="2024-12-24T11:15:00Z" w16du:dateUtc="2024-12-24T19:15:00Z">
        <w:r w:rsidDel="00DB7781">
          <w:delText>AP-2</w:delText>
        </w:r>
      </w:del>
      <w:ins w:id="515" w:author="Liu, Cong" w:date="2024-12-24T11:15:00Z" w16du:dateUtc="2024-12-24T19:15:00Z">
        <w:r w:rsidR="00DB7781">
          <w:t>NR</w:t>
        </w:r>
      </w:ins>
      <w:r>
        <w:t xml:space="preserve"> family members (</w:t>
      </w:r>
      <w:del w:id="516" w:author="Liu, Cong" w:date="2024-12-24T11:16:00Z" w16du:dateUtc="2024-12-24T19:16:00Z">
        <w:r w:rsidDel="00DB7781">
          <w:delText>TFAP2A</w:delText>
        </w:r>
      </w:del>
      <w:ins w:id="517" w:author="Liu, Cong" w:date="2024-12-24T11:16:00Z" w16du:dateUtc="2024-12-24T19:16:00Z">
        <w:r w:rsidR="00DB7781">
          <w:t>NR1I2</w:t>
        </w:r>
      </w:ins>
      <w:r>
        <w:t>,</w:t>
      </w:r>
      <w:ins w:id="518" w:author="Liu, Cong" w:date="2024-12-24T11:16:00Z" w16du:dateUtc="2024-12-24T19:16:00Z">
        <w:r w:rsidR="00DB7781">
          <w:t xml:space="preserve"> </w:t>
        </w:r>
      </w:ins>
      <w:del w:id="519" w:author="Liu, Cong" w:date="2024-12-24T11:16:00Z" w16du:dateUtc="2024-12-24T19:16:00Z">
        <w:r w:rsidDel="00DB7781">
          <w:delText xml:space="preserve"> </w:delText>
        </w:r>
      </w:del>
      <w:ins w:id="520" w:author="Liu, Cong" w:date="2024-12-24T11:16:00Z" w16du:dateUtc="2024-12-24T19:16:00Z">
        <w:r w:rsidR="00DB7781">
          <w:t>NR5A1</w:t>
        </w:r>
      </w:ins>
      <w:ins w:id="521" w:author="Liu, Cong" w:date="2024-12-24T11:18:00Z" w16du:dateUtc="2024-12-24T19:18:00Z">
        <w:r w:rsidR="00DB7781">
          <w:t>, PGR</w:t>
        </w:r>
      </w:ins>
      <w:del w:id="522" w:author="Liu, Cong" w:date="2024-12-24T11:16:00Z" w16du:dateUtc="2024-12-24T19:16:00Z">
        <w:r w:rsidDel="00DB7781">
          <w:delText>TFAP2B, TFAP2C</w:delText>
        </w:r>
      </w:del>
      <w:r>
        <w:t>)</w:t>
      </w:r>
      <w:ins w:id="523" w:author="Liu, Cong" w:date="2024-12-24T11:19:00Z" w16du:dateUtc="2024-12-24T19:19:00Z">
        <w:r w:rsidR="00957898">
          <w:t xml:space="preserve"> and MITF</w:t>
        </w:r>
      </w:ins>
      <w:ins w:id="524" w:author="Liu, Cong" w:date="2024-12-24T11:16:00Z" w16du:dateUtc="2024-12-24T19:16:00Z">
        <w:r w:rsidR="00DB7781">
          <w:t xml:space="preserve"> </w:t>
        </w:r>
      </w:ins>
      <w:del w:id="525"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526" w:author="Liu, Cong" w:date="2024-12-24T11:22:00Z" w16du:dateUtc="2024-12-24T19:22:00Z">
        <w:r w:rsidDel="00547279">
          <w:delText>SUMO</w:delText>
        </w:r>
      </w:del>
      <w:ins w:id="527" w:author="Liu, Cong" w:date="2024-12-24T11:22:00Z" w16du:dateUtc="2024-12-24T19:22:00Z">
        <w:r w:rsidR="00547279">
          <w:t>RUNX1</w:t>
        </w:r>
      </w:ins>
      <w:r>
        <w:t xml:space="preserve">, </w:t>
      </w:r>
      <w:del w:id="528"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529"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530" w:author="Liu, Cong" w:date="2024-12-24T11:22:00Z" w16du:dateUtc="2024-12-24T19:22:00Z">
        <w:r w:rsidR="00547279">
          <w:t>Toll-like receptors</w:t>
        </w:r>
      </w:ins>
      <w:r>
        <w:t>,</w:t>
      </w:r>
      <w:ins w:id="531" w:author="Liu, Cong" w:date="2024-12-24T11:22:00Z" w16du:dateUtc="2024-12-24T19:22:00Z">
        <w:r w:rsidR="00547279">
          <w:t xml:space="preserve"> MECP2,</w:t>
        </w:r>
      </w:ins>
      <w:r>
        <w:t xml:space="preserve"> and </w:t>
      </w:r>
      <w:del w:id="532" w:author="Liu, Cong" w:date="2024-12-24T11:22:00Z" w16du:dateUtc="2024-12-24T19:22:00Z">
        <w:r w:rsidDel="00547279">
          <w:delText>NF-kB activation</w:delText>
        </w:r>
      </w:del>
      <w:ins w:id="533" w:author="Liu, Cong" w:date="2024-12-24T11:22:00Z" w16du:dateUtc="2024-12-24T19:22:00Z">
        <w:r w:rsidR="00547279">
          <w:t>TP53</w:t>
        </w:r>
      </w:ins>
      <w:r>
        <w:t xml:space="preserve"> pathways</w:t>
      </w:r>
      <w:del w:id="534"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535" w:author="Liu, Cong" w:date="2024-12-24T14:44:00Z" w16du:dateUtc="2024-12-24T22:44:00Z">
        <w:r w:rsidDel="005E0738">
          <w:delText xml:space="preserve">TFAP2A </w:delText>
        </w:r>
      </w:del>
      <w:ins w:id="536" w:author="Liu, Cong" w:date="2024-12-24T14:48:00Z" w16du:dateUtc="2024-12-24T22:48:00Z">
        <w:r w:rsidR="00230D68">
          <w:t>NR1I2</w:t>
        </w:r>
      </w:ins>
      <w:ins w:id="537" w:author="Liu, Cong" w:date="2024-12-24T14:44:00Z" w16du:dateUtc="2024-12-24T22:44:00Z">
        <w:r w:rsidR="005E0738">
          <w:t xml:space="preserve"> </w:t>
        </w:r>
      </w:ins>
      <w:r>
        <w:t xml:space="preserve">regulates </w:t>
      </w:r>
      <w:del w:id="538" w:author="Liu, Cong" w:date="2024-12-24T14:44:00Z" w16du:dateUtc="2024-12-24T22:44:00Z">
        <w:r w:rsidDel="005E0738">
          <w:delText>DNMT3A</w:delText>
        </w:r>
      </w:del>
      <w:ins w:id="539" w:author="Liu, Cong" w:date="2024-12-24T14:48:00Z" w16du:dateUtc="2024-12-24T22:48:00Z">
        <w:r w:rsidR="00230D68">
          <w:t>HLA-G</w:t>
        </w:r>
      </w:ins>
      <w:r>
        <w:t>, which</w:t>
      </w:r>
      <w:del w:id="540" w:author="Liu, Cong" w:date="2024-12-24T14:48:00Z" w16du:dateUtc="2024-12-24T22:48:00Z">
        <w:r w:rsidDel="00230D68">
          <w:delText xml:space="preserve"> </w:delText>
        </w:r>
      </w:del>
      <w:ins w:id="541" w:author="Liu, Cong" w:date="2024-12-24T14:48:00Z" w16du:dateUtc="2024-12-24T22:48:00Z">
        <w:r w:rsidR="00230D68">
          <w:t xml:space="preserve"> plays an </w:t>
        </w:r>
        <w:proofErr w:type="spellStart"/>
        <w:r w:rsidR="00230D68">
          <w:t>im</w:t>
        </w:r>
      </w:ins>
      <w:ins w:id="542" w:author="Liu, Cong" w:date="2024-12-24T14:49:00Z" w16du:dateUtc="2024-12-24T22:49:00Z">
        <w:r w:rsidR="00230D68">
          <w:t>por</w:t>
        </w:r>
        <w:proofErr w:type="spellEnd"/>
        <w:r w:rsidR="00230D68">
          <w:t>tant role in RA susceptibility and regulation</w:t>
        </w:r>
      </w:ins>
      <w:del w:id="543"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788128C4" w:rsidR="006F371C" w:rsidRDefault="003C3B5E">
      <w:pPr>
        <w:spacing w:line="360" w:lineRule="auto"/>
      </w:pPr>
      <w:r>
        <w:rPr>
          <w:i/>
        </w:rPr>
        <w:t>RUNX2 and NOTCH3 pathways</w:t>
      </w:r>
      <w:r>
        <w:t xml:space="preserve">. While most signature pathways possessed distinctive sets of active TFs, the RUNX2 pathway shared </w:t>
      </w:r>
      <w:ins w:id="544" w:author="Liu, Cong" w:date="2024-12-23T18:18:00Z" w16du:dateUtc="2024-12-24T02:18:00Z">
        <w:r w:rsidR="00751031">
          <w:t>3</w:t>
        </w:r>
      </w:ins>
      <w:ins w:id="545" w:author="Liu, Cong" w:date="2024-12-24T10:40:00Z" w16du:dateUtc="2024-12-24T18:40:00Z">
        <w:r w:rsidR="00AF5BED">
          <w:t>7</w:t>
        </w:r>
      </w:ins>
      <w:ins w:id="546" w:author="Liu, Cong" w:date="2024-12-23T18:18:00Z" w16du:dateUtc="2024-12-24T02:18:00Z">
        <w:r w:rsidR="00751031">
          <w:t>.5</w:t>
        </w:r>
      </w:ins>
      <w:del w:id="547" w:author="Liu, Cong" w:date="2024-12-23T18:18:00Z" w16du:dateUtc="2024-12-24T02:18:00Z">
        <w:r w:rsidDel="00751031">
          <w:delText>60</w:delText>
        </w:r>
      </w:del>
      <w:r>
        <w:t>% TFs with other signature pathways, particularly with the NOTCH3 pathway (</w:t>
      </w:r>
      <w:r>
        <w:rPr>
          <w:b/>
        </w:rPr>
        <w:t>Supplementary Fig. S3D</w:t>
      </w:r>
      <w:r>
        <w:t>)</w:t>
      </w:r>
      <w:ins w:id="548" w:author="Liu, Cong" w:date="2024-12-23T20:05:00Z" w16du:dateUtc="2024-12-24T04:05:00Z">
        <w:r w:rsidR="00A3461A">
          <w:t>,</w:t>
        </w:r>
        <w:r w:rsidR="00A3461A" w:rsidRPr="00A3461A">
          <w:t xml:space="preserve"> </w:t>
        </w:r>
        <w:r w:rsidR="00A3461A">
          <w:t>which suggests the interdependence between RUNX2 and other signature pathways.</w:t>
        </w:r>
      </w:ins>
      <w:del w:id="549" w:author="Liu, Cong" w:date="2024-12-23T20:05:00Z" w16du:dateUtc="2024-12-24T04:05:00Z">
        <w:r w:rsidDel="00A3461A">
          <w:delText>.</w:delText>
        </w:r>
      </w:del>
      <w:r>
        <w:t xml:space="preserve"> For instance, three TFs (HEY1, HEY2, and HES1) were identified in both NOTCH3 and RUNX2 pathways and regulate osteoblast function</w:t>
      </w:r>
      <w:hyperlink r:id="rId369">
        <w:r>
          <w:rPr>
            <w:color w:val="000000"/>
            <w:vertAlign w:val="superscript"/>
          </w:rPr>
          <w:t>43</w:t>
        </w:r>
      </w:hyperlink>
      <w:r>
        <w:t>. NOTCH genes and signaling also play a critical role in the differentiation of synovial fibroblasts into pathogenic cells</w:t>
      </w:r>
      <w:hyperlink r:id="rId370">
        <w:r>
          <w:rPr>
            <w:color w:val="000000"/>
            <w:vertAlign w:val="superscript"/>
          </w:rPr>
          <w:t>44</w:t>
        </w:r>
      </w:hyperlink>
      <w:r>
        <w:t xml:space="preserve">. </w:t>
      </w:r>
      <w:del w:id="550"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551"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77777777"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hyperlink r:id="rId371">
        <w:r>
          <w:rPr>
            <w:color w:val="000000"/>
            <w:vertAlign w:val="superscript"/>
          </w:rPr>
          <w:t>45</w:t>
        </w:r>
      </w:hyperlink>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hyperlink r:id="rId372">
        <w:r>
          <w:rPr>
            <w:color w:val="000000"/>
            <w:vertAlign w:val="superscript"/>
          </w:rPr>
          <w:t>14</w:t>
        </w:r>
      </w:hyperlink>
      <w:r>
        <w:t>.</w:t>
      </w:r>
    </w:p>
    <w:p w14:paraId="08E3DFC1" w14:textId="77777777" w:rsidR="006F371C" w:rsidRDefault="006F371C">
      <w:pPr>
        <w:spacing w:line="360" w:lineRule="auto"/>
        <w:rPr>
          <w:i/>
        </w:rPr>
      </w:pPr>
    </w:p>
    <w:p w14:paraId="290B9B19" w14:textId="2870B3DF" w:rsidR="006F371C" w:rsidRDefault="003C3B5E">
      <w:pPr>
        <w:spacing w:line="360" w:lineRule="auto"/>
      </w:pPr>
      <w:r>
        <w:rPr>
          <w:i/>
        </w:rPr>
        <w:t>β-catenin pathway</w:t>
      </w:r>
      <w:r>
        <w:t xml:space="preserve">. Although only a few TFs were enriched in β-catenin pathways, many of the TFs including </w:t>
      </w:r>
      <w:del w:id="552" w:author="Liu, Cong" w:date="2024-12-23T20:09:00Z" w16du:dateUtc="2024-12-24T04:09:00Z">
        <w:r w:rsidDel="0073177A">
          <w:delText>BCL6B</w:delText>
        </w:r>
      </w:del>
      <w:ins w:id="553" w:author="Liu, Cong" w:date="2024-12-23T20:09:00Z" w16du:dateUtc="2024-12-24T04:09:00Z">
        <w:r w:rsidR="0073177A">
          <w:t>MEF2B</w:t>
        </w:r>
      </w:ins>
      <w:r>
        <w:t xml:space="preserve">, </w:t>
      </w:r>
      <w:del w:id="554" w:author="Liu, Cong" w:date="2024-12-23T20:10:00Z" w16du:dateUtc="2024-12-24T04:10:00Z">
        <w:r w:rsidDel="00A86870">
          <w:delText>DLX3</w:delText>
        </w:r>
      </w:del>
      <w:ins w:id="555" w:author="Liu, Cong" w:date="2024-12-23T20:10:00Z" w16du:dateUtc="2024-12-24T04:10:00Z">
        <w:r w:rsidR="00A86870">
          <w:t>EN2</w:t>
        </w:r>
      </w:ins>
      <w:r>
        <w:t xml:space="preserve">, </w:t>
      </w:r>
      <w:del w:id="556" w:author="Liu, Cong" w:date="2024-12-23T20:10:00Z" w16du:dateUtc="2024-12-24T04:10:00Z">
        <w:r w:rsidDel="007E5036">
          <w:delText>FOXP2</w:delText>
        </w:r>
      </w:del>
      <w:ins w:id="557" w:author="Liu, Cong" w:date="2024-12-23T20:10:00Z" w16du:dateUtc="2024-12-24T04:10:00Z">
        <w:r w:rsidR="007E5036">
          <w:t>GCM1</w:t>
        </w:r>
      </w:ins>
      <w:r>
        <w:t xml:space="preserve">, </w:t>
      </w:r>
      <w:del w:id="558" w:author="Liu, Cong" w:date="2024-12-23T20:10:00Z" w16du:dateUtc="2024-12-24T04:10:00Z">
        <w:r w:rsidDel="007E5036">
          <w:delText>PAX4</w:delText>
        </w:r>
      </w:del>
      <w:ins w:id="559" w:author="Liu, Cong" w:date="2024-12-23T20:10:00Z" w16du:dateUtc="2024-12-24T04:10:00Z">
        <w:r w:rsidR="007E5036">
          <w:t>POU2</w:t>
        </w:r>
      </w:ins>
      <w:ins w:id="560" w:author="Liu, Cong" w:date="2024-12-23T20:11:00Z" w16du:dateUtc="2024-12-24T04:11:00Z">
        <w:r w:rsidR="007E5036">
          <w:t>F3</w:t>
        </w:r>
      </w:ins>
      <w:r>
        <w:t xml:space="preserve">, </w:t>
      </w:r>
      <w:del w:id="561" w:author="Liu, Cong" w:date="2024-12-23T20:11:00Z" w16du:dateUtc="2024-12-24T04:11:00Z">
        <w:r w:rsidDel="007E5036">
          <w:delText>ETV4</w:delText>
        </w:r>
      </w:del>
      <w:ins w:id="562" w:author="Liu, Cong" w:date="2024-12-23T20:11:00Z" w16du:dateUtc="2024-12-24T04:11:00Z">
        <w:r w:rsidR="007E5036">
          <w:t>RAX2</w:t>
        </w:r>
      </w:ins>
      <w:r>
        <w:t xml:space="preserve">, </w:t>
      </w:r>
      <w:del w:id="563" w:author="Liu, Cong" w:date="2024-12-23T20:11:00Z" w16du:dateUtc="2024-12-24T04:11:00Z">
        <w:r w:rsidDel="007E5036">
          <w:delText xml:space="preserve">TP63 </w:delText>
        </w:r>
      </w:del>
      <w:ins w:id="564" w:author="Liu, Cong" w:date="2024-12-23T20:11:00Z" w16du:dateUtc="2024-12-24T04:11:00Z">
        <w:r w:rsidR="007E5036">
          <w:t>TLX2</w:t>
        </w:r>
        <w:r w:rsidR="007E5036">
          <w:t xml:space="preserve"> </w:t>
        </w:r>
      </w:ins>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565"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566" w:author="Liu, Cong" w:date="2024-12-21T16:28:00Z" w16du:dateUtc="2024-12-22T00:28:00Z">
        <w:r w:rsidDel="000A269E">
          <w:delText>late stage</w:delText>
        </w:r>
      </w:del>
      <w:ins w:id="567"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568" w:author="Liu, Cong" w:date="2024-12-21T16:28:00Z" w16du:dateUtc="2024-12-22T00:28:00Z"/>
        </w:rPr>
      </w:pPr>
      <w:del w:id="569" w:author="Liu, Cong" w:date="2024-12-21T16:28:00Z" w16du:dateUtc="2024-12-22T00:28:00Z">
        <w:r w:rsidDel="000A269E">
          <w:delText>Pathways in other Kmeans groups</w:delText>
        </w:r>
      </w:del>
    </w:p>
    <w:p w14:paraId="7A383C26" w14:textId="6A4F46E0" w:rsidR="006F371C" w:rsidRDefault="003C3B5E">
      <w:pPr>
        <w:spacing w:line="360" w:lineRule="auto"/>
      </w:pPr>
      <w:del w:id="570"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 xml:space="preserve">/β-catenin signaling can exert either anti-inflammatory </w:t>
      </w:r>
      <w:proofErr w:type="gramStart"/>
      <w:r>
        <w:t>and</w:t>
      </w:r>
      <w:proofErr w:type="gramEnd"/>
      <w:r>
        <w:t xml:space="preserve"> proinflammatory functions depending on the context</w:t>
      </w:r>
      <w:hyperlink r:id="rId373">
        <w:r>
          <w:rPr>
            <w:color w:val="000000"/>
            <w:vertAlign w:val="superscript"/>
          </w:rPr>
          <w:t>46</w:t>
        </w:r>
      </w:hyperlink>
      <w:r>
        <w:t>. Similarly, RUNX3, which is also a pathway associated with CON, is chondroprotective in preclinical models of arthritis</w:t>
      </w:r>
      <w:hyperlink r:id="rId374">
        <w:r>
          <w:rPr>
            <w:color w:val="000000"/>
            <w:vertAlign w:val="superscript"/>
          </w:rPr>
          <w:t>47</w:t>
        </w:r>
      </w:hyperlink>
      <w:r>
        <w:t xml:space="preserve">. </w:t>
      </w:r>
    </w:p>
    <w:p w14:paraId="5A68898C" w14:textId="77777777" w:rsidR="006F371C" w:rsidDel="000A269E" w:rsidRDefault="006F371C">
      <w:pPr>
        <w:spacing w:line="360" w:lineRule="auto"/>
        <w:rPr>
          <w:del w:id="571" w:author="Liu, Cong" w:date="2024-12-21T16:28:00Z" w16du:dateUtc="2024-12-22T00:28:00Z"/>
        </w:rPr>
      </w:pPr>
    </w:p>
    <w:p w14:paraId="77719C18" w14:textId="7870892C" w:rsidR="006F371C" w:rsidDel="000A269E" w:rsidRDefault="003C3B5E">
      <w:pPr>
        <w:spacing w:line="360" w:lineRule="auto"/>
        <w:rPr>
          <w:del w:id="572" w:author="Liu, Cong" w:date="2024-12-21T16:28:00Z" w16du:dateUtc="2024-12-22T00:28:00Z"/>
        </w:rPr>
      </w:pPr>
      <w:del w:id="573" w:author="Liu, Cong" w:date="2024-12-21T16:28:00Z" w16du:dateUtc="2024-12-22T00:28:00Z">
        <w:r w:rsidDel="000A269E">
          <w:delText>G5 is also enriched for At-Risk/ERA (p-value &lt; 0.</w:delText>
        </w:r>
      </w:del>
      <w:del w:id="574" w:author="Liu, Cong" w:date="2024-12-21T16:06:00Z" w16du:dateUtc="2024-12-22T00:06:00Z">
        <w:r w:rsidDel="00E46077">
          <w:delText>1</w:delText>
        </w:r>
      </w:del>
      <w:del w:id="575"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EC5235" w14:textId="77777777" w:rsidR="0034274A" w:rsidRDefault="0034274A" w:rsidP="005A51A8">
      <w:r>
        <w:separator/>
      </w:r>
    </w:p>
  </w:endnote>
  <w:endnote w:type="continuationSeparator" w:id="0">
    <w:p w14:paraId="2772C978" w14:textId="77777777" w:rsidR="0034274A" w:rsidRDefault="0034274A"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6A307871-78EE-A848-BC9B-6CCA4A0A60C9}"/>
    <w:embedBold r:id="rId2" w:fontKey="{50E581DF-A107-DB4B-BC4B-B436A5F6DA33}"/>
    <w:embedItalic r:id="rId3" w:fontKey="{9BDD09CC-9A42-4A41-B2E4-548ABB3948A1}"/>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4" w:fontKey="{F8FFE5C8-A900-7B4E-97E6-2B9538B230EF}"/>
    <w:embedBold r:id="rId5" w:fontKey="{E18C47BB-64F8-6C49-B6A2-9D3C261D68D2}"/>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7" w:subsetted="1" w:fontKey="{300F6CF7-6468-EB47-A276-0B8B80CDACD4}"/>
  </w:font>
  <w:font w:name="Cambria Math">
    <w:panose1 w:val="02040503050406030204"/>
    <w:charset w:val="00"/>
    <w:family w:val="roman"/>
    <w:pitch w:val="variable"/>
    <w:sig w:usb0="E00002FF" w:usb1="420024FF" w:usb2="00000000" w:usb3="00000000" w:csb0="0000019F" w:csb1="00000000"/>
    <w:embedRegular r:id="rId8" w:fontKey="{5F682EFC-ED06-3F4B-9415-E13030CB743F}"/>
    <w:embedItalic r:id="rId9" w:fontKey="{7CB3D262-6795-324C-9C33-37C83D8C4E1E}"/>
  </w:font>
  <w:font w:name="Calibri">
    <w:panose1 w:val="020F0502020204030204"/>
    <w:charset w:val="00"/>
    <w:family w:val="swiss"/>
    <w:pitch w:val="variable"/>
    <w:sig w:usb0="E4002EFF" w:usb1="C200247B" w:usb2="00000009" w:usb3="00000000" w:csb0="000001FF" w:csb1="00000000"/>
    <w:embedRegular r:id="rId10" w:fontKey="{24AA2CA0-7FEC-024A-820B-62CB24E9C59D}"/>
  </w:font>
  <w:font w:name="Cambria">
    <w:panose1 w:val="02040503050406030204"/>
    <w:charset w:val="00"/>
    <w:family w:val="roman"/>
    <w:pitch w:val="variable"/>
    <w:sig w:usb0="E00006FF" w:usb1="420024FF" w:usb2="02000000" w:usb3="00000000" w:csb0="0000019F" w:csb1="00000000"/>
    <w:embedRegular r:id="rId11" w:fontKey="{674750B9-12CA-2043-B23F-6396A0B1BE2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17E634" w14:textId="77777777" w:rsidR="0034274A" w:rsidRDefault="0034274A" w:rsidP="005A51A8">
      <w:r>
        <w:separator/>
      </w:r>
    </w:p>
  </w:footnote>
  <w:footnote w:type="continuationSeparator" w:id="0">
    <w:p w14:paraId="24660A12" w14:textId="77777777" w:rsidR="0034274A" w:rsidRDefault="0034274A" w:rsidP="005A51A8">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5881"/>
    <w:rsid w:val="00023617"/>
    <w:rsid w:val="000514D7"/>
    <w:rsid w:val="00056C8F"/>
    <w:rsid w:val="0007077C"/>
    <w:rsid w:val="00086BF0"/>
    <w:rsid w:val="0009345C"/>
    <w:rsid w:val="0009542E"/>
    <w:rsid w:val="000A269E"/>
    <w:rsid w:val="000A2A29"/>
    <w:rsid w:val="000B62C7"/>
    <w:rsid w:val="000B6F3C"/>
    <w:rsid w:val="000C0811"/>
    <w:rsid w:val="000D72BA"/>
    <w:rsid w:val="000E6ACF"/>
    <w:rsid w:val="000F696E"/>
    <w:rsid w:val="001069F7"/>
    <w:rsid w:val="00127426"/>
    <w:rsid w:val="0015538C"/>
    <w:rsid w:val="00161BD0"/>
    <w:rsid w:val="00164243"/>
    <w:rsid w:val="00197BD2"/>
    <w:rsid w:val="001A482D"/>
    <w:rsid w:val="001A5A76"/>
    <w:rsid w:val="001C401D"/>
    <w:rsid w:val="001C451F"/>
    <w:rsid w:val="001D3C46"/>
    <w:rsid w:val="001E518D"/>
    <w:rsid w:val="001E580D"/>
    <w:rsid w:val="00206B57"/>
    <w:rsid w:val="00211769"/>
    <w:rsid w:val="00215705"/>
    <w:rsid w:val="00216823"/>
    <w:rsid w:val="00220300"/>
    <w:rsid w:val="00230D68"/>
    <w:rsid w:val="0023518D"/>
    <w:rsid w:val="00236B46"/>
    <w:rsid w:val="002716A1"/>
    <w:rsid w:val="002B4E90"/>
    <w:rsid w:val="002D30D1"/>
    <w:rsid w:val="002D77B8"/>
    <w:rsid w:val="002F28AD"/>
    <w:rsid w:val="00300096"/>
    <w:rsid w:val="00303F6C"/>
    <w:rsid w:val="00335E7E"/>
    <w:rsid w:val="0034274A"/>
    <w:rsid w:val="00342C49"/>
    <w:rsid w:val="003431EB"/>
    <w:rsid w:val="00353EF8"/>
    <w:rsid w:val="00357C3A"/>
    <w:rsid w:val="003619EB"/>
    <w:rsid w:val="003874E7"/>
    <w:rsid w:val="00392AC8"/>
    <w:rsid w:val="00394ABE"/>
    <w:rsid w:val="003A17FE"/>
    <w:rsid w:val="003A3AF8"/>
    <w:rsid w:val="003B1085"/>
    <w:rsid w:val="003B69B6"/>
    <w:rsid w:val="003C3083"/>
    <w:rsid w:val="003C3B5E"/>
    <w:rsid w:val="003D70CC"/>
    <w:rsid w:val="003E1D94"/>
    <w:rsid w:val="003E6E6A"/>
    <w:rsid w:val="003F5B5F"/>
    <w:rsid w:val="003F610E"/>
    <w:rsid w:val="00413688"/>
    <w:rsid w:val="00463C35"/>
    <w:rsid w:val="00465BFF"/>
    <w:rsid w:val="0047793C"/>
    <w:rsid w:val="0048179E"/>
    <w:rsid w:val="004938C9"/>
    <w:rsid w:val="00497B3F"/>
    <w:rsid w:val="004B5833"/>
    <w:rsid w:val="004C19B7"/>
    <w:rsid w:val="004C7FEA"/>
    <w:rsid w:val="004E3172"/>
    <w:rsid w:val="004E33C4"/>
    <w:rsid w:val="004F550E"/>
    <w:rsid w:val="00504AC3"/>
    <w:rsid w:val="00547279"/>
    <w:rsid w:val="005629AA"/>
    <w:rsid w:val="00576C26"/>
    <w:rsid w:val="00592B79"/>
    <w:rsid w:val="005A51A8"/>
    <w:rsid w:val="005B14F4"/>
    <w:rsid w:val="005E0738"/>
    <w:rsid w:val="005F077D"/>
    <w:rsid w:val="00625BB0"/>
    <w:rsid w:val="00635001"/>
    <w:rsid w:val="00674534"/>
    <w:rsid w:val="00697D48"/>
    <w:rsid w:val="006B2FCA"/>
    <w:rsid w:val="006E1706"/>
    <w:rsid w:val="006F371C"/>
    <w:rsid w:val="007016F7"/>
    <w:rsid w:val="0072089A"/>
    <w:rsid w:val="00721125"/>
    <w:rsid w:val="007263FD"/>
    <w:rsid w:val="0073177A"/>
    <w:rsid w:val="00733F1E"/>
    <w:rsid w:val="00751031"/>
    <w:rsid w:val="007518F7"/>
    <w:rsid w:val="00772955"/>
    <w:rsid w:val="007864B7"/>
    <w:rsid w:val="00791FC0"/>
    <w:rsid w:val="007977F1"/>
    <w:rsid w:val="007A6DC2"/>
    <w:rsid w:val="007A7CE8"/>
    <w:rsid w:val="007B1A75"/>
    <w:rsid w:val="007E5036"/>
    <w:rsid w:val="00803599"/>
    <w:rsid w:val="00820DDD"/>
    <w:rsid w:val="00845243"/>
    <w:rsid w:val="008821CA"/>
    <w:rsid w:val="008A2957"/>
    <w:rsid w:val="008B3B88"/>
    <w:rsid w:val="008E2937"/>
    <w:rsid w:val="008E3A08"/>
    <w:rsid w:val="008E4146"/>
    <w:rsid w:val="008F35FF"/>
    <w:rsid w:val="008F682E"/>
    <w:rsid w:val="00907F5C"/>
    <w:rsid w:val="00916012"/>
    <w:rsid w:val="009329C5"/>
    <w:rsid w:val="009376DF"/>
    <w:rsid w:val="009402AF"/>
    <w:rsid w:val="00941FD9"/>
    <w:rsid w:val="009563EF"/>
    <w:rsid w:val="00957898"/>
    <w:rsid w:val="009A1309"/>
    <w:rsid w:val="009A39C6"/>
    <w:rsid w:val="009B4CA2"/>
    <w:rsid w:val="009C7FF2"/>
    <w:rsid w:val="009E416F"/>
    <w:rsid w:val="009E7968"/>
    <w:rsid w:val="009F5955"/>
    <w:rsid w:val="009F72D6"/>
    <w:rsid w:val="009F7FA3"/>
    <w:rsid w:val="00A00F47"/>
    <w:rsid w:val="00A04E1E"/>
    <w:rsid w:val="00A1035F"/>
    <w:rsid w:val="00A11130"/>
    <w:rsid w:val="00A12AB3"/>
    <w:rsid w:val="00A3461A"/>
    <w:rsid w:val="00A51581"/>
    <w:rsid w:val="00A53A28"/>
    <w:rsid w:val="00A6639A"/>
    <w:rsid w:val="00A775E4"/>
    <w:rsid w:val="00A77CA2"/>
    <w:rsid w:val="00A86870"/>
    <w:rsid w:val="00A90C86"/>
    <w:rsid w:val="00AA15D7"/>
    <w:rsid w:val="00AD0CA7"/>
    <w:rsid w:val="00AD2490"/>
    <w:rsid w:val="00AE18B2"/>
    <w:rsid w:val="00AF05CD"/>
    <w:rsid w:val="00AF5BED"/>
    <w:rsid w:val="00B04759"/>
    <w:rsid w:val="00B141F4"/>
    <w:rsid w:val="00B25FBF"/>
    <w:rsid w:val="00B31C27"/>
    <w:rsid w:val="00B41978"/>
    <w:rsid w:val="00B43BF0"/>
    <w:rsid w:val="00B47747"/>
    <w:rsid w:val="00B637BB"/>
    <w:rsid w:val="00B66D91"/>
    <w:rsid w:val="00B7175A"/>
    <w:rsid w:val="00B97198"/>
    <w:rsid w:val="00BA0960"/>
    <w:rsid w:val="00BA1347"/>
    <w:rsid w:val="00BA1E01"/>
    <w:rsid w:val="00BB3DB7"/>
    <w:rsid w:val="00BE7077"/>
    <w:rsid w:val="00C00C15"/>
    <w:rsid w:val="00C203B0"/>
    <w:rsid w:val="00C2220E"/>
    <w:rsid w:val="00C30CD2"/>
    <w:rsid w:val="00C33327"/>
    <w:rsid w:val="00C404BC"/>
    <w:rsid w:val="00C45555"/>
    <w:rsid w:val="00C5367A"/>
    <w:rsid w:val="00C60189"/>
    <w:rsid w:val="00C925CB"/>
    <w:rsid w:val="00C95424"/>
    <w:rsid w:val="00CC1836"/>
    <w:rsid w:val="00D11E70"/>
    <w:rsid w:val="00D26301"/>
    <w:rsid w:val="00D26D6B"/>
    <w:rsid w:val="00D3770D"/>
    <w:rsid w:val="00D45960"/>
    <w:rsid w:val="00D50C6B"/>
    <w:rsid w:val="00D5128F"/>
    <w:rsid w:val="00D54C24"/>
    <w:rsid w:val="00D613FD"/>
    <w:rsid w:val="00D6201D"/>
    <w:rsid w:val="00D76426"/>
    <w:rsid w:val="00DA353B"/>
    <w:rsid w:val="00DB7781"/>
    <w:rsid w:val="00DF7C3C"/>
    <w:rsid w:val="00E31312"/>
    <w:rsid w:val="00E46077"/>
    <w:rsid w:val="00E467A2"/>
    <w:rsid w:val="00E5471E"/>
    <w:rsid w:val="00E64953"/>
    <w:rsid w:val="00EB0147"/>
    <w:rsid w:val="00EB22B6"/>
    <w:rsid w:val="00EC7741"/>
    <w:rsid w:val="00ED29D4"/>
    <w:rsid w:val="00ED60C2"/>
    <w:rsid w:val="00EE0824"/>
    <w:rsid w:val="00EF5903"/>
    <w:rsid w:val="00F1048E"/>
    <w:rsid w:val="00F117F6"/>
    <w:rsid w:val="00F221FA"/>
    <w:rsid w:val="00F30A04"/>
    <w:rsid w:val="00F31E84"/>
    <w:rsid w:val="00F41E40"/>
    <w:rsid w:val="00F472AD"/>
    <w:rsid w:val="00F5356B"/>
    <w:rsid w:val="00F53E17"/>
    <w:rsid w:val="00F6055C"/>
    <w:rsid w:val="00F6374F"/>
    <w:rsid w:val="00F76122"/>
    <w:rsid w:val="00FA331D"/>
    <w:rsid w:val="00FB4CD7"/>
    <w:rsid w:val="00FB77A4"/>
    <w:rsid w:val="00FD1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ccxovd/bQf44" TargetMode="External"/><Relationship Id="rId299" Type="http://schemas.openxmlformats.org/officeDocument/2006/relationships/hyperlink" Target="http://paperpile.com/b/ccxovd/qhOCE" TargetMode="External"/><Relationship Id="rId21" Type="http://schemas.openxmlformats.org/officeDocument/2006/relationships/hyperlink" Target="https://paperpile.com/c/ccxovd/Cih5i" TargetMode="External"/><Relationship Id="rId63" Type="http://schemas.openxmlformats.org/officeDocument/2006/relationships/hyperlink" Target="http://paperpile.com/b/ccxovd/R6jHv" TargetMode="External"/><Relationship Id="rId159" Type="http://schemas.openxmlformats.org/officeDocument/2006/relationships/hyperlink" Target="http://paperpile.com/b/ccxovd/Cih5i" TargetMode="External"/><Relationship Id="rId324" Type="http://schemas.openxmlformats.org/officeDocument/2006/relationships/hyperlink" Target="http://paperpile.com/b/ccxovd/xOEMM" TargetMode="External"/><Relationship Id="rId366" Type="http://schemas.openxmlformats.org/officeDocument/2006/relationships/hyperlink" Target="https://paperpile.com/c/ccxovd/FuHOz" TargetMode="External"/><Relationship Id="rId170" Type="http://schemas.openxmlformats.org/officeDocument/2006/relationships/hyperlink" Target="http://paperpile.com/b/ccxovd/2z8KV" TargetMode="External"/><Relationship Id="rId226" Type="http://schemas.openxmlformats.org/officeDocument/2006/relationships/hyperlink" Target="http://paperpile.com/b/ccxovd/psA6v" TargetMode="External"/><Relationship Id="rId268" Type="http://schemas.openxmlformats.org/officeDocument/2006/relationships/hyperlink" Target="http://paperpile.com/b/ccxovd/MiWUt" TargetMode="External"/><Relationship Id="rId32" Type="http://schemas.openxmlformats.org/officeDocument/2006/relationships/hyperlink" Target="https://paperpile.com/c/ccxovd/xW77t" TargetMode="External"/><Relationship Id="rId74" Type="http://schemas.openxmlformats.org/officeDocument/2006/relationships/hyperlink" Target="http://paperpile.com/b/ccxovd/YkTUW" TargetMode="External"/><Relationship Id="rId128" Type="http://schemas.openxmlformats.org/officeDocument/2006/relationships/hyperlink" Target="http://paperpile.com/b/ccxovd/Y6sPq" TargetMode="External"/><Relationship Id="rId335" Type="http://schemas.openxmlformats.org/officeDocument/2006/relationships/hyperlink" Target="http://paperpile.com/b/ccxovd/Po5jm" TargetMode="External"/><Relationship Id="rId377" Type="http://schemas.openxmlformats.org/officeDocument/2006/relationships/theme" Target="theme/theme1.xml"/><Relationship Id="rId5" Type="http://schemas.openxmlformats.org/officeDocument/2006/relationships/endnotes" Target="endnotes.xml"/><Relationship Id="rId181" Type="http://schemas.openxmlformats.org/officeDocument/2006/relationships/hyperlink" Target="http://paperpile.com/b/ccxovd/2aJKv" TargetMode="External"/><Relationship Id="rId237" Type="http://schemas.openxmlformats.org/officeDocument/2006/relationships/hyperlink" Target="http://paperpile.com/b/ccxovd/QBECs" TargetMode="External"/><Relationship Id="rId279" Type="http://schemas.openxmlformats.org/officeDocument/2006/relationships/hyperlink" Target="http://paperpile.com/b/ccxovd/4xwd4" TargetMode="External"/><Relationship Id="rId43" Type="http://schemas.openxmlformats.org/officeDocument/2006/relationships/hyperlink" Target="https://paperpile.com/c/ccxovd/NWmTK" TargetMode="External"/><Relationship Id="rId139" Type="http://schemas.openxmlformats.org/officeDocument/2006/relationships/hyperlink" Target="http://paperpile.com/b/ccxovd/8HUl6" TargetMode="External"/><Relationship Id="rId290" Type="http://schemas.openxmlformats.org/officeDocument/2006/relationships/hyperlink" Target="http://paperpile.com/b/ccxovd/JvZGj" TargetMode="External"/><Relationship Id="rId304" Type="http://schemas.openxmlformats.org/officeDocument/2006/relationships/hyperlink" Target="http://paperpile.com/b/ccxovd/164Ke" TargetMode="External"/><Relationship Id="rId346" Type="http://schemas.openxmlformats.org/officeDocument/2006/relationships/hyperlink" Target="http://paperpile.com/b/ccxovd/KyCRX" TargetMode="External"/><Relationship Id="rId85" Type="http://schemas.openxmlformats.org/officeDocument/2006/relationships/hyperlink" Target="http://paperpile.com/b/ccxovd/h0BPM" TargetMode="External"/><Relationship Id="rId150" Type="http://schemas.openxmlformats.org/officeDocument/2006/relationships/hyperlink" Target="http://paperpile.com/b/ccxovd/zVyh2" TargetMode="External"/><Relationship Id="rId192" Type="http://schemas.openxmlformats.org/officeDocument/2006/relationships/hyperlink" Target="http://paperpile.com/b/ccxovd/t14Vl" TargetMode="External"/><Relationship Id="rId206" Type="http://schemas.openxmlformats.org/officeDocument/2006/relationships/hyperlink" Target="http://paperpile.com/b/ccxovd/nmWp" TargetMode="External"/><Relationship Id="rId248" Type="http://schemas.openxmlformats.org/officeDocument/2006/relationships/hyperlink" Target="http://paperpile.com/b/ccxovd/Cht7j" TargetMode="External"/><Relationship Id="rId12" Type="http://schemas.openxmlformats.org/officeDocument/2006/relationships/hyperlink" Target="https://paperpile.com/c/ccxovd/O92d5" TargetMode="External"/><Relationship Id="rId108" Type="http://schemas.openxmlformats.org/officeDocument/2006/relationships/hyperlink" Target="http://paperpile.com/b/ccxovd/9hnFj" TargetMode="External"/><Relationship Id="rId315" Type="http://schemas.openxmlformats.org/officeDocument/2006/relationships/hyperlink" Target="http://paperpile.com/b/ccxovd/DV5zw" TargetMode="External"/><Relationship Id="rId357" Type="http://schemas.openxmlformats.org/officeDocument/2006/relationships/hyperlink" Target="http://paperpile.com/b/ccxovd/pXPBI" TargetMode="External"/><Relationship Id="rId54" Type="http://schemas.openxmlformats.org/officeDocument/2006/relationships/hyperlink" Target="http://paperpile.com/b/ccxovd/O92d5" TargetMode="External"/><Relationship Id="rId96" Type="http://schemas.openxmlformats.org/officeDocument/2006/relationships/hyperlink" Target="http://paperpile.com/b/ccxovd/ELAzv" TargetMode="External"/><Relationship Id="rId161" Type="http://schemas.openxmlformats.org/officeDocument/2006/relationships/hyperlink" Target="http://paperpile.com/b/ccxovd/HxBJi" TargetMode="External"/><Relationship Id="rId217" Type="http://schemas.openxmlformats.org/officeDocument/2006/relationships/hyperlink" Target="http://paperpile.com/b/ccxovd/mFY6Z" TargetMode="External"/><Relationship Id="rId259" Type="http://schemas.openxmlformats.org/officeDocument/2006/relationships/hyperlink" Target="http://paperpile.com/b/ccxovd/wcgpU" TargetMode="External"/><Relationship Id="rId23" Type="http://schemas.openxmlformats.org/officeDocument/2006/relationships/hyperlink" Target="https://paperpile.com/c/ccxovd/2z8KV" TargetMode="External"/><Relationship Id="rId119" Type="http://schemas.openxmlformats.org/officeDocument/2006/relationships/hyperlink" Target="http://paperpile.com/b/ccxovd/bQf44" TargetMode="External"/><Relationship Id="rId270" Type="http://schemas.openxmlformats.org/officeDocument/2006/relationships/hyperlink" Target="http://paperpile.com/b/ccxovd/MiWUt" TargetMode="External"/><Relationship Id="rId326" Type="http://schemas.openxmlformats.org/officeDocument/2006/relationships/hyperlink" Target="http://paperpile.com/b/ccxovd/xOEMM" TargetMode="External"/><Relationship Id="rId65" Type="http://schemas.openxmlformats.org/officeDocument/2006/relationships/hyperlink" Target="http://paperpile.com/b/ccxovd/R6jHv" TargetMode="External"/><Relationship Id="rId130" Type="http://schemas.openxmlformats.org/officeDocument/2006/relationships/hyperlink" Target="http://paperpile.com/b/ccxovd/Y6sPq" TargetMode="External"/><Relationship Id="rId368" Type="http://schemas.openxmlformats.org/officeDocument/2006/relationships/hyperlink" Target="https://paperpile.com/c/ccxovd/rCw0i" TargetMode="External"/><Relationship Id="rId172" Type="http://schemas.openxmlformats.org/officeDocument/2006/relationships/hyperlink" Target="http://paperpile.com/b/ccxovd/2z8KV" TargetMode="External"/><Relationship Id="rId228" Type="http://schemas.openxmlformats.org/officeDocument/2006/relationships/hyperlink" Target="http://paperpile.com/b/ccxovd/psA6v" TargetMode="External"/><Relationship Id="rId281" Type="http://schemas.openxmlformats.org/officeDocument/2006/relationships/hyperlink" Target="http://paperpile.com/b/ccxovd/4xwd4" TargetMode="External"/><Relationship Id="rId337" Type="http://schemas.openxmlformats.org/officeDocument/2006/relationships/hyperlink" Target="http://paperpile.com/b/ccxovd/Po5jm" TargetMode="External"/><Relationship Id="rId34" Type="http://schemas.openxmlformats.org/officeDocument/2006/relationships/hyperlink" Target="https://paperpile.com/c/ccxovd/xW77t" TargetMode="External"/><Relationship Id="rId76" Type="http://schemas.openxmlformats.org/officeDocument/2006/relationships/hyperlink" Target="http://paperpile.com/b/ccxovd/qjkfC" TargetMode="External"/><Relationship Id="rId141" Type="http://schemas.openxmlformats.org/officeDocument/2006/relationships/hyperlink" Target="http://paperpile.com/b/ccxovd/hpOvD" TargetMode="External"/><Relationship Id="rId7" Type="http://schemas.openxmlformats.org/officeDocument/2006/relationships/hyperlink" Target="mailto:wei-wang@ucsd.edu" TargetMode="External"/><Relationship Id="rId183" Type="http://schemas.openxmlformats.org/officeDocument/2006/relationships/hyperlink" Target="http://paperpile.com/b/ccxovd/iLxYk" TargetMode="External"/><Relationship Id="rId239" Type="http://schemas.openxmlformats.org/officeDocument/2006/relationships/hyperlink" Target="http://paperpile.com/b/ccxovd/QBECs" TargetMode="External"/><Relationship Id="rId250" Type="http://schemas.openxmlformats.org/officeDocument/2006/relationships/hyperlink" Target="http://paperpile.com/b/ccxovd/Cht7j" TargetMode="External"/><Relationship Id="rId292" Type="http://schemas.openxmlformats.org/officeDocument/2006/relationships/hyperlink" Target="http://paperpile.com/b/ccxovd/JvZGj" TargetMode="External"/><Relationship Id="rId306" Type="http://schemas.openxmlformats.org/officeDocument/2006/relationships/hyperlink" Target="http://paperpile.com/b/ccxovd/TPPxj" TargetMode="External"/><Relationship Id="rId45" Type="http://schemas.openxmlformats.org/officeDocument/2006/relationships/image" Target="media/image1.png"/><Relationship Id="rId87" Type="http://schemas.openxmlformats.org/officeDocument/2006/relationships/hyperlink" Target="http://paperpile.com/b/ccxovd/h0BPM" TargetMode="External"/><Relationship Id="rId110" Type="http://schemas.openxmlformats.org/officeDocument/2006/relationships/hyperlink" Target="http://paperpile.com/b/ccxovd/9hnFj" TargetMode="External"/><Relationship Id="rId348" Type="http://schemas.openxmlformats.org/officeDocument/2006/relationships/hyperlink" Target="http://paperpile.com/b/ccxovd/KyCRX" TargetMode="External"/><Relationship Id="rId152" Type="http://schemas.openxmlformats.org/officeDocument/2006/relationships/hyperlink" Target="http://paperpile.com/b/ccxovd/zVyh2" TargetMode="External"/><Relationship Id="rId194" Type="http://schemas.openxmlformats.org/officeDocument/2006/relationships/hyperlink" Target="http://paperpile.com/b/ccxovd/t14Vl" TargetMode="External"/><Relationship Id="rId208" Type="http://schemas.openxmlformats.org/officeDocument/2006/relationships/hyperlink" Target="http://paperpile.com/b/ccxovd/nmWp" TargetMode="External"/><Relationship Id="rId261" Type="http://schemas.openxmlformats.org/officeDocument/2006/relationships/hyperlink" Target="http://paperpile.com/b/ccxovd/usAvZ" TargetMode="External"/><Relationship Id="rId14" Type="http://schemas.openxmlformats.org/officeDocument/2006/relationships/hyperlink" Target="https://paperpile.com/c/ccxovd/9hnFj" TargetMode="External"/><Relationship Id="rId56" Type="http://schemas.openxmlformats.org/officeDocument/2006/relationships/hyperlink" Target="http://paperpile.com/b/ccxovd/oeFbx" TargetMode="External"/><Relationship Id="rId317" Type="http://schemas.openxmlformats.org/officeDocument/2006/relationships/hyperlink" Target="http://paperpile.com/b/ccxovd/DV5zw" TargetMode="External"/><Relationship Id="rId359" Type="http://schemas.openxmlformats.org/officeDocument/2006/relationships/hyperlink" Target="http://paperpile.com/b/ccxovd/pXPBI" TargetMode="External"/><Relationship Id="rId98" Type="http://schemas.openxmlformats.org/officeDocument/2006/relationships/hyperlink" Target="http://paperpile.com/b/ccxovd/ELAzv" TargetMode="External"/><Relationship Id="rId121" Type="http://schemas.openxmlformats.org/officeDocument/2006/relationships/hyperlink" Target="http://paperpile.com/b/ccxovd/rCw0i" TargetMode="External"/><Relationship Id="rId163" Type="http://schemas.openxmlformats.org/officeDocument/2006/relationships/hyperlink" Target="http://paperpile.com/b/ccxovd/HxBJi" TargetMode="External"/><Relationship Id="rId219" Type="http://schemas.openxmlformats.org/officeDocument/2006/relationships/hyperlink" Target="http://paperpile.com/b/ccxovd/mFY6Z" TargetMode="External"/><Relationship Id="rId370" Type="http://schemas.openxmlformats.org/officeDocument/2006/relationships/hyperlink" Target="https://paperpile.com/c/ccxovd/W9JMC" TargetMode="External"/><Relationship Id="rId230" Type="http://schemas.openxmlformats.org/officeDocument/2006/relationships/hyperlink" Target="http://paperpile.com/b/ccxovd/xW77t" TargetMode="External"/><Relationship Id="rId25" Type="http://schemas.openxmlformats.org/officeDocument/2006/relationships/hyperlink" Target="https://paperpile.com/c/ccxovd/2aJKv" TargetMode="External"/><Relationship Id="rId67" Type="http://schemas.openxmlformats.org/officeDocument/2006/relationships/hyperlink" Target="http://paperpile.com/b/ccxovd/R6jHv" TargetMode="External"/><Relationship Id="rId272" Type="http://schemas.openxmlformats.org/officeDocument/2006/relationships/hyperlink" Target="http://paperpile.com/b/ccxovd/MiWUt" TargetMode="External"/><Relationship Id="rId328" Type="http://schemas.openxmlformats.org/officeDocument/2006/relationships/hyperlink" Target="http://paperpile.com/b/ccxovd/W9JMC" TargetMode="External"/><Relationship Id="rId132" Type="http://schemas.openxmlformats.org/officeDocument/2006/relationships/hyperlink" Target="http://paperpile.com/b/ccxovd/Y6sPq" TargetMode="External"/><Relationship Id="rId174" Type="http://schemas.openxmlformats.org/officeDocument/2006/relationships/hyperlink" Target="http://paperpile.com/b/ccxovd/REHFi" TargetMode="External"/><Relationship Id="rId241" Type="http://schemas.openxmlformats.org/officeDocument/2006/relationships/hyperlink" Target="http://paperpile.com/b/ccxovd/QBECs" TargetMode="External"/><Relationship Id="rId36" Type="http://schemas.openxmlformats.org/officeDocument/2006/relationships/hyperlink" Target="https://paperpile.com/c/ccxovd/xW77t" TargetMode="External"/><Relationship Id="rId283" Type="http://schemas.openxmlformats.org/officeDocument/2006/relationships/hyperlink" Target="http://paperpile.com/b/ccxovd/NWmTK" TargetMode="External"/><Relationship Id="rId339" Type="http://schemas.openxmlformats.org/officeDocument/2006/relationships/hyperlink" Target="http://paperpile.com/b/ccxovd/Po5jm" TargetMode="External"/><Relationship Id="rId78" Type="http://schemas.openxmlformats.org/officeDocument/2006/relationships/hyperlink" Target="http://paperpile.com/b/ccxovd/qjkfC" TargetMode="External"/><Relationship Id="rId101" Type="http://schemas.openxmlformats.org/officeDocument/2006/relationships/hyperlink" Target="http://paperpile.com/b/ccxovd/ELAzv" TargetMode="External"/><Relationship Id="rId143" Type="http://schemas.openxmlformats.org/officeDocument/2006/relationships/hyperlink" Target="http://paperpile.com/b/ccxovd/hpOvD" TargetMode="External"/><Relationship Id="rId185" Type="http://schemas.openxmlformats.org/officeDocument/2006/relationships/hyperlink" Target="http://paperpile.com/b/ccxovd/iLxYk" TargetMode="External"/><Relationship Id="rId350" Type="http://schemas.openxmlformats.org/officeDocument/2006/relationships/hyperlink" Target="http://paperpile.com/b/ccxovd/KyCRX" TargetMode="External"/><Relationship Id="rId9" Type="http://schemas.openxmlformats.org/officeDocument/2006/relationships/hyperlink" Target="https://paperpile.com/c/ccxovd/oeFbx" TargetMode="External"/><Relationship Id="rId210" Type="http://schemas.openxmlformats.org/officeDocument/2006/relationships/hyperlink" Target="http://paperpile.com/b/ccxovd/KiNp4" TargetMode="External"/><Relationship Id="rId26" Type="http://schemas.openxmlformats.org/officeDocument/2006/relationships/hyperlink" Target="https://paperpile.com/c/ccxovd/iLxYk+t14Vl+O92d5+sKrPX" TargetMode="External"/><Relationship Id="rId231" Type="http://schemas.openxmlformats.org/officeDocument/2006/relationships/hyperlink" Target="http://paperpile.com/b/ccxovd/xW77t" TargetMode="External"/><Relationship Id="rId252" Type="http://schemas.openxmlformats.org/officeDocument/2006/relationships/hyperlink" Target="http://paperpile.com/b/ccxovd/Cht7j" TargetMode="External"/><Relationship Id="rId273" Type="http://schemas.openxmlformats.org/officeDocument/2006/relationships/hyperlink" Target="http://paperpile.com/b/ccxovd/MiWUt" TargetMode="External"/><Relationship Id="rId294" Type="http://schemas.openxmlformats.org/officeDocument/2006/relationships/hyperlink" Target="http://paperpile.com/b/ccxovd/qhOCE" TargetMode="External"/><Relationship Id="rId308" Type="http://schemas.openxmlformats.org/officeDocument/2006/relationships/hyperlink" Target="http://paperpile.com/b/ccxovd/TPPxj" TargetMode="External"/><Relationship Id="rId329" Type="http://schemas.openxmlformats.org/officeDocument/2006/relationships/hyperlink" Target="http://paperpile.com/b/ccxovd/W9JMC" TargetMode="External"/><Relationship Id="rId47" Type="http://schemas.openxmlformats.org/officeDocument/2006/relationships/image" Target="media/image3.png"/><Relationship Id="rId68" Type="http://schemas.openxmlformats.org/officeDocument/2006/relationships/hyperlink" Target="http://paperpile.com/b/ccxovd/R6jHv" TargetMode="External"/><Relationship Id="rId89" Type="http://schemas.openxmlformats.org/officeDocument/2006/relationships/hyperlink" Target="http://paperpile.com/b/ccxovd/h0BPM" TargetMode="External"/><Relationship Id="rId112" Type="http://schemas.openxmlformats.org/officeDocument/2006/relationships/hyperlink" Target="http://paperpile.com/b/ccxovd/9hnFj" TargetMode="External"/><Relationship Id="rId133" Type="http://schemas.openxmlformats.org/officeDocument/2006/relationships/hyperlink" Target="http://paperpile.com/b/ccxovd/8HUl6" TargetMode="External"/><Relationship Id="rId154" Type="http://schemas.openxmlformats.org/officeDocument/2006/relationships/hyperlink" Target="http://paperpile.com/b/ccxovd/Cih5i" TargetMode="External"/><Relationship Id="rId175" Type="http://schemas.openxmlformats.org/officeDocument/2006/relationships/hyperlink" Target="http://paperpile.com/b/ccxovd/REHFi" TargetMode="External"/><Relationship Id="rId340" Type="http://schemas.openxmlformats.org/officeDocument/2006/relationships/hyperlink" Target="http://paperpile.com/b/ccxovd/Po5jm" TargetMode="External"/><Relationship Id="rId361" Type="http://schemas.openxmlformats.org/officeDocument/2006/relationships/image" Target="media/image7.png"/><Relationship Id="rId196" Type="http://schemas.openxmlformats.org/officeDocument/2006/relationships/hyperlink" Target="http://paperpile.com/b/ccxovd/t14Vl" TargetMode="External"/><Relationship Id="rId200" Type="http://schemas.openxmlformats.org/officeDocument/2006/relationships/hyperlink" Target="http://paperpile.com/b/ccxovd/sKrPX" TargetMode="External"/><Relationship Id="rId16" Type="http://schemas.openxmlformats.org/officeDocument/2006/relationships/hyperlink" Target="https://paperpile.com/c/ccxovd/rCw0i" TargetMode="External"/><Relationship Id="rId221" Type="http://schemas.openxmlformats.org/officeDocument/2006/relationships/hyperlink" Target="http://paperpile.com/b/ccxovd/mFY6Z" TargetMode="External"/><Relationship Id="rId242" Type="http://schemas.openxmlformats.org/officeDocument/2006/relationships/hyperlink" Target="http://paperpile.com/b/ccxovd/PvHnQ" TargetMode="External"/><Relationship Id="rId263" Type="http://schemas.openxmlformats.org/officeDocument/2006/relationships/hyperlink" Target="http://paperpile.com/b/ccxovd/usAvZ" TargetMode="External"/><Relationship Id="rId284" Type="http://schemas.openxmlformats.org/officeDocument/2006/relationships/hyperlink" Target="http://paperpile.com/b/ccxovd/NWmTK" TargetMode="External"/><Relationship Id="rId319" Type="http://schemas.openxmlformats.org/officeDocument/2006/relationships/hyperlink" Target="http://paperpile.com/b/ccxovd/DV5zw" TargetMode="External"/><Relationship Id="rId37" Type="http://schemas.openxmlformats.org/officeDocument/2006/relationships/hyperlink" Target="https://paperpile.com/c/ccxovd/FuHOz+Cht7j" TargetMode="External"/><Relationship Id="rId58" Type="http://schemas.openxmlformats.org/officeDocument/2006/relationships/hyperlink" Target="http://paperpile.com/b/ccxovd/oeFbx" TargetMode="External"/><Relationship Id="rId79" Type="http://schemas.openxmlformats.org/officeDocument/2006/relationships/hyperlink" Target="http://paperpile.com/b/ccxovd/qjkfC" TargetMode="External"/><Relationship Id="rId102" Type="http://schemas.openxmlformats.org/officeDocument/2006/relationships/hyperlink" Target="http://paperpile.com/b/ccxovd/FuHOz" TargetMode="External"/><Relationship Id="rId123" Type="http://schemas.openxmlformats.org/officeDocument/2006/relationships/hyperlink" Target="http://paperpile.com/b/ccxovd/rCw0i" TargetMode="External"/><Relationship Id="rId144" Type="http://schemas.openxmlformats.org/officeDocument/2006/relationships/hyperlink" Target="http://paperpile.com/b/ccxovd/hpOvD" TargetMode="External"/><Relationship Id="rId330" Type="http://schemas.openxmlformats.org/officeDocument/2006/relationships/hyperlink" Target="http://paperpile.com/b/ccxovd/W9JMC" TargetMode="External"/><Relationship Id="rId90" Type="http://schemas.openxmlformats.org/officeDocument/2006/relationships/hyperlink" Target="http://paperpile.com/b/ccxovd/jAHP1" TargetMode="External"/><Relationship Id="rId165" Type="http://schemas.openxmlformats.org/officeDocument/2006/relationships/hyperlink" Target="http://paperpile.com/b/ccxovd/HxBJi" TargetMode="External"/><Relationship Id="rId186" Type="http://schemas.openxmlformats.org/officeDocument/2006/relationships/hyperlink" Target="http://paperpile.com/b/ccxovd/iLxYk" TargetMode="External"/><Relationship Id="rId351" Type="http://schemas.openxmlformats.org/officeDocument/2006/relationships/hyperlink" Target="http://paperpile.com/b/ccxovd/KyCRX" TargetMode="External"/><Relationship Id="rId372" Type="http://schemas.openxmlformats.org/officeDocument/2006/relationships/hyperlink" Target="https://paperpile.com/c/ccxovd/8HUl6" TargetMode="External"/><Relationship Id="rId211" Type="http://schemas.openxmlformats.org/officeDocument/2006/relationships/hyperlink" Target="http://paperpile.com/b/ccxovd/KiNp4" TargetMode="External"/><Relationship Id="rId232" Type="http://schemas.openxmlformats.org/officeDocument/2006/relationships/hyperlink" Target="http://paperpile.com/b/ccxovd/xW77t" TargetMode="External"/><Relationship Id="rId253" Type="http://schemas.openxmlformats.org/officeDocument/2006/relationships/hyperlink" Target="http://paperpile.com/b/ccxovd/Cht7j" TargetMode="External"/><Relationship Id="rId274" Type="http://schemas.openxmlformats.org/officeDocument/2006/relationships/hyperlink" Target="http://paperpile.com/b/ccxovd/MiWUt" TargetMode="External"/><Relationship Id="rId295" Type="http://schemas.openxmlformats.org/officeDocument/2006/relationships/hyperlink" Target="http://paperpile.com/b/ccxovd/qhOCE" TargetMode="External"/><Relationship Id="rId309" Type="http://schemas.openxmlformats.org/officeDocument/2006/relationships/hyperlink" Target="http://paperpile.com/b/ccxovd/TPPxj" TargetMode="External"/><Relationship Id="rId27" Type="http://schemas.openxmlformats.org/officeDocument/2006/relationships/hyperlink" Target="https://paperpile.com/c/ccxovd/nmWp" TargetMode="External"/><Relationship Id="rId48" Type="http://schemas.openxmlformats.org/officeDocument/2006/relationships/image" Target="media/image4.png"/><Relationship Id="rId69" Type="http://schemas.openxmlformats.org/officeDocument/2006/relationships/hyperlink" Target="http://paperpile.com/b/ccxovd/YkTUW" TargetMode="External"/><Relationship Id="rId113" Type="http://schemas.openxmlformats.org/officeDocument/2006/relationships/hyperlink" Target="http://paperpile.com/b/ccxovd/9hnFj" TargetMode="External"/><Relationship Id="rId134" Type="http://schemas.openxmlformats.org/officeDocument/2006/relationships/hyperlink" Target="http://paperpile.com/b/ccxovd/8HUl6" TargetMode="External"/><Relationship Id="rId320" Type="http://schemas.openxmlformats.org/officeDocument/2006/relationships/hyperlink" Target="http://paperpile.com/b/ccxovd/xOEMM" TargetMode="External"/><Relationship Id="rId80" Type="http://schemas.openxmlformats.org/officeDocument/2006/relationships/hyperlink" Target="http://paperpile.com/b/ccxovd/qjkfC" TargetMode="External"/><Relationship Id="rId155" Type="http://schemas.openxmlformats.org/officeDocument/2006/relationships/hyperlink" Target="http://paperpile.com/b/ccxovd/Cih5i" TargetMode="External"/><Relationship Id="rId176" Type="http://schemas.openxmlformats.org/officeDocument/2006/relationships/hyperlink" Target="http://paperpile.com/b/ccxovd/REHFi" TargetMode="External"/><Relationship Id="rId197" Type="http://schemas.openxmlformats.org/officeDocument/2006/relationships/hyperlink" Target="http://paperpile.com/b/ccxovd/sKrPX" TargetMode="External"/><Relationship Id="rId341" Type="http://schemas.openxmlformats.org/officeDocument/2006/relationships/hyperlink" Target="http://paperpile.com/b/ccxovd/Nni4i" TargetMode="External"/><Relationship Id="rId362" Type="http://schemas.openxmlformats.org/officeDocument/2006/relationships/image" Target="media/image8.png"/><Relationship Id="rId201" Type="http://schemas.openxmlformats.org/officeDocument/2006/relationships/hyperlink" Target="http://paperpile.com/b/ccxovd/sKrPX" TargetMode="External"/><Relationship Id="rId222" Type="http://schemas.openxmlformats.org/officeDocument/2006/relationships/hyperlink" Target="http://paperpile.com/b/ccxovd/mFY6Z" TargetMode="External"/><Relationship Id="rId243" Type="http://schemas.openxmlformats.org/officeDocument/2006/relationships/hyperlink" Target="http://paperpile.com/b/ccxovd/PvHnQ" TargetMode="External"/><Relationship Id="rId264" Type="http://schemas.openxmlformats.org/officeDocument/2006/relationships/hyperlink" Target="http://paperpile.com/b/ccxovd/usAvZ" TargetMode="External"/><Relationship Id="rId285" Type="http://schemas.openxmlformats.org/officeDocument/2006/relationships/hyperlink" Target="http://paperpile.com/b/ccxovd/NWmTK" TargetMode="External"/><Relationship Id="rId17" Type="http://schemas.openxmlformats.org/officeDocument/2006/relationships/hyperlink" Target="https://paperpile.com/c/ccxovd/Y6sPq" TargetMode="External"/><Relationship Id="rId38" Type="http://schemas.openxmlformats.org/officeDocument/2006/relationships/hyperlink" Target="https://paperpile.com/c/ccxovd/wcgpU" TargetMode="External"/><Relationship Id="rId59" Type="http://schemas.openxmlformats.org/officeDocument/2006/relationships/hyperlink" Target="http://paperpile.com/b/ccxovd/oeFbx" TargetMode="External"/><Relationship Id="rId103" Type="http://schemas.openxmlformats.org/officeDocument/2006/relationships/hyperlink" Target="http://paperpile.com/b/ccxovd/FuHOz" TargetMode="External"/><Relationship Id="rId124" Type="http://schemas.openxmlformats.org/officeDocument/2006/relationships/hyperlink" Target="http://paperpile.com/b/ccxovd/rCw0i" TargetMode="External"/><Relationship Id="rId310" Type="http://schemas.openxmlformats.org/officeDocument/2006/relationships/hyperlink" Target="http://paperpile.com/b/ccxovd/TPPxj" TargetMode="External"/><Relationship Id="rId70" Type="http://schemas.openxmlformats.org/officeDocument/2006/relationships/hyperlink" Target="http://paperpile.com/b/ccxovd/YkTUW" TargetMode="External"/><Relationship Id="rId91" Type="http://schemas.openxmlformats.org/officeDocument/2006/relationships/hyperlink" Target="http://paperpile.com/b/ccxovd/jAHP1" TargetMode="External"/><Relationship Id="rId145" Type="http://schemas.openxmlformats.org/officeDocument/2006/relationships/hyperlink" Target="http://paperpile.com/b/ccxovd/hpOvD" TargetMode="External"/><Relationship Id="rId166" Type="http://schemas.openxmlformats.org/officeDocument/2006/relationships/hyperlink" Target="http://paperpile.com/b/ccxovd/2z8KV" TargetMode="External"/><Relationship Id="rId187" Type="http://schemas.openxmlformats.org/officeDocument/2006/relationships/hyperlink" Target="http://paperpile.com/b/ccxovd/iLxYk" TargetMode="External"/><Relationship Id="rId331" Type="http://schemas.openxmlformats.org/officeDocument/2006/relationships/hyperlink" Target="http://paperpile.com/b/ccxovd/W9JMC" TargetMode="External"/><Relationship Id="rId352" Type="http://schemas.openxmlformats.org/officeDocument/2006/relationships/hyperlink" Target="http://paperpile.com/b/ccxovd/KyCRX" TargetMode="External"/><Relationship Id="rId373" Type="http://schemas.openxmlformats.org/officeDocument/2006/relationships/hyperlink" Target="https://paperpile.com/c/ccxovd/Nni4i" TargetMode="External"/><Relationship Id="rId1" Type="http://schemas.openxmlformats.org/officeDocument/2006/relationships/styles" Target="styles.xml"/><Relationship Id="rId212" Type="http://schemas.openxmlformats.org/officeDocument/2006/relationships/hyperlink" Target="http://paperpile.com/b/ccxovd/KiNp4" TargetMode="External"/><Relationship Id="rId233" Type="http://schemas.openxmlformats.org/officeDocument/2006/relationships/hyperlink" Target="http://paperpile.com/b/ccxovd/xW77t" TargetMode="External"/><Relationship Id="rId254" Type="http://schemas.openxmlformats.org/officeDocument/2006/relationships/hyperlink" Target="http://paperpile.com/b/ccxovd/wcgpU" TargetMode="External"/><Relationship Id="rId28" Type="http://schemas.openxmlformats.org/officeDocument/2006/relationships/hyperlink" Target="https://paperpile.com/c/ccxovd/KiNp4" TargetMode="External"/><Relationship Id="rId49" Type="http://schemas.openxmlformats.org/officeDocument/2006/relationships/image" Target="media/image5.png"/><Relationship Id="rId114" Type="http://schemas.openxmlformats.org/officeDocument/2006/relationships/hyperlink" Target="http://paperpile.com/b/ccxovd/bQf44" TargetMode="External"/><Relationship Id="rId275" Type="http://schemas.openxmlformats.org/officeDocument/2006/relationships/hyperlink" Target="http://paperpile.com/b/ccxovd/4xwd4" TargetMode="External"/><Relationship Id="rId296" Type="http://schemas.openxmlformats.org/officeDocument/2006/relationships/hyperlink" Target="http://paperpile.com/b/ccxovd/qhOCE" TargetMode="External"/><Relationship Id="rId300" Type="http://schemas.openxmlformats.org/officeDocument/2006/relationships/hyperlink" Target="http://paperpile.com/b/ccxovd/qhOCE" TargetMode="External"/><Relationship Id="rId60" Type="http://schemas.openxmlformats.org/officeDocument/2006/relationships/hyperlink" Target="http://paperpile.com/b/ccxovd/oeFbx" TargetMode="External"/><Relationship Id="rId81" Type="http://schemas.openxmlformats.org/officeDocument/2006/relationships/hyperlink" Target="http://paperpile.com/b/ccxovd/qjkfC" TargetMode="External"/><Relationship Id="rId135" Type="http://schemas.openxmlformats.org/officeDocument/2006/relationships/hyperlink" Target="http://paperpile.com/b/ccxovd/8HUl6" TargetMode="External"/><Relationship Id="rId156" Type="http://schemas.openxmlformats.org/officeDocument/2006/relationships/hyperlink" Target="http://paperpile.com/b/ccxovd/Cih5i" TargetMode="External"/><Relationship Id="rId177" Type="http://schemas.openxmlformats.org/officeDocument/2006/relationships/hyperlink" Target="http://paperpile.com/b/ccxovd/REHFi" TargetMode="External"/><Relationship Id="rId198" Type="http://schemas.openxmlformats.org/officeDocument/2006/relationships/hyperlink" Target="http://paperpile.com/b/ccxovd/sKrPX" TargetMode="External"/><Relationship Id="rId321" Type="http://schemas.openxmlformats.org/officeDocument/2006/relationships/hyperlink" Target="http://paperpile.com/b/ccxovd/xOEMM" TargetMode="External"/><Relationship Id="rId342" Type="http://schemas.openxmlformats.org/officeDocument/2006/relationships/hyperlink" Target="http://paperpile.com/b/ccxovd/Nni4i" TargetMode="External"/><Relationship Id="rId363" Type="http://schemas.openxmlformats.org/officeDocument/2006/relationships/image" Target="media/image9.png"/><Relationship Id="rId202" Type="http://schemas.openxmlformats.org/officeDocument/2006/relationships/hyperlink" Target="http://paperpile.com/b/ccxovd/nmWp" TargetMode="External"/><Relationship Id="rId223" Type="http://schemas.openxmlformats.org/officeDocument/2006/relationships/hyperlink" Target="http://paperpile.com/b/ccxovd/psA6v" TargetMode="External"/><Relationship Id="rId244" Type="http://schemas.openxmlformats.org/officeDocument/2006/relationships/hyperlink" Target="http://paperpile.com/b/ccxovd/PvHnQ" TargetMode="External"/><Relationship Id="rId18" Type="http://schemas.openxmlformats.org/officeDocument/2006/relationships/hyperlink" Target="https://paperpile.com/c/ccxovd/8HUl6" TargetMode="External"/><Relationship Id="rId39" Type="http://schemas.openxmlformats.org/officeDocument/2006/relationships/hyperlink" Target="https://paperpile.com/c/ccxovd/usAvZ" TargetMode="External"/><Relationship Id="rId265" Type="http://schemas.openxmlformats.org/officeDocument/2006/relationships/hyperlink" Target="http://paperpile.com/b/ccxovd/usAvZ" TargetMode="External"/><Relationship Id="rId286" Type="http://schemas.openxmlformats.org/officeDocument/2006/relationships/hyperlink" Target="http://paperpile.com/b/ccxovd/NWmTK" TargetMode="External"/><Relationship Id="rId50" Type="http://schemas.openxmlformats.org/officeDocument/2006/relationships/hyperlink" Target="http://paperpile.com/b/ccxovd/O92d5" TargetMode="External"/><Relationship Id="rId104" Type="http://schemas.openxmlformats.org/officeDocument/2006/relationships/hyperlink" Target="http://paperpile.com/b/ccxovd/FuHOz" TargetMode="External"/><Relationship Id="rId125" Type="http://schemas.openxmlformats.org/officeDocument/2006/relationships/hyperlink" Target="http://paperpile.com/b/ccxovd/rCw0i" TargetMode="External"/><Relationship Id="rId146" Type="http://schemas.openxmlformats.org/officeDocument/2006/relationships/hyperlink" Target="http://paperpile.com/b/ccxovd/hpOvD" TargetMode="External"/><Relationship Id="rId167" Type="http://schemas.openxmlformats.org/officeDocument/2006/relationships/hyperlink" Target="http://paperpile.com/b/ccxovd/2z8KV" TargetMode="External"/><Relationship Id="rId188" Type="http://schemas.openxmlformats.org/officeDocument/2006/relationships/hyperlink" Target="http://paperpile.com/b/ccxovd/iLxYk" TargetMode="External"/><Relationship Id="rId311" Type="http://schemas.openxmlformats.org/officeDocument/2006/relationships/hyperlink" Target="http://paperpile.com/b/ccxovd/TPPxj" TargetMode="External"/><Relationship Id="rId332" Type="http://schemas.openxmlformats.org/officeDocument/2006/relationships/hyperlink" Target="http://paperpile.com/b/ccxovd/W9JMC" TargetMode="External"/><Relationship Id="rId353" Type="http://schemas.openxmlformats.org/officeDocument/2006/relationships/hyperlink" Target="http://paperpile.com/b/ccxovd/pXPBI" TargetMode="External"/><Relationship Id="rId374" Type="http://schemas.openxmlformats.org/officeDocument/2006/relationships/hyperlink" Target="https://paperpile.com/c/ccxovd/KyCRX" TargetMode="External"/><Relationship Id="rId71" Type="http://schemas.openxmlformats.org/officeDocument/2006/relationships/hyperlink" Target="http://paperpile.com/b/ccxovd/YkTUW" TargetMode="External"/><Relationship Id="rId92" Type="http://schemas.openxmlformats.org/officeDocument/2006/relationships/hyperlink" Target="http://paperpile.com/b/ccxovd/jAHP1" TargetMode="External"/><Relationship Id="rId213" Type="http://schemas.openxmlformats.org/officeDocument/2006/relationships/hyperlink" Target="http://paperpile.com/b/ccxovd/KiNp4" TargetMode="External"/><Relationship Id="rId234" Type="http://schemas.openxmlformats.org/officeDocument/2006/relationships/hyperlink" Target="http://paperpile.com/b/ccxovd/xW77t" TargetMode="External"/><Relationship Id="rId2" Type="http://schemas.openxmlformats.org/officeDocument/2006/relationships/settings" Target="settings.xml"/><Relationship Id="rId29" Type="http://schemas.openxmlformats.org/officeDocument/2006/relationships/hyperlink" Target="https://paperpile.com/c/ccxovd/mFY6Z" TargetMode="External"/><Relationship Id="rId255" Type="http://schemas.openxmlformats.org/officeDocument/2006/relationships/hyperlink" Target="http://paperpile.com/b/ccxovd/wcgpU" TargetMode="External"/><Relationship Id="rId276" Type="http://schemas.openxmlformats.org/officeDocument/2006/relationships/hyperlink" Target="http://paperpile.com/b/ccxovd/4xwd4" TargetMode="External"/><Relationship Id="rId297" Type="http://schemas.openxmlformats.org/officeDocument/2006/relationships/hyperlink" Target="http://paperpile.com/b/ccxovd/qhOCE" TargetMode="External"/><Relationship Id="rId40" Type="http://schemas.openxmlformats.org/officeDocument/2006/relationships/hyperlink" Target="https://paperpile.com/c/ccxovd/FuHOz+Cht7j+MiWUt+4xwd4" TargetMode="External"/><Relationship Id="rId115" Type="http://schemas.openxmlformats.org/officeDocument/2006/relationships/hyperlink" Target="http://paperpile.com/b/ccxovd/bQf44" TargetMode="External"/><Relationship Id="rId136" Type="http://schemas.openxmlformats.org/officeDocument/2006/relationships/hyperlink" Target="http://paperpile.com/b/ccxovd/8HUl6" TargetMode="External"/><Relationship Id="rId157" Type="http://schemas.openxmlformats.org/officeDocument/2006/relationships/hyperlink" Target="http://paperpile.com/b/ccxovd/Cih5i" TargetMode="External"/><Relationship Id="rId178" Type="http://schemas.openxmlformats.org/officeDocument/2006/relationships/hyperlink" Target="http://paperpile.com/b/ccxovd/2aJKv" TargetMode="External"/><Relationship Id="rId301" Type="http://schemas.openxmlformats.org/officeDocument/2006/relationships/hyperlink" Target="http://paperpile.com/b/ccxovd/164Ke" TargetMode="External"/><Relationship Id="rId322" Type="http://schemas.openxmlformats.org/officeDocument/2006/relationships/hyperlink" Target="http://paperpile.com/b/ccxovd/xOEMM" TargetMode="External"/><Relationship Id="rId343" Type="http://schemas.openxmlformats.org/officeDocument/2006/relationships/hyperlink" Target="http://paperpile.com/b/ccxovd/Nni4i" TargetMode="External"/><Relationship Id="rId364" Type="http://schemas.openxmlformats.org/officeDocument/2006/relationships/image" Target="media/image10.png"/><Relationship Id="rId61" Type="http://schemas.openxmlformats.org/officeDocument/2006/relationships/hyperlink" Target="http://paperpile.com/b/ccxovd/oeFbx" TargetMode="External"/><Relationship Id="rId82" Type="http://schemas.openxmlformats.org/officeDocument/2006/relationships/hyperlink" Target="http://paperpile.com/b/ccxovd/qjkfC" TargetMode="External"/><Relationship Id="rId199" Type="http://schemas.openxmlformats.org/officeDocument/2006/relationships/hyperlink" Target="http://paperpile.com/b/ccxovd/sKrPX" TargetMode="External"/><Relationship Id="rId203" Type="http://schemas.openxmlformats.org/officeDocument/2006/relationships/hyperlink" Target="http://paperpile.com/b/ccxovd/nmWp" TargetMode="External"/><Relationship Id="rId19" Type="http://schemas.openxmlformats.org/officeDocument/2006/relationships/hyperlink" Target="https://paperpile.com/c/ccxovd/hpOvD" TargetMode="External"/><Relationship Id="rId224" Type="http://schemas.openxmlformats.org/officeDocument/2006/relationships/hyperlink" Target="http://paperpile.com/b/ccxovd/psA6v" TargetMode="External"/><Relationship Id="rId245" Type="http://schemas.openxmlformats.org/officeDocument/2006/relationships/hyperlink" Target="http://paperpile.com/b/ccxovd/PvHnQ" TargetMode="External"/><Relationship Id="rId266" Type="http://schemas.openxmlformats.org/officeDocument/2006/relationships/hyperlink" Target="http://paperpile.com/b/ccxovd/usAvZ" TargetMode="External"/><Relationship Id="rId287" Type="http://schemas.openxmlformats.org/officeDocument/2006/relationships/hyperlink" Target="http://paperpile.com/b/ccxovd/JvZGj" TargetMode="External"/><Relationship Id="rId30" Type="http://schemas.openxmlformats.org/officeDocument/2006/relationships/hyperlink" Target="https://paperpile.com/c/ccxovd/oeFbx" TargetMode="External"/><Relationship Id="rId105" Type="http://schemas.openxmlformats.org/officeDocument/2006/relationships/hyperlink" Target="http://paperpile.com/b/ccxovd/FuHOz" TargetMode="External"/><Relationship Id="rId126" Type="http://schemas.openxmlformats.org/officeDocument/2006/relationships/hyperlink" Target="http://paperpile.com/b/ccxovd/rCw0i" TargetMode="External"/><Relationship Id="rId147" Type="http://schemas.openxmlformats.org/officeDocument/2006/relationships/hyperlink" Target="http://paperpile.com/b/ccxovd/zVyh2" TargetMode="External"/><Relationship Id="rId168" Type="http://schemas.openxmlformats.org/officeDocument/2006/relationships/hyperlink" Target="http://paperpile.com/b/ccxovd/2z8KV" TargetMode="External"/><Relationship Id="rId312" Type="http://schemas.openxmlformats.org/officeDocument/2006/relationships/hyperlink" Target="http://paperpile.com/b/ccxovd/TPPxj" TargetMode="External"/><Relationship Id="rId333" Type="http://schemas.openxmlformats.org/officeDocument/2006/relationships/hyperlink" Target="http://paperpile.com/b/ccxovd/W9JMC" TargetMode="External"/><Relationship Id="rId354" Type="http://schemas.openxmlformats.org/officeDocument/2006/relationships/hyperlink" Target="http://paperpile.com/b/ccxovd/pXPBI" TargetMode="External"/><Relationship Id="rId51" Type="http://schemas.openxmlformats.org/officeDocument/2006/relationships/hyperlink" Target="http://paperpile.com/b/ccxovd/O92d5" TargetMode="External"/><Relationship Id="rId72" Type="http://schemas.openxmlformats.org/officeDocument/2006/relationships/hyperlink" Target="http://paperpile.com/b/ccxovd/YkTUW" TargetMode="External"/><Relationship Id="rId93" Type="http://schemas.openxmlformats.org/officeDocument/2006/relationships/hyperlink" Target="http://paperpile.com/b/ccxovd/jAHP1" TargetMode="External"/><Relationship Id="rId189" Type="http://schemas.openxmlformats.org/officeDocument/2006/relationships/hyperlink" Target="http://paperpile.com/b/ccxovd/iLxYk" TargetMode="External"/><Relationship Id="rId375" Type="http://schemas.openxmlformats.org/officeDocument/2006/relationships/fontTable" Target="fontTable.xml"/><Relationship Id="rId3" Type="http://schemas.openxmlformats.org/officeDocument/2006/relationships/webSettings" Target="webSettings.xml"/><Relationship Id="rId214" Type="http://schemas.openxmlformats.org/officeDocument/2006/relationships/hyperlink" Target="http://paperpile.com/b/ccxovd/KiNp4" TargetMode="External"/><Relationship Id="rId235" Type="http://schemas.openxmlformats.org/officeDocument/2006/relationships/hyperlink" Target="http://paperpile.com/b/ccxovd/xW77t" TargetMode="External"/><Relationship Id="rId256" Type="http://schemas.openxmlformats.org/officeDocument/2006/relationships/hyperlink" Target="http://paperpile.com/b/ccxovd/wcgpU" TargetMode="External"/><Relationship Id="rId277" Type="http://schemas.openxmlformats.org/officeDocument/2006/relationships/hyperlink" Target="http://paperpile.com/b/ccxovd/4xwd4" TargetMode="External"/><Relationship Id="rId298" Type="http://schemas.openxmlformats.org/officeDocument/2006/relationships/hyperlink" Target="http://paperpile.com/b/ccxovd/qhOCE" TargetMode="External"/><Relationship Id="rId116" Type="http://schemas.openxmlformats.org/officeDocument/2006/relationships/hyperlink" Target="http://paperpile.com/b/ccxovd/bQf44" TargetMode="External"/><Relationship Id="rId137" Type="http://schemas.openxmlformats.org/officeDocument/2006/relationships/hyperlink" Target="http://paperpile.com/b/ccxovd/8HUl6" TargetMode="External"/><Relationship Id="rId158" Type="http://schemas.openxmlformats.org/officeDocument/2006/relationships/hyperlink" Target="http://paperpile.com/b/ccxovd/Cih5i" TargetMode="External"/><Relationship Id="rId302" Type="http://schemas.openxmlformats.org/officeDocument/2006/relationships/hyperlink" Target="http://paperpile.com/b/ccxovd/164Ke" TargetMode="External"/><Relationship Id="rId323" Type="http://schemas.openxmlformats.org/officeDocument/2006/relationships/hyperlink" Target="http://paperpile.com/b/ccxovd/xOEMM" TargetMode="External"/><Relationship Id="rId344" Type="http://schemas.openxmlformats.org/officeDocument/2006/relationships/hyperlink" Target="http://paperpile.com/b/ccxovd/Nni4i" TargetMode="External"/><Relationship Id="rId20" Type="http://schemas.openxmlformats.org/officeDocument/2006/relationships/hyperlink" Target="https://paperpile.com/c/ccxovd/zVyh2" TargetMode="External"/><Relationship Id="rId41" Type="http://schemas.openxmlformats.org/officeDocument/2006/relationships/hyperlink" Target="https://paperpile.com/c/ccxovd/FuHOz" TargetMode="External"/><Relationship Id="rId62" Type="http://schemas.openxmlformats.org/officeDocument/2006/relationships/hyperlink" Target="http://paperpile.com/b/ccxovd/R6jHv" TargetMode="External"/><Relationship Id="rId83" Type="http://schemas.openxmlformats.org/officeDocument/2006/relationships/hyperlink" Target="http://paperpile.com/b/ccxovd/h0BPM" TargetMode="External"/><Relationship Id="rId179" Type="http://schemas.openxmlformats.org/officeDocument/2006/relationships/hyperlink" Target="http://paperpile.com/b/ccxovd/2aJKv" TargetMode="External"/><Relationship Id="rId365" Type="http://schemas.openxmlformats.org/officeDocument/2006/relationships/image" Target="media/image11.png"/><Relationship Id="rId190" Type="http://schemas.openxmlformats.org/officeDocument/2006/relationships/hyperlink" Target="http://paperpile.com/b/ccxovd/t14Vl" TargetMode="External"/><Relationship Id="rId204" Type="http://schemas.openxmlformats.org/officeDocument/2006/relationships/hyperlink" Target="http://paperpile.com/b/ccxovd/nmWp" TargetMode="External"/><Relationship Id="rId225" Type="http://schemas.openxmlformats.org/officeDocument/2006/relationships/hyperlink" Target="http://paperpile.com/b/ccxovd/psA6v" TargetMode="External"/><Relationship Id="rId246" Type="http://schemas.openxmlformats.org/officeDocument/2006/relationships/hyperlink" Target="http://paperpile.com/b/ccxovd/PvHnQ" TargetMode="External"/><Relationship Id="rId267" Type="http://schemas.openxmlformats.org/officeDocument/2006/relationships/hyperlink" Target="http://paperpile.com/b/ccxovd/usAvZ" TargetMode="External"/><Relationship Id="rId288" Type="http://schemas.openxmlformats.org/officeDocument/2006/relationships/hyperlink" Target="http://paperpile.com/b/ccxovd/JvZGj" TargetMode="External"/><Relationship Id="rId106" Type="http://schemas.openxmlformats.org/officeDocument/2006/relationships/hyperlink" Target="http://paperpile.com/b/ccxovd/FuHOz" TargetMode="External"/><Relationship Id="rId127" Type="http://schemas.openxmlformats.org/officeDocument/2006/relationships/hyperlink" Target="http://paperpile.com/b/ccxovd/rCw0i" TargetMode="External"/><Relationship Id="rId313" Type="http://schemas.openxmlformats.org/officeDocument/2006/relationships/hyperlink" Target="http://paperpile.com/b/ccxovd/DV5zw" TargetMode="External"/><Relationship Id="rId10" Type="http://schemas.openxmlformats.org/officeDocument/2006/relationships/hyperlink" Target="https://paperpile.com/c/ccxovd/R6jHv" TargetMode="External"/><Relationship Id="rId31" Type="http://schemas.openxmlformats.org/officeDocument/2006/relationships/hyperlink" Target="https://paperpile.com/c/ccxovd/psA6v" TargetMode="External"/><Relationship Id="rId52" Type="http://schemas.openxmlformats.org/officeDocument/2006/relationships/hyperlink" Target="http://paperpile.com/b/ccxovd/O92d5" TargetMode="External"/><Relationship Id="rId73" Type="http://schemas.openxmlformats.org/officeDocument/2006/relationships/hyperlink" Target="http://paperpile.com/b/ccxovd/YkTUW" TargetMode="External"/><Relationship Id="rId94" Type="http://schemas.openxmlformats.org/officeDocument/2006/relationships/hyperlink" Target="http://paperpile.com/b/ccxovd/jAHP1" TargetMode="External"/><Relationship Id="rId148" Type="http://schemas.openxmlformats.org/officeDocument/2006/relationships/hyperlink" Target="http://paperpile.com/b/ccxovd/zVyh2" TargetMode="External"/><Relationship Id="rId169" Type="http://schemas.openxmlformats.org/officeDocument/2006/relationships/hyperlink" Target="http://paperpile.com/b/ccxovd/2z8KV" TargetMode="External"/><Relationship Id="rId334" Type="http://schemas.openxmlformats.org/officeDocument/2006/relationships/hyperlink" Target="http://paperpile.com/b/ccxovd/Po5jm" TargetMode="External"/><Relationship Id="rId355" Type="http://schemas.openxmlformats.org/officeDocument/2006/relationships/hyperlink" Target="http://paperpile.com/b/ccxovd/pXPBI" TargetMode="External"/><Relationship Id="rId376" Type="http://schemas.microsoft.com/office/2011/relationships/people" Target="people.xml"/><Relationship Id="rId4" Type="http://schemas.openxmlformats.org/officeDocument/2006/relationships/footnotes" Target="footnotes.xml"/><Relationship Id="rId180" Type="http://schemas.openxmlformats.org/officeDocument/2006/relationships/hyperlink" Target="http://paperpile.com/b/ccxovd/2aJKv" TargetMode="External"/><Relationship Id="rId215" Type="http://schemas.openxmlformats.org/officeDocument/2006/relationships/hyperlink" Target="http://paperpile.com/b/ccxovd/KiNp4" TargetMode="External"/><Relationship Id="rId236" Type="http://schemas.openxmlformats.org/officeDocument/2006/relationships/hyperlink" Target="http://paperpile.com/b/ccxovd/xW77t" TargetMode="External"/><Relationship Id="rId257" Type="http://schemas.openxmlformats.org/officeDocument/2006/relationships/hyperlink" Target="http://paperpile.com/b/ccxovd/wcgpU" TargetMode="External"/><Relationship Id="rId278" Type="http://schemas.openxmlformats.org/officeDocument/2006/relationships/hyperlink" Target="http://paperpile.com/b/ccxovd/4xwd4" TargetMode="External"/><Relationship Id="rId303" Type="http://schemas.openxmlformats.org/officeDocument/2006/relationships/hyperlink" Target="http://paperpile.com/b/ccxovd/164Ke" TargetMode="External"/><Relationship Id="rId42" Type="http://schemas.openxmlformats.org/officeDocument/2006/relationships/hyperlink" Target="https://paperpile.com/c/ccxovd/2z8KV" TargetMode="External"/><Relationship Id="rId84" Type="http://schemas.openxmlformats.org/officeDocument/2006/relationships/hyperlink" Target="http://paperpile.com/b/ccxovd/h0BPM" TargetMode="External"/><Relationship Id="rId138" Type="http://schemas.openxmlformats.org/officeDocument/2006/relationships/hyperlink" Target="http://paperpile.com/b/ccxovd/8HUl6" TargetMode="External"/><Relationship Id="rId345" Type="http://schemas.openxmlformats.org/officeDocument/2006/relationships/hyperlink" Target="http://paperpile.com/b/ccxovd/Nni4i" TargetMode="External"/><Relationship Id="rId191" Type="http://schemas.openxmlformats.org/officeDocument/2006/relationships/hyperlink" Target="http://paperpile.com/b/ccxovd/t14Vl" TargetMode="External"/><Relationship Id="rId205" Type="http://schemas.openxmlformats.org/officeDocument/2006/relationships/hyperlink" Target="http://paperpile.com/b/ccxovd/nmWp" TargetMode="External"/><Relationship Id="rId247" Type="http://schemas.openxmlformats.org/officeDocument/2006/relationships/hyperlink" Target="http://paperpile.com/b/ccxovd/Cht7j" TargetMode="External"/><Relationship Id="rId107" Type="http://schemas.openxmlformats.org/officeDocument/2006/relationships/hyperlink" Target="http://paperpile.com/b/ccxovd/9hnFj" TargetMode="External"/><Relationship Id="rId289" Type="http://schemas.openxmlformats.org/officeDocument/2006/relationships/hyperlink" Target="http://paperpile.com/b/ccxovd/JvZGj" TargetMode="External"/><Relationship Id="rId11" Type="http://schemas.openxmlformats.org/officeDocument/2006/relationships/hyperlink" Target="https://paperpile.com/c/ccxovd/YkTUW+qjkfC+h0BPM+jAHP1+ELAzv" TargetMode="External"/><Relationship Id="rId53" Type="http://schemas.openxmlformats.org/officeDocument/2006/relationships/hyperlink" Target="http://paperpile.com/b/ccxovd/O92d5" TargetMode="External"/><Relationship Id="rId149" Type="http://schemas.openxmlformats.org/officeDocument/2006/relationships/hyperlink" Target="http://paperpile.com/b/ccxovd/zVyh2" TargetMode="External"/><Relationship Id="rId314" Type="http://schemas.openxmlformats.org/officeDocument/2006/relationships/hyperlink" Target="http://paperpile.com/b/ccxovd/DV5zw" TargetMode="External"/><Relationship Id="rId356" Type="http://schemas.openxmlformats.org/officeDocument/2006/relationships/hyperlink" Target="http://paperpile.com/b/ccxovd/pXPBI" TargetMode="External"/><Relationship Id="rId95" Type="http://schemas.openxmlformats.org/officeDocument/2006/relationships/hyperlink" Target="http://paperpile.com/b/ccxovd/ELAzv" TargetMode="External"/><Relationship Id="rId160" Type="http://schemas.openxmlformats.org/officeDocument/2006/relationships/hyperlink" Target="http://paperpile.com/b/ccxovd/Cih5i" TargetMode="External"/><Relationship Id="rId216" Type="http://schemas.openxmlformats.org/officeDocument/2006/relationships/hyperlink" Target="http://paperpile.com/b/ccxovd/mFY6Z" TargetMode="External"/><Relationship Id="rId258" Type="http://schemas.openxmlformats.org/officeDocument/2006/relationships/hyperlink" Target="http://paperpile.com/b/ccxovd/wcgpU" TargetMode="External"/><Relationship Id="rId22" Type="http://schemas.openxmlformats.org/officeDocument/2006/relationships/hyperlink" Target="https://paperpile.com/c/ccxovd/HxBJi" TargetMode="External"/><Relationship Id="rId64" Type="http://schemas.openxmlformats.org/officeDocument/2006/relationships/hyperlink" Target="http://paperpile.com/b/ccxovd/R6jHv" TargetMode="External"/><Relationship Id="rId118" Type="http://schemas.openxmlformats.org/officeDocument/2006/relationships/hyperlink" Target="http://paperpile.com/b/ccxovd/bQf44" TargetMode="External"/><Relationship Id="rId325" Type="http://schemas.openxmlformats.org/officeDocument/2006/relationships/hyperlink" Target="http://paperpile.com/b/ccxovd/xOEMM" TargetMode="External"/><Relationship Id="rId367" Type="http://schemas.openxmlformats.org/officeDocument/2006/relationships/hyperlink" Target="https://paperpile.com/c/ccxovd/JvZGj" TargetMode="External"/><Relationship Id="rId171" Type="http://schemas.openxmlformats.org/officeDocument/2006/relationships/hyperlink" Target="http://paperpile.com/b/ccxovd/2z8KV" TargetMode="External"/><Relationship Id="rId227" Type="http://schemas.openxmlformats.org/officeDocument/2006/relationships/hyperlink" Target="http://paperpile.com/b/ccxovd/psA6v" TargetMode="External"/><Relationship Id="rId269" Type="http://schemas.openxmlformats.org/officeDocument/2006/relationships/hyperlink" Target="http://paperpile.com/b/ccxovd/MiWUt" TargetMode="External"/><Relationship Id="rId33" Type="http://schemas.openxmlformats.org/officeDocument/2006/relationships/hyperlink" Target="https://paperpile.com/c/ccxovd/QBECs" TargetMode="External"/><Relationship Id="rId129" Type="http://schemas.openxmlformats.org/officeDocument/2006/relationships/hyperlink" Target="http://paperpile.com/b/ccxovd/Y6sPq" TargetMode="External"/><Relationship Id="rId280" Type="http://schemas.openxmlformats.org/officeDocument/2006/relationships/hyperlink" Target="http://dx.doi.org/10.1101/2023.01.03.522354" TargetMode="External"/><Relationship Id="rId336" Type="http://schemas.openxmlformats.org/officeDocument/2006/relationships/hyperlink" Target="http://paperpile.com/b/ccxovd/Po5jm" TargetMode="External"/><Relationship Id="rId75" Type="http://schemas.openxmlformats.org/officeDocument/2006/relationships/hyperlink" Target="http://paperpile.com/b/ccxovd/YkTUW" TargetMode="External"/><Relationship Id="rId140" Type="http://schemas.openxmlformats.org/officeDocument/2006/relationships/hyperlink" Target="http://paperpile.com/b/ccxovd/hpOvD" TargetMode="External"/><Relationship Id="rId182" Type="http://schemas.openxmlformats.org/officeDocument/2006/relationships/hyperlink" Target="http://paperpile.com/b/ccxovd/2aJKv" TargetMode="External"/><Relationship Id="rId6" Type="http://schemas.openxmlformats.org/officeDocument/2006/relationships/hyperlink" Target="mailto:gfirestein@health.ucsd.edu" TargetMode="External"/><Relationship Id="rId238" Type="http://schemas.openxmlformats.org/officeDocument/2006/relationships/hyperlink" Target="http://paperpile.com/b/ccxovd/QBECs" TargetMode="External"/><Relationship Id="rId291" Type="http://schemas.openxmlformats.org/officeDocument/2006/relationships/hyperlink" Target="http://paperpile.com/b/ccxovd/JvZGj" TargetMode="External"/><Relationship Id="rId305" Type="http://schemas.openxmlformats.org/officeDocument/2006/relationships/hyperlink" Target="http://paperpile.com/b/ccxovd/164Ke" TargetMode="External"/><Relationship Id="rId347" Type="http://schemas.openxmlformats.org/officeDocument/2006/relationships/hyperlink" Target="http://paperpile.com/b/ccxovd/KyCRX" TargetMode="External"/><Relationship Id="rId44" Type="http://schemas.openxmlformats.org/officeDocument/2006/relationships/hyperlink" Target="https://github.com/Wang-lab-UCSD/Taiji_ALTRA" TargetMode="External"/><Relationship Id="rId86" Type="http://schemas.openxmlformats.org/officeDocument/2006/relationships/hyperlink" Target="http://paperpile.com/b/ccxovd/h0BPM" TargetMode="External"/><Relationship Id="rId151" Type="http://schemas.openxmlformats.org/officeDocument/2006/relationships/hyperlink" Target="http://paperpile.com/b/ccxovd/zVyh2" TargetMode="External"/><Relationship Id="rId193" Type="http://schemas.openxmlformats.org/officeDocument/2006/relationships/hyperlink" Target="http://paperpile.com/b/ccxovd/t14Vl" TargetMode="External"/><Relationship Id="rId207" Type="http://schemas.openxmlformats.org/officeDocument/2006/relationships/hyperlink" Target="http://paperpile.com/b/ccxovd/nmWp" TargetMode="External"/><Relationship Id="rId249" Type="http://schemas.openxmlformats.org/officeDocument/2006/relationships/hyperlink" Target="http://paperpile.com/b/ccxovd/Cht7j" TargetMode="External"/><Relationship Id="rId13" Type="http://schemas.openxmlformats.org/officeDocument/2006/relationships/hyperlink" Target="https://paperpile.com/c/ccxovd/FuHOz" TargetMode="External"/><Relationship Id="rId109" Type="http://schemas.openxmlformats.org/officeDocument/2006/relationships/hyperlink" Target="http://paperpile.com/b/ccxovd/9hnFj" TargetMode="External"/><Relationship Id="rId260" Type="http://schemas.openxmlformats.org/officeDocument/2006/relationships/hyperlink" Target="http://paperpile.com/b/ccxovd/wcgpU" TargetMode="External"/><Relationship Id="rId316" Type="http://schemas.openxmlformats.org/officeDocument/2006/relationships/hyperlink" Target="http://paperpile.com/b/ccxovd/DV5zw" TargetMode="External"/><Relationship Id="rId55" Type="http://schemas.openxmlformats.org/officeDocument/2006/relationships/hyperlink" Target="http://paperpile.com/b/ccxovd/oeFbx" TargetMode="External"/><Relationship Id="rId97" Type="http://schemas.openxmlformats.org/officeDocument/2006/relationships/hyperlink" Target="http://paperpile.com/b/ccxovd/ELAzv" TargetMode="External"/><Relationship Id="rId120" Type="http://schemas.openxmlformats.org/officeDocument/2006/relationships/hyperlink" Target="http://paperpile.com/b/ccxovd/bQf44" TargetMode="External"/><Relationship Id="rId358" Type="http://schemas.openxmlformats.org/officeDocument/2006/relationships/hyperlink" Target="http://paperpile.com/b/ccxovd/pXPBI" TargetMode="External"/><Relationship Id="rId162" Type="http://schemas.openxmlformats.org/officeDocument/2006/relationships/hyperlink" Target="http://paperpile.com/b/ccxovd/HxBJi" TargetMode="External"/><Relationship Id="rId218" Type="http://schemas.openxmlformats.org/officeDocument/2006/relationships/hyperlink" Target="http://paperpile.com/b/ccxovd/mFY6Z" TargetMode="External"/><Relationship Id="rId271" Type="http://schemas.openxmlformats.org/officeDocument/2006/relationships/hyperlink" Target="http://paperpile.com/b/ccxovd/MiWUt" TargetMode="External"/><Relationship Id="rId24" Type="http://schemas.openxmlformats.org/officeDocument/2006/relationships/hyperlink" Target="https://paperpile.com/c/ccxovd/REHFi" TargetMode="External"/><Relationship Id="rId66" Type="http://schemas.openxmlformats.org/officeDocument/2006/relationships/hyperlink" Target="http://paperpile.com/b/ccxovd/R6jHv" TargetMode="External"/><Relationship Id="rId131" Type="http://schemas.openxmlformats.org/officeDocument/2006/relationships/hyperlink" Target="http://paperpile.com/b/ccxovd/Y6sPq" TargetMode="External"/><Relationship Id="rId327" Type="http://schemas.openxmlformats.org/officeDocument/2006/relationships/hyperlink" Target="http://paperpile.com/b/ccxovd/W9JMC" TargetMode="External"/><Relationship Id="rId369" Type="http://schemas.openxmlformats.org/officeDocument/2006/relationships/hyperlink" Target="https://paperpile.com/c/ccxovd/xOEMM" TargetMode="External"/><Relationship Id="rId173" Type="http://schemas.openxmlformats.org/officeDocument/2006/relationships/hyperlink" Target="http://paperpile.com/b/ccxovd/REHFi" TargetMode="External"/><Relationship Id="rId229" Type="http://schemas.openxmlformats.org/officeDocument/2006/relationships/hyperlink" Target="http://paperpile.com/b/ccxovd/psA6v" TargetMode="External"/><Relationship Id="rId240" Type="http://schemas.openxmlformats.org/officeDocument/2006/relationships/hyperlink" Target="http://paperpile.com/b/ccxovd/QBECs" TargetMode="External"/><Relationship Id="rId35" Type="http://schemas.openxmlformats.org/officeDocument/2006/relationships/hyperlink" Target="https://paperpile.com/c/ccxovd/xW77t" TargetMode="External"/><Relationship Id="rId77" Type="http://schemas.openxmlformats.org/officeDocument/2006/relationships/hyperlink" Target="http://paperpile.com/b/ccxovd/qjkfC" TargetMode="External"/><Relationship Id="rId100" Type="http://schemas.openxmlformats.org/officeDocument/2006/relationships/hyperlink" Target="http://paperpile.com/b/ccxovd/ELAzv" TargetMode="External"/><Relationship Id="rId282" Type="http://schemas.openxmlformats.org/officeDocument/2006/relationships/hyperlink" Target="http://paperpile.com/b/ccxovd/NWmTK" TargetMode="External"/><Relationship Id="rId338" Type="http://schemas.openxmlformats.org/officeDocument/2006/relationships/hyperlink" Target="http://paperpile.com/b/ccxovd/Po5jm" TargetMode="External"/><Relationship Id="rId8" Type="http://schemas.openxmlformats.org/officeDocument/2006/relationships/hyperlink" Target="https://paperpile.com/c/ccxovd/O92d5" TargetMode="External"/><Relationship Id="rId142" Type="http://schemas.openxmlformats.org/officeDocument/2006/relationships/hyperlink" Target="http://paperpile.com/b/ccxovd/hpOvD" TargetMode="External"/><Relationship Id="rId184" Type="http://schemas.openxmlformats.org/officeDocument/2006/relationships/hyperlink" Target="http://paperpile.com/b/ccxovd/iLxYk" TargetMode="External"/><Relationship Id="rId251" Type="http://schemas.openxmlformats.org/officeDocument/2006/relationships/hyperlink" Target="http://paperpile.com/b/ccxovd/Cht7j" TargetMode="External"/><Relationship Id="rId46" Type="http://schemas.openxmlformats.org/officeDocument/2006/relationships/image" Target="media/image2.png"/><Relationship Id="rId293" Type="http://schemas.openxmlformats.org/officeDocument/2006/relationships/hyperlink" Target="http://paperpile.com/b/ccxovd/JvZGj" TargetMode="External"/><Relationship Id="rId307" Type="http://schemas.openxmlformats.org/officeDocument/2006/relationships/hyperlink" Target="http://paperpile.com/b/ccxovd/TPPxj" TargetMode="External"/><Relationship Id="rId349" Type="http://schemas.openxmlformats.org/officeDocument/2006/relationships/hyperlink" Target="http://paperpile.com/b/ccxovd/KyCRX" TargetMode="External"/><Relationship Id="rId88" Type="http://schemas.openxmlformats.org/officeDocument/2006/relationships/hyperlink" Target="http://paperpile.com/b/ccxovd/h0BPM" TargetMode="External"/><Relationship Id="rId111" Type="http://schemas.openxmlformats.org/officeDocument/2006/relationships/hyperlink" Target="http://paperpile.com/b/ccxovd/9hnFj" TargetMode="External"/><Relationship Id="rId153" Type="http://schemas.openxmlformats.org/officeDocument/2006/relationships/hyperlink" Target="http://paperpile.com/b/ccxovd/zVyh2" TargetMode="External"/><Relationship Id="rId195" Type="http://schemas.openxmlformats.org/officeDocument/2006/relationships/hyperlink" Target="http://paperpile.com/b/ccxovd/t14Vl" TargetMode="External"/><Relationship Id="rId209" Type="http://schemas.openxmlformats.org/officeDocument/2006/relationships/hyperlink" Target="http://paperpile.com/b/ccxovd/KiNp4" TargetMode="External"/><Relationship Id="rId360" Type="http://schemas.openxmlformats.org/officeDocument/2006/relationships/image" Target="media/image6.png"/><Relationship Id="rId220" Type="http://schemas.openxmlformats.org/officeDocument/2006/relationships/hyperlink" Target="http://paperpile.com/b/ccxovd/mFY6Z" TargetMode="External"/><Relationship Id="rId15" Type="http://schemas.openxmlformats.org/officeDocument/2006/relationships/hyperlink" Target="https://paperpile.com/c/ccxovd/bQf44" TargetMode="External"/><Relationship Id="rId57" Type="http://schemas.openxmlformats.org/officeDocument/2006/relationships/hyperlink" Target="http://paperpile.com/b/ccxovd/oeFbx" TargetMode="External"/><Relationship Id="rId262" Type="http://schemas.openxmlformats.org/officeDocument/2006/relationships/hyperlink" Target="http://paperpile.com/b/ccxovd/usAvZ" TargetMode="External"/><Relationship Id="rId318" Type="http://schemas.openxmlformats.org/officeDocument/2006/relationships/hyperlink" Target="http://paperpile.com/b/ccxovd/DV5zw" TargetMode="External"/><Relationship Id="rId99" Type="http://schemas.openxmlformats.org/officeDocument/2006/relationships/hyperlink" Target="http://paperpile.com/b/ccxovd/ELAzv" TargetMode="External"/><Relationship Id="rId122" Type="http://schemas.openxmlformats.org/officeDocument/2006/relationships/hyperlink" Target="http://paperpile.com/b/ccxovd/rCw0i" TargetMode="External"/><Relationship Id="rId164" Type="http://schemas.openxmlformats.org/officeDocument/2006/relationships/hyperlink" Target="http://paperpile.com/b/ccxovd/HxBJi" TargetMode="External"/><Relationship Id="rId371" Type="http://schemas.openxmlformats.org/officeDocument/2006/relationships/hyperlink" Target="https://paperpile.com/c/ccxovd/Po5j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370</TotalTime>
  <Pages>55</Pages>
  <Words>17337</Words>
  <Characters>98825</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149</cp:revision>
  <dcterms:created xsi:type="dcterms:W3CDTF">2024-11-24T19:56:00Z</dcterms:created>
  <dcterms:modified xsi:type="dcterms:W3CDTF">2024-12-25T04:34:00Z</dcterms:modified>
</cp:coreProperties>
</file>