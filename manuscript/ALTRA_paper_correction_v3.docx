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26741" w14:textId="1D6E0334"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r w:rsidR="002137C1">
        <w:rPr>
          <w:rFonts w:eastAsia="Helvetica Neue"/>
          <w:color w:val="000000"/>
          <w:sz w:val="28"/>
          <w:szCs w:val="28"/>
        </w:rPr>
        <w:t xml:space="preserve">in individuals at-risk for developing rheumatoid arthritis </w:t>
      </w:r>
      <w:r w:rsidRPr="00592B79">
        <w:rPr>
          <w:rFonts w:eastAsia="Helvetica Neue"/>
          <w:color w:val="000000"/>
          <w:sz w:val="28"/>
          <w:szCs w:val="28"/>
        </w:rPr>
        <w:t xml:space="preserve">that initiate and perpetuate </w:t>
      </w:r>
      <w:r w:rsidR="002137C1">
        <w:rPr>
          <w:rFonts w:eastAsia="Helvetica Neue"/>
          <w:color w:val="000000"/>
          <w:sz w:val="28"/>
          <w:szCs w:val="28"/>
        </w:rPr>
        <w:t>disease</w:t>
      </w:r>
    </w:p>
    <w:p w14:paraId="275011D0" w14:textId="6B0BF01A"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xml:space="preserve">, </w:t>
      </w:r>
      <w:ins w:id="0" w:author="Liu, Cong" w:date="2025-02-17T15:53:00Z" w16du:dateUtc="2025-02-17T07:53:00Z">
        <w:r w:rsidR="00B51451">
          <w:t>Audrey Wang</w:t>
        </w:r>
        <w:r w:rsidR="00B51451" w:rsidRPr="00B51451">
          <w:rPr>
            <w:vertAlign w:val="superscript"/>
            <w:rPrChange w:id="1" w:author="Liu, Cong" w:date="2025-02-17T15:54:00Z" w16du:dateUtc="2025-02-17T07:54:00Z">
              <w:rPr/>
            </w:rPrChange>
          </w:rPr>
          <w:t>1</w:t>
        </w:r>
        <w:r w:rsidR="00B51451">
          <w:t xml:space="preserve">, </w:t>
        </w:r>
      </w:ins>
      <w:proofErr w:type="spellStart"/>
      <w:r w:rsidR="009402AF">
        <w:t>Peiyao</w:t>
      </w:r>
      <w:proofErr w:type="spellEnd"/>
      <w:r w:rsidR="009402AF">
        <w:t xml:space="preserve">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2" w:name="_gjdgxs" w:colFirst="0" w:colLast="0"/>
      <w:bookmarkEnd w:id="2"/>
      <w:r w:rsidRPr="00733F1E">
        <w:rPr>
          <w:vertAlign w:val="superscript"/>
        </w:rPr>
        <w:t>#</w:t>
      </w:r>
      <w:r>
        <w:t xml:space="preserve">Equal contribution </w:t>
      </w:r>
      <w:r w:rsidR="003C3B5E">
        <w:t xml:space="preserve">* Corresponding authors: </w:t>
      </w:r>
      <w:hyperlink r:id="rId8">
        <w:r w:rsidR="003C3B5E">
          <w:rPr>
            <w:color w:val="1155CC"/>
            <w:u w:val="single"/>
          </w:rPr>
          <w:t>gfirestein@health.ucsd.edu</w:t>
        </w:r>
      </w:hyperlink>
      <w:r w:rsidR="003C3B5E">
        <w:t xml:space="preserve">, </w:t>
      </w:r>
      <w:hyperlink r:id="rId9">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35C3F75F"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r w:rsidR="00E74E3C">
        <w:t xml:space="preserve"> </w:t>
      </w:r>
      <w:r w:rsidR="00336C3E">
        <w:t>in early</w:t>
      </w:r>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w:t>
      </w:r>
      <w:r w:rsidR="008930EA">
        <w:t>Similar patterns of individualized gene expression patterns and cell types were confirmed in single cell studies of RA synovium</w:t>
      </w:r>
      <w:r w:rsidR="00D63CCB">
        <w:t xml:space="preserve">. </w:t>
      </w:r>
      <w:r>
        <w:t xml:space="preserve">Cell communication analysis </w:t>
      </w:r>
      <w:del w:id="3" w:author="Liu, Cong" w:date="2025-02-11T16:00:00Z" w16du:dateUtc="2025-02-11T08:00:00Z">
        <w:r w:rsidDel="009A0DFA">
          <w:delText xml:space="preserve">revealed </w:delText>
        </w:r>
      </w:del>
      <w:ins w:id="4" w:author="Liu, Cong" w:date="2025-02-11T16:00:00Z" w16du:dateUtc="2025-02-11T08:00:00Z">
        <w:r w:rsidR="009A0DFA">
          <w:t xml:space="preserve">provided biological validation </w:t>
        </w:r>
      </w:ins>
      <w:r>
        <w:t xml:space="preserve">that </w:t>
      </w:r>
      <w:del w:id="5" w:author="Liu, Cong" w:date="2025-02-11T16:02:00Z" w16du:dateUtc="2025-02-11T08:02:00Z">
        <w:r w:rsidDel="009A0DFA">
          <w:delText xml:space="preserve">the </w:delText>
        </w:r>
      </w:del>
      <w:ins w:id="6" w:author="Liu, Cong" w:date="2025-02-11T16:02:00Z" w16du:dateUtc="2025-02-11T08:02:00Z">
        <w:r w:rsidR="009A0DFA">
          <w:t xml:space="preserve">diverse </w:t>
        </w:r>
      </w:ins>
      <w:r>
        <w:t xml:space="preserve">lineages </w:t>
      </w:r>
      <w:del w:id="7" w:author="Liu, Cong" w:date="2025-02-11T16:03:00Z" w16du:dateUtc="2025-02-11T08:03:00Z">
        <w:r w:rsidDel="009A0DFA">
          <w:delText>displaying this RA TF signature</w:delText>
        </w:r>
      </w:del>
      <w:ins w:id="8" w:author="Liu, Cong" w:date="2025-02-11T16:03:00Z" w16du:dateUtc="2025-02-11T08:03:00Z">
        <w:r w:rsidR="009A0DFA">
          <w:t>can</w:t>
        </w:r>
      </w:ins>
      <w:r>
        <w:t xml:space="preserve"> deliver </w:t>
      </w:r>
      <w:ins w:id="9" w:author="Liu, Cong" w:date="2025-02-11T16:03:00Z" w16du:dateUtc="2025-02-11T08:03:00Z">
        <w:r w:rsidR="009A0DFA">
          <w:t>the same core</w:t>
        </w:r>
      </w:ins>
      <w:del w:id="10" w:author="Liu, Cong" w:date="2025-02-11T16:03:00Z" w16du:dateUtc="2025-02-11T08:03:00Z">
        <w:r w:rsidDel="009A0DFA">
          <w:delText>a common</w:delText>
        </w:r>
      </w:del>
      <w:r>
        <w:t xml:space="preserve">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r w:rsidR="00D63CCB">
        <w:t xml:space="preserve"> and demonstrates the relevance of peripheral blood cells to synovial disease</w:t>
      </w:r>
      <w:r>
        <w:t>.</w:t>
      </w:r>
    </w:p>
    <w:p w14:paraId="6D6B22E9" w14:textId="77777777" w:rsidR="006F371C" w:rsidRDefault="003C3B5E">
      <w:pPr>
        <w:pStyle w:val="Heading3"/>
        <w:spacing w:line="360" w:lineRule="auto"/>
        <w:rPr>
          <w:color w:val="000000"/>
        </w:rPr>
      </w:pPr>
      <w:bookmarkStart w:id="11" w:name="_30j0zll" w:colFirst="0" w:colLast="0"/>
      <w:bookmarkEnd w:id="11"/>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7A8510C5" w:rsidR="006F371C" w:rsidRDefault="003C3B5E">
      <w:pPr>
        <w:spacing w:line="360" w:lineRule="auto"/>
      </w:pPr>
      <w:r>
        <w:t>Rheumatoid arthritis (RA) is a systemic immune-mediated disease marked by synovial inflammation and joint destruction</w:t>
      </w:r>
      <w:r w:rsidR="001849D4">
        <w:fldChar w:fldCharType="begin"/>
      </w:r>
      <w:r w:rsidR="003B593D">
        <w:instrText xml:space="preserve"> ADDIN ZOTERO_ITEM CSL_CITATION {"citationID":"gixjxVmk","properties":{"formattedCitation":"\\super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r w:rsidR="00123F6E">
        <w:t xml:space="preserve">individuals at risk for developing </w:t>
      </w:r>
      <w:r>
        <w:t xml:space="preserve">RA </w:t>
      </w:r>
      <w:r w:rsidR="00123F6E">
        <w:t xml:space="preserve">and with early RA </w:t>
      </w:r>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3260D369"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r w:rsidR="001849D4">
        <w:fldChar w:fldCharType="begin"/>
      </w:r>
      <w:r w:rsidR="003B593D">
        <w:instrText xml:space="preserve"> ADDIN ZOTERO_ITEM CSL_CITATION {"citationID":"k7RaUKAo","properties":{"formattedCitation":"\\super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1849D4">
        <w:fldChar w:fldCharType="separate"/>
      </w:r>
      <w:r w:rsidR="001849D4" w:rsidRPr="001849D4">
        <w:rPr>
          <w:vertAlign w:val="superscript"/>
        </w:rPr>
        <w:t>2</w:t>
      </w:r>
      <w:r w:rsidR="001849D4">
        <w:fldChar w:fldCharType="end"/>
      </w:r>
      <w:r>
        <w:t>. During a prolonged asymptomatic phase, circulating autoantibody levels increase, most notably anti-citrullinated protein antibodies (ACPAs) that are strongly associated with the future development of RA in up to 60% of at-risk individuals</w:t>
      </w:r>
      <w:r w:rsidR="001849D4">
        <w:fldChar w:fldCharType="begin"/>
      </w:r>
      <w:r w:rsidR="003B593D">
        <w:instrText xml:space="preserve"> ADDIN ZOTERO_ITEM CSL_CITATION {"citationID":"htJOoAO0","properties":{"formattedCitation":"\\super 3\\nosupersub{}","plainCitation":"3","noteIndex":0},"citationItems":[{"id":65,"uris":["http://zotero.org/users/local/JZClHNIm/items/LNUQD4KR","http://zotero.org/users/16227889/items/LNUQD4KR"],"itemData":{"id":65,"type":"article-journal","abstract":"Individuals at high risk of developing seropositive rheumatoid arthritis (RA) can be identified for translational research and disease prevention studies through the presence of highly informative and predictive patterns of RA-related autoantibodies, especially anti-citrullinated protein antibodies …","container-title":"Nat. Rev. Rheumatol.","issue":"9","note":"publisher: Nat Rev Rheumatol","page":"542–557","title":"Rheumatoid arthritis and the mucosal origins hypothesis: protection turns to destruction","volume":"14","author":[{"family":"Holers","given":"V M"},{"family":"Demoruelle","given":"M K"},{"family":"Kuhn","given":"K A"},{"family":"Buckner","given":"J H"},{"family":"Robinson","given":"W H"},{"family":"Okamoto","given":"Y"},{"family":"Norris","given":"J M"},{"family":"Deane","given":"K D"}],"issued":{"date-parts":[["2018",9]]}}}],"schema":"https://github.com/citation-style-language/schema/raw/master/csl-citation.json"} </w:instrText>
      </w:r>
      <w:r w:rsidR="001849D4">
        <w:fldChar w:fldCharType="separate"/>
      </w:r>
      <w:r w:rsidR="001849D4" w:rsidRPr="001849D4">
        <w:rPr>
          <w:vertAlign w:val="superscript"/>
        </w:rPr>
        <w:t>3</w:t>
      </w:r>
      <w:r w:rsidR="001849D4">
        <w:fldChar w:fldCharType="end"/>
      </w:r>
      <w:r>
        <w:t>. Several clinical trials have attempted to prevent onset of synovitis including treatment with atorvastatin, rituximab, methotrexate, hydroxychloroquine, and abatacept</w:t>
      </w:r>
      <w:r w:rsidR="001849D4">
        <w:fldChar w:fldCharType="begin"/>
      </w:r>
      <w:r w:rsidR="003B593D">
        <w:instrText xml:space="preserve"> ADDIN ZOTERO_ITEM CSL_CITATION {"citationID":"kTJayTR0","properties":{"formattedCitation":"\\super 4\\uc0\\u8211{}8\\nosupersub{}","plainCitation":"4–8","noteIndex":0},"citationItems":[{"id":23,"uris":["http://zotero.org/users/local/JZClHNIm/items/RX49KBV2","http://zotero.org/users/16227889/items/RX49KBV2"],"itemData":{"id":23,"type":"article-journal","abstract":"In this small set of randomised high-risk individuals, we did not demonstrate a protective effect of atorvastatin on arthritis development. The main reason for the low inclusion was unwillingness to participate; this may also impede other RA prevention trials. Further research to investigate and sol …","container-title":"RMD open","issue":"1","note":"publisher: RMD Open","page":"e001591","title":"Atorvastatin is unlikely to prevent rheumatoid arthritis in high risk individuals: results from the prematurely stopped STAtins to Prevent Rheumatoid Arthritis (STAPRA) trial","volume":"7","author":[{"family":"Boheemen","given":"L","non-dropping-particle":"van"},{"family":"Turk","given":"S"},{"family":"Beers-Tas","given":"M V"},{"family":"Bos","given":"W"},{"family":"Marsman","given":"D"},{"family":"Griep","given":"E N"},{"family":"Starmans-Kool","given":"M"},{"family":"Popa","given":"C D"},{"family":"Sijl","given":"A","non-dropping-particle":"van"},{"family":"Boers","given":"M"},{"family":"Nurmohamed","given":"M T"},{"family":"Schaardenburg","given":"D","non-dropping-particle":"van"}],"issued":{"date-parts":[["2021",3]]}}},{"id":21,"uris":["http://zotero.org/users/local/JZClHNIm/items/L6Q4Q56J","http://zotero.org/users/16227889/items/L6Q4Q56J"],"itemData":{"id":21,"type":"article-journal","abstract":"Objectives We explored the effects of B-cell directed therapy in subjects at risk of developing autoantibodypositive rheumatoid arthritis (RA), who never experienced inflammatory arthritis before, and explored biomarkers predictive of arthritis development.Methods Individuals positive for both anti-citrullinated peptide antibodies and rheumatoid factor but without arthritis were included in a randomised, double-blind, placebo-controlled study to receive a single infusion of 1000 mg rituximab or placebo.Results Eighty-one individuals received treatment and were followed up for a mean of 29.0 (0–54) months, during which 30/81 (37%) individuals developed arthritis. The observed risk of developing arthritis in the placebo-treated group was 40%, which was decreased by 55% (HR 0.45, 95% CI 0.154 to 1.322) in the rituximab-treated group at 12 months. Rituximab treatment caused a delay in arthritis development of 12 months compared with placebo treatment at the point when 25% of the subjects had developed arthritis (pConclusions A single infusion of 1000 mg rituximab significantly delays the development of arthritis in subjects at risk of developing RA, providing evidence for the pathogenetic role of B cells in the earliest, prearthritis stage of autoantibody positive RA.","container-title":"Ann. Rheum. Dis.","issue":"2","language":"en","note":"publisher: BMJ Publishing Group Ltd","page":"179–185","title":"Effects of B-cell directed therapy on the preclinical stage of rheumatoid arthritis: the PRAIRI study","volume":"78","author":[{"family":"Gerlag","given":"Danielle M"},{"family":"Safy","given":"Mary"},{"family":"Maijer","given":"Karen I"},{"family":"Tang","given":"Man Wai"},{"family":"Tas","given":"Sander W"},{"family":"Starmans-Kool","given":"Mirian J F"},{"family":"Tubergen","given":"Astrid","non-dropping-particle":"van"},{"family":"Janssen","given":"Matthijs"},{"family":"Hair","given":"Maria","non-dropping-particle":"de"},{"family":"Hansson","given":"Monika"},{"family":"Vries","given":"Niek","non-dropping-particle":"de"},{"family":"Zwinderman","given":"Aeilko H"},{"family":"Tak","given":"Paul P"}],"issued":{"date-parts":[["2019",2]]}}},{"id":63,"uris":["http://zotero.org/users/local/JZClHNIm/items/I5ANJMER","http://zotero.org/users/16227889/items/I5ANJMER"],"itemData":{"id":63,"type":"article-journal","abstract":"Dutch Research Council (NWO; Dutch Arthritis Society).","container-title":"Lancet","issue":"10348","note":"publisher: Lancet","page":"283–294","title":"Intervention with methotrexate in patients with arthralgia at risk of rheumatoid arthritis to reduce the development of persistent arthritis and its disease burden (TREAT EARLIER): a randomised, double-blind, placebo-controlled, proof-of-concept trial","volume":"400","author":[{"family":"Krijbolder","given":"D I"},{"family":"Verstappen","given":"M"},{"family":"Dijk","given":"B T","non-dropping-particle":"van"},{"family":"Dakkak","given":"Y J"},{"family":"Burgers","given":"L E"},{"family":"Boer","given":"A C"},{"family":"Park","given":"Y J"},{"family":"Witt-Luth","given":"M E","non-dropping-particle":"de"},{"family":"Visser","given":"K"},{"family":"Kok","given":"M R"},{"family":"Molenaar","given":"E T H"},{"family":"Jong","given":"P H P","non-dropping-particle":"de"},{"family":"Böhringer","given":"S"},{"family":"Huizinga","given":"T W J"},{"family":"Allaart","given":"C F"},{"family":"Niemantsverdriet","given":"E"},{"family":"Helm-van Mil","given":"A H M","non-dropping-particle":"van der"}],"issued":{"date-parts":[["2022",7]]}}},{"id":"k40YmAbp/JuQde0qH","uris":["http://zotero.org/users/local/JZClHNIm/items/F9V542DR"],"itemData":{"id":7,"type":"article-journal","abstract":"Background/Purpose: The Strategy to Prevent the Onset of Clinically-Apparent Rheumatoid Arthritis (StopRA) (ClinicalTrials.gov NCT02603146) is a randomized, double-masked, placebo-controlled, multi-center (20 sites) clinical trial evaluating the efficacy and safety of hydroxychloroquine (HCQ) in the prevention of inflammatory arthritis (IA) and classifiable RA. The primary objective was to determine if treatment with HCQ for 1 year […]","container-title":"ARTHRITIS &amp; RHEUMATOLOGY.","language":"en","page":"3180–3182","title":"Hydroxychloroquine Does Not Prevent the Future Development of Rheumatoid Arthritis in a Population with Baseline High Levels of Antibodies to Citrullinated Protein Antigens and Absence of Inflammatory Arthritis: Interim Analysis of the StopRA Trial","volume":"74","author":[{"literal":"Deane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V."}],"issued":{"date-parts":[["2022",9]]}}},{"id":52,"uris":["http://zotero.org/users/local/JZClHNIm/items/CWM9ZVQI","http://zotero.org/users/16227889/items/CWM9ZVQI"],"itemData":{"id":52,"type":"article-journal","abstract":"Innovative Medicine Initiative.","container-title":"Lancet","issue":"10429","note":"publisher: Lancet","page":"850–859","title":"Abatacept inhibits inflammation and onset of rheumatoid arthritis in individuals at high risk (ARIAA): a randomised, international, multicentre, double-blind, placebo-controlled trial","volume":"403","author":[{"family":"Rech","given":"J"},{"family":"Tascilar","given":"K"},{"family":"Hagen","given":"M"},{"family":"Kleyer","given":"A"},{"family":"Manger","given":"B"},{"family":"Schoenau","given":"V"},{"family":"Hueber","given":"A J"},{"family":"Kleinert","given":"S"},{"family":"Baraliakos","given":"X"},{"family":"Braun","given":"J"},{"family":"Kiltz","given":"U"},{"family":"Fleck","given":"M"},{"family":"Rubbert-Roth","given":"A"},{"family":"Kofler","given":"D M"},{"family":"Behrens","given":"F"},{"family":"Feuchtenberger","given":"M"},{"family":"Zaenker","given":"M"},{"family":"Voll","given":"R"},{"family":"Venhoff","given":"N"},{"family":"Thiel","given":"J"},{"family":"Glaser","given":"C"},{"family":"Feist","given":"E"},{"family":"Burmester","given":"G R"},{"family":"Karberg","given":"K"},{"family":"Strunk","given":"J"},{"family":"Cañete","given":"J D"},{"family":"Senolt","given":"L"},{"family":"Filkova","given":"M"},{"family":"Naredo","given":"E"},{"family":"Largo","given":"R"},{"family":"Krönke","given":"G"},{"family":"D'Agostino","given":"M A"},{"family":"Østergaard","given":"M"},{"family":"Schett","given":"G"}],"issued":{"date-parts":[["2024",2]]}}}],"schema":"https://github.com/citation-style-language/schema/raw/master/csl-citation.json"} </w:instrText>
      </w:r>
      <w:r w:rsidR="001849D4">
        <w:fldChar w:fldCharType="separate"/>
      </w:r>
      <w:r w:rsidR="001849D4" w:rsidRPr="001849D4">
        <w:rPr>
          <w:vertAlign w:val="superscript"/>
        </w:rPr>
        <w:t>4–8</w:t>
      </w:r>
      <w:r w:rsidR="001849D4">
        <w:fldChar w:fldCharType="end"/>
      </w:r>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0A819595" w:rsidR="006F371C" w:rsidRDefault="003C3B5E">
      <w:pPr>
        <w:spacing w:line="360" w:lineRule="auto"/>
      </w:pPr>
      <w:r>
        <w:t>These observations pose a challenging question: how do the heterogeneous mechanisms in at-risk individuals</w:t>
      </w:r>
      <w:r w:rsidR="00B741C7">
        <w:t xml:space="preserve"> or early RA</w:t>
      </w:r>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r w:rsidR="001849D4">
        <w:fldChar w:fldCharType="begin"/>
      </w:r>
      <w:r w:rsidR="003B593D">
        <w:instrText xml:space="preserve"> ADDIN ZOTERO_ITEM CSL_CITATION {"citationID":"JNgdDtfX","properties":{"formattedCitation":"\\super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r>
        <w:t xml:space="preserve">. Thus, the clinical </w:t>
      </w:r>
      <w:r w:rsidR="00B741C7">
        <w:t xml:space="preserve">progression to and the </w:t>
      </w:r>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r w:rsidR="00B741C7">
        <w:t xml:space="preserve"> This study is distinct from previous studies because it focused on defining pathways prior to onset of RA as opposed to </w:t>
      </w:r>
      <w:r w:rsidR="00B741C7">
        <w:lastRenderedPageBreak/>
        <w:t>longstanding established RA</w:t>
      </w:r>
      <w:r w:rsidR="00B20934">
        <w:fldChar w:fldCharType="begin"/>
      </w:r>
      <w:r w:rsidR="003B593D">
        <w:instrText xml:space="preserve"> ADDIN ZOTERO_ITEM CSL_CITATION {"citationID":"pD1aPi7G","properties":{"formattedCitation":"\\super 9\\uc0\\u8211{}11\\nosupersub{}","plainCitation":"9–11","noteIndex":0},"citationItems":[{"id":11,"uris":["http://zotero.org/users/local/JZClHNIm/items/6RBF4GLL","http://zotero.org/users/16227889/items/6RBF4GLL"],"itemData":{"id":11,"type":"article-journal","abstract":"Synovial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B20934">
        <w:fldChar w:fldCharType="separate"/>
      </w:r>
      <w:r w:rsidR="00B20934" w:rsidRPr="00B20934">
        <w:rPr>
          <w:vertAlign w:val="superscript"/>
        </w:rPr>
        <w:t>9–11</w:t>
      </w:r>
      <w:r w:rsidR="00B20934">
        <w:fldChar w:fldCharType="end"/>
      </w:r>
      <w:r w:rsidR="00B741C7">
        <w:t>, which necessitated analysis of peripheral blood cells because synovial tissue is not accessible in at risk individuals.</w:t>
      </w:r>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4253EE77" w:rsidR="006F371C" w:rsidRDefault="003C3B5E">
      <w:pPr>
        <w:spacing w:line="360" w:lineRule="auto"/>
      </w:pPr>
      <w:r>
        <w:t>Peripheral blood mononuclear cells (PBMCs) were obtained from 26 ACPA positive (At-Risk) and 6 early RA (ERA) and 35 age and sex-matched</w:t>
      </w:r>
      <w:r w:rsidR="008E2937">
        <w:t xml:space="preserve"> </w:t>
      </w:r>
      <w:r>
        <w:t xml:space="preserve">controls (CON) and subjected to </w:t>
      </w:r>
      <w:proofErr w:type="spellStart"/>
      <w:r>
        <w:t>scATAC</w:t>
      </w:r>
      <w:proofErr w:type="spellEnd"/>
      <w:r>
        <w:t xml:space="preserve">-seq and </w:t>
      </w:r>
      <w:proofErr w:type="spellStart"/>
      <w:r>
        <w:t>scRNA</w:t>
      </w:r>
      <w:proofErr w:type="spellEnd"/>
      <w:r>
        <w:t>-seq (</w:t>
      </w:r>
      <w:r>
        <w:rPr>
          <w:b/>
        </w:rPr>
        <w:t xml:space="preserve">Fig. 1A, Supplementary Table </w:t>
      </w:r>
      <w:r w:rsidR="00D45960">
        <w:rPr>
          <w:b/>
        </w:rPr>
        <w:t>S</w:t>
      </w:r>
      <w:r>
        <w:rPr>
          <w:b/>
        </w:rPr>
        <w:t>1</w:t>
      </w:r>
      <w:r>
        <w:t xml:space="preserve">). These data were used to assign each cell to a cell type with Latent Semantic Indexing (LSI) and Principal Component Analysis (PCA) to reduce the dimensionality of the </w:t>
      </w:r>
      <w:proofErr w:type="spellStart"/>
      <w:r>
        <w:t>scATAC</w:t>
      </w:r>
      <w:proofErr w:type="spellEnd"/>
      <w:r>
        <w:t xml:space="preserve">-seq and </w:t>
      </w:r>
      <w:proofErr w:type="spellStart"/>
      <w:r>
        <w:t>scRNA</w:t>
      </w:r>
      <w:proofErr w:type="spellEnd"/>
      <w:r>
        <w:t>-seq count matrices, respectively. Nearest neighbor graphs in reduced dimensions were built to identify clusters of cells. Uniform Manifold Approximation and Projection (UMAP) was then used to visualize the single cells in reduced dimension space (</w:t>
      </w:r>
      <w:r>
        <w:rPr>
          <w:b/>
        </w:rPr>
        <w:t>Fig. 1B</w:t>
      </w:r>
      <w:r>
        <w:t>).</w:t>
      </w:r>
      <w:r w:rsidR="00AB5A20">
        <w:t xml:space="preserve"> Both </w:t>
      </w:r>
      <w:proofErr w:type="spellStart"/>
      <w:r w:rsidR="00AB5A20">
        <w:t>scRNA</w:t>
      </w:r>
      <w:proofErr w:type="spellEnd"/>
      <w:r w:rsidR="00AB5A20">
        <w:t xml:space="preserve">-seq and </w:t>
      </w:r>
      <w:proofErr w:type="spellStart"/>
      <w:r w:rsidR="00AB5A20">
        <w:t>scATAC</w:t>
      </w:r>
      <w:proofErr w:type="spellEnd"/>
      <w:r w:rsidR="00AB5A20">
        <w:t xml:space="preserve">-seq cells </w:t>
      </w:r>
      <w:r w:rsidR="009A15E2">
        <w:t>were</w:t>
      </w:r>
      <w:r w:rsidR="00AB5A20">
        <w:t xml:space="preserve"> diffused </w:t>
      </w:r>
      <w:r w:rsidR="00AB5A20">
        <w:lastRenderedPageBreak/>
        <w:t>evenly across the sample space, demonstrating a good integration across samples</w:t>
      </w:r>
      <w:r w:rsidR="00AB5A20">
        <w:rPr>
          <w:b/>
        </w:rPr>
        <w:t xml:space="preserve"> </w:t>
      </w:r>
      <w:r w:rsidR="00AB5A20" w:rsidRPr="00BC1431">
        <w:rPr>
          <w:bCs/>
        </w:rPr>
        <w:t>without batch effect</w:t>
      </w:r>
      <w:r w:rsidR="00AB5A20">
        <w:t xml:space="preserve"> (</w:t>
      </w:r>
      <w:r w:rsidR="00AB5A20">
        <w:rPr>
          <w:b/>
        </w:rPr>
        <w:t>Supplementary Fig. S1B, D</w:t>
      </w:r>
      <w:r w:rsidR="00AB5A20">
        <w:t>).</w:t>
      </w:r>
    </w:p>
    <w:p w14:paraId="37E23F9C" w14:textId="77777777" w:rsidR="006F371C" w:rsidRDefault="006F371C">
      <w:pPr>
        <w:spacing w:line="360" w:lineRule="auto"/>
      </w:pPr>
    </w:p>
    <w:p w14:paraId="7DAF127E" w14:textId="26926690" w:rsidR="006F371C" w:rsidRDefault="003C3B5E">
      <w:pPr>
        <w:spacing w:line="360" w:lineRule="auto"/>
      </w:pPr>
      <w:r>
        <w:t xml:space="preserve">To integrate </w:t>
      </w:r>
      <w:proofErr w:type="spellStart"/>
      <w:r>
        <w:t>scRNA</w:t>
      </w:r>
      <w:proofErr w:type="spellEnd"/>
      <w:r>
        <w:t xml:space="preserve">-seq and </w:t>
      </w:r>
      <w:proofErr w:type="spellStart"/>
      <w:r>
        <w:t>scATAC</w:t>
      </w:r>
      <w:proofErr w:type="spellEnd"/>
      <w:r>
        <w:t xml:space="preserve">-seq for cell type, each cell in the </w:t>
      </w:r>
      <w:proofErr w:type="spellStart"/>
      <w:r>
        <w:t>scATAC</w:t>
      </w:r>
      <w:proofErr w:type="spellEnd"/>
      <w:r>
        <w:t xml:space="preserve">-seq space was assigned a predicted gene expression profile from the cell in the </w:t>
      </w:r>
      <w:proofErr w:type="spellStart"/>
      <w:r>
        <w:t>scRNA</w:t>
      </w:r>
      <w:proofErr w:type="spellEnd"/>
      <w:r>
        <w:t xml:space="preserve">-seq that was most similar. Cells from </w:t>
      </w:r>
      <w:proofErr w:type="spellStart"/>
      <w:r>
        <w:t>scRNA</w:t>
      </w:r>
      <w:proofErr w:type="spellEnd"/>
      <w:r>
        <w:t xml:space="preserve">-seq and </w:t>
      </w:r>
      <w:proofErr w:type="spellStart"/>
      <w:r>
        <w:t>scATAC</w:t>
      </w:r>
      <w:proofErr w:type="spellEnd"/>
      <w:r>
        <w:t>-seq were then clustered in the same co-embedding space for each sample (</w:t>
      </w:r>
      <w:r>
        <w:rPr>
          <w:b/>
        </w:rPr>
        <w:t>Fig. 1C</w:t>
      </w:r>
      <w:r>
        <w:t xml:space="preserve">). Each co-embedded cluster was treated as a pseudo-bulk cluster by summing gene counts from all the </w:t>
      </w:r>
      <w:proofErr w:type="spellStart"/>
      <w:r>
        <w:t>scRNA</w:t>
      </w:r>
      <w:proofErr w:type="spellEnd"/>
      <w:r>
        <w:t xml:space="preserve">-seq cells and aggregating the raw </w:t>
      </w:r>
      <w:proofErr w:type="spellStart"/>
      <w:r>
        <w:t>scATAC</w:t>
      </w:r>
      <w:proofErr w:type="spellEnd"/>
      <w:r>
        <w:t>-seq peaks. The annotation was defined by the cell type that occurs most frequently in the cluster. In total, 161</w:t>
      </w:r>
      <w:r w:rsidR="00AE18B2">
        <w:t>0</w:t>
      </w:r>
      <w:r>
        <w:t xml:space="preserve"> pseudo-bulk clusters were retained in the final dataset, which included 70</w:t>
      </w:r>
      <w:r w:rsidR="00AE18B2">
        <w:t>3</w:t>
      </w:r>
      <w:r>
        <w:t>,</w:t>
      </w:r>
      <w:r w:rsidR="00AE18B2">
        <w:t>701</w:t>
      </w:r>
      <w:r>
        <w:t xml:space="preserve"> </w:t>
      </w:r>
      <w:proofErr w:type="spellStart"/>
      <w:r>
        <w:t>scRNA</w:t>
      </w:r>
      <w:proofErr w:type="spellEnd"/>
      <w:r>
        <w:t>-seq cells and 93</w:t>
      </w:r>
      <w:r w:rsidR="00AE18B2">
        <w:t>2</w:t>
      </w:r>
      <w:r>
        <w:t>,</w:t>
      </w:r>
      <w:r w:rsidR="00AE18B2">
        <w:t>986</w:t>
      </w:r>
      <w:r>
        <w:t xml:space="preserve"> </w:t>
      </w:r>
      <w:proofErr w:type="spellStart"/>
      <w:r>
        <w:t>scATAC</w:t>
      </w:r>
      <w:proofErr w:type="spellEnd"/>
      <w:r>
        <w:t>-seq cells, or 1,636,</w:t>
      </w:r>
      <w:r w:rsidR="00AE18B2">
        <w:t>687</w:t>
      </w:r>
      <w:r>
        <w:t xml:space="preserve"> cells from 67 samples (median: 25</w:t>
      </w:r>
      <w:r w:rsidR="008F35FF">
        <w:t>194</w:t>
      </w:r>
      <w:r>
        <w:t xml:space="preserve"> cells/sample, 7</w:t>
      </w:r>
      <w:r w:rsidR="008F35FF">
        <w:t>67</w:t>
      </w:r>
      <w:r>
        <w:t xml:space="preserve"> cells/cluster)</w:t>
      </w:r>
      <w:r w:rsidR="00211769">
        <w:t xml:space="preserve"> after quality control</w:t>
      </w:r>
      <w:r>
        <w:t xml:space="preserve"> (</w:t>
      </w:r>
      <w:r>
        <w:rPr>
          <w:b/>
        </w:rPr>
        <w:t xml:space="preserve">Supplementary Table </w:t>
      </w:r>
      <w:r w:rsidR="00D45960">
        <w:rPr>
          <w:b/>
        </w:rPr>
        <w:t>S</w:t>
      </w:r>
      <w:r>
        <w:rPr>
          <w:b/>
        </w:rPr>
        <w:t>2</w:t>
      </w:r>
      <w:r>
        <w:t xml:space="preserve">). </w:t>
      </w:r>
    </w:p>
    <w:p w14:paraId="40656F46" w14:textId="77777777" w:rsidR="006F371C" w:rsidRDefault="006F371C">
      <w:pPr>
        <w:spacing w:line="360" w:lineRule="auto"/>
      </w:pPr>
    </w:p>
    <w:p w14:paraId="0E6AA1E1" w14:textId="537695A6" w:rsidR="006F371C" w:rsidRDefault="003C3B5E">
      <w:pPr>
        <w:spacing w:line="360" w:lineRule="auto"/>
        <w:rPr>
          <w:rFonts w:ascii="Times New Roman" w:eastAsia="Times New Roman" w:hAnsi="Times New Roman" w:cs="Times New Roman"/>
        </w:rPr>
      </w:pPr>
      <w:r>
        <w:t>The cells were assigned to 2</w:t>
      </w:r>
      <w:r w:rsidR="00B7175A">
        <w:t>2</w:t>
      </w:r>
      <w:r>
        <w:t xml:space="preserve"> fine-grain transcriptional cell type for each sample (</w:t>
      </w:r>
      <w:r>
        <w:rPr>
          <w:b/>
        </w:rPr>
        <w:t xml:space="preserve">Supplementary Table </w:t>
      </w:r>
      <w:r w:rsidR="00D45960">
        <w:rPr>
          <w:b/>
        </w:rPr>
        <w:t>S</w:t>
      </w:r>
      <w:r>
        <w:rPr>
          <w:b/>
        </w:rPr>
        <w:t>3</w:t>
      </w:r>
      <w:r>
        <w:t xml:space="preserve">). </w:t>
      </w:r>
      <w:r w:rsidR="00A6639A">
        <w:t xml:space="preserve">Thirteen </w:t>
      </w:r>
      <w:r>
        <w:t xml:space="preserve">major cell types, including B memory cells, </w:t>
      </w:r>
      <w:r w:rsidR="004938C9">
        <w:t xml:space="preserve">B intermediate cells, </w:t>
      </w:r>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r w:rsidR="004938C9">
        <w:t xml:space="preserve"> CD56</w:t>
      </w:r>
      <w:r w:rsidR="004C19B7">
        <w:t xml:space="preserve"> </w:t>
      </w:r>
      <w:r w:rsidR="00CD1BA9">
        <w:t>bright</w:t>
      </w:r>
      <w:r w:rsidR="004938C9">
        <w:t xml:space="preserve"> natural killer cells (NK_CD56bright)</w:t>
      </w:r>
      <w:r>
        <w:t xml:space="preserve"> and regulatory T cells (Treg), accounted for &gt; 9</w:t>
      </w:r>
      <w:r w:rsidR="004938C9">
        <w:t>9</w:t>
      </w:r>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r w:rsidR="001C451F">
        <w:t xml:space="preserve">B intermediate cells, </w:t>
      </w:r>
      <w:r>
        <w:t xml:space="preserve">B memory cells, CD16 Mono, </w:t>
      </w:r>
      <w:r w:rsidR="001C451F">
        <w:t>NK_CD56bright</w:t>
      </w:r>
      <w:r>
        <w:t>, and Treg cells were relatively rare cell subsets with each comprising &lt;</w:t>
      </w:r>
      <w:r w:rsidR="001C451F">
        <w:t>2</w:t>
      </w:r>
      <w:r>
        <w:t xml:space="preserve">% of total cells. The cell types showed similar distribution across At-Risk, ERA and CON groups except for </w:t>
      </w:r>
      <w:r w:rsidR="001C451F">
        <w:t xml:space="preserve">B </w:t>
      </w:r>
      <w:r w:rsidR="002D77B8">
        <w:t>intermediate</w:t>
      </w:r>
      <w:r w:rsidR="00413688">
        <w:t xml:space="preserve">, </w:t>
      </w:r>
      <w:r w:rsidR="002D77B8">
        <w:t>B memory</w:t>
      </w:r>
      <w:r w:rsidR="00413688">
        <w:t xml:space="preserve">, and </w:t>
      </w:r>
      <w:r w:rsidR="002D77B8">
        <w:t>NK_CD56bright</w:t>
      </w:r>
      <w:r>
        <w:t xml:space="preserve">, which </w:t>
      </w:r>
      <w:r w:rsidR="00ED29D4">
        <w:t xml:space="preserve">were </w:t>
      </w:r>
      <w:r>
        <w:t xml:space="preserve">modestly higher in </w:t>
      </w:r>
      <w:r w:rsidR="001C451F">
        <w:t xml:space="preserve">At-Risk </w:t>
      </w:r>
      <w:r>
        <w:t>compared to two other groups (</w:t>
      </w:r>
      <w:r w:rsidR="002D77B8">
        <w:t xml:space="preserve">Centered Log-Ratio transformation followed by </w:t>
      </w:r>
      <w:r>
        <w:t>Kruskal-Wallis H test, p-value = 0.1</w:t>
      </w:r>
      <w:r w:rsidR="00413688">
        <w:t xml:space="preserve">, </w:t>
      </w:r>
      <w:r w:rsidR="00ED29D4">
        <w:t>0.</w:t>
      </w:r>
      <w:r w:rsidR="002D77B8">
        <w:t>04</w:t>
      </w:r>
      <w:r w:rsidR="00F1048E">
        <w:t>,</w:t>
      </w:r>
      <w:r w:rsidR="00236B46">
        <w:t xml:space="preserve"> and</w:t>
      </w:r>
      <w:r w:rsidR="00413688">
        <w:t xml:space="preserve"> 0.</w:t>
      </w:r>
      <w:r w:rsidR="002D77B8">
        <w:t>08</w:t>
      </w:r>
      <w:r w:rsidR="00ED29D4">
        <w:t xml:space="preserve"> respectively</w:t>
      </w:r>
      <w:r w:rsidR="00413688">
        <w:t>)</w:t>
      </w:r>
      <w:r>
        <w:t xml:space="preserve"> (</w:t>
      </w:r>
      <w:r>
        <w:rPr>
          <w:b/>
        </w:rPr>
        <w:t>Fig. 1E</w:t>
      </w:r>
      <w:r>
        <w:t>). We then calculated the cluster purity as the percentage of the cells of most abundant cell type for all the 161</w:t>
      </w:r>
      <w:r w:rsidR="00AD2490">
        <w:t>0</w:t>
      </w:r>
      <w:r>
        <w:t xml:space="preserve"> clusters (</w:t>
      </w:r>
      <w:r>
        <w:rPr>
          <w:b/>
        </w:rPr>
        <w:t xml:space="preserve">Supplementary Table </w:t>
      </w:r>
      <w:r w:rsidR="00D45960">
        <w:rPr>
          <w:b/>
        </w:rPr>
        <w:t>S</w:t>
      </w:r>
      <w:r>
        <w:rPr>
          <w:b/>
        </w:rPr>
        <w:t>4</w:t>
      </w:r>
      <w:r>
        <w:t>), which was 0.7</w:t>
      </w:r>
      <w:r w:rsidR="004E3172">
        <w:t>2</w:t>
      </w:r>
      <w:r>
        <w:t xml:space="preserve"> </w:t>
      </w:r>
      <w:r>
        <w:rPr>
          <w:u w:val="single"/>
        </w:rPr>
        <w:t>+</w:t>
      </w:r>
      <w:r>
        <w:t xml:space="preserve"> 0.19 across all clusters. The cluster purity showed minor different distributions across cell types (</w:t>
      </w:r>
      <w:r>
        <w:rPr>
          <w:b/>
        </w:rPr>
        <w:t>Supplementary Fig. S1</w:t>
      </w:r>
      <w:r w:rsidR="009563EF">
        <w:rPr>
          <w:b/>
        </w:rPr>
        <w:t>E</w:t>
      </w:r>
      <w:r>
        <w:t>). B naive, CD14 Mono, CD16 Mono, MAIT, and NK displayed the highest purity scores (mean: 0.8</w:t>
      </w:r>
      <w:r w:rsidR="00FA331D">
        <w:t>7</w:t>
      </w:r>
      <w:r>
        <w:t xml:space="preserve"> </w:t>
      </w:r>
      <w:r>
        <w:rPr>
          <w:u w:val="single"/>
        </w:rPr>
        <w:t>+</w:t>
      </w:r>
      <w:r>
        <w:t xml:space="preserve"> 0.1</w:t>
      </w:r>
      <w:r w:rsidR="00FA331D">
        <w:t>3</w:t>
      </w:r>
      <w:r>
        <w:t>) while purity scores for T cell subsets were more diverse across clusters and relatively lower (mean: 0.6</w:t>
      </w:r>
      <w:r w:rsidR="005B14F4">
        <w:t>8</w:t>
      </w:r>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4A46B752" w:rsidR="006F371C" w:rsidRDefault="003C3B5E">
      <w:pPr>
        <w:spacing w:line="360" w:lineRule="auto"/>
        <w:rPr>
          <w:rFonts w:ascii="Times New Roman" w:eastAsia="Times New Roman" w:hAnsi="Times New Roman" w:cs="Times New Roman"/>
        </w:rPr>
      </w:pPr>
      <w:bookmarkStart w:id="12" w:name="_1fob9te" w:colFirst="0" w:colLast="0"/>
      <w:bookmarkEnd w:id="12"/>
      <w:r>
        <w:t xml:space="preserve">Single cells within the same cluster are treated as one “pseudo-bulk” sample with the annotation as the cell type occurring most frequently in the cluster. The gene counts of </w:t>
      </w:r>
      <w:proofErr w:type="spellStart"/>
      <w:r>
        <w:t>scRNA</w:t>
      </w:r>
      <w:proofErr w:type="spellEnd"/>
      <w:r>
        <w:t xml:space="preserve">-seq were added up and the fragments of </w:t>
      </w:r>
      <w:proofErr w:type="spellStart"/>
      <w:r>
        <w:t>scATAC</w:t>
      </w:r>
      <w:proofErr w:type="spellEnd"/>
      <w:r>
        <w:t>-seq were combined to generate the RNA-seq input and ATAC-seq input for the pseudo-bulk samples respectively. We then applied the Taiji pipeline</w:t>
      </w:r>
      <w:r w:rsidR="00D17F1E">
        <w:fldChar w:fldCharType="begin"/>
      </w:r>
      <w:r w:rsidR="003B593D">
        <w:instrText xml:space="preserve"> ADDIN ZOTERO_ITEM CSL_CITATION {"citationID":"PvA8wImA","properties":{"formattedCitation":"\\super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D17F1E">
        <w:fldChar w:fldCharType="separate"/>
      </w:r>
      <w:r w:rsidR="00D17F1E" w:rsidRPr="000B3D7A">
        <w:rPr>
          <w:vertAlign w:val="superscript"/>
        </w:rPr>
        <w:t>12</w:t>
      </w:r>
      <w:r w:rsidR="00D17F1E">
        <w:fldChar w:fldCharType="end"/>
      </w:r>
      <w:r>
        <w:t xml:space="preserve"> to each individual cluster in each patient to evaluate the PageRank scores of TFs, which represents the importance of the TFs. </w:t>
      </w:r>
      <w:r w:rsidR="00D17F1E">
        <w:t>Taiji has been experimentally</w:t>
      </w:r>
      <w:r w:rsidR="00D17F1E" w:rsidRPr="00D17F1E">
        <w:t xml:space="preserve"> </w:t>
      </w:r>
      <w:r w:rsidR="00D17F1E">
        <w:t>validated in multiple biological contexts and demonstrated the robustness and reliability in revealing unappreciated roles of novel TFs in cell fate specification</w:t>
      </w:r>
      <w:r w:rsidR="00D17F1E">
        <w:fldChar w:fldCharType="begin"/>
      </w:r>
      <w:r w:rsidR="003B593D">
        <w:instrText xml:space="preserve"> ADDIN ZOTERO_ITEM CSL_CITATION {"citationID":"AVulYXEz","properties":{"formattedCitation":"\\super 13\\uc0\\u8211{}15\\nosupersub{}","plainCitation":"13–15","noteIndex":0},"citationItems":[{"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D17F1E">
        <w:fldChar w:fldCharType="separate"/>
      </w:r>
      <w:r w:rsidR="00D17F1E" w:rsidRPr="000B3D7A">
        <w:rPr>
          <w:vertAlign w:val="superscript"/>
        </w:rPr>
        <w:t>13–15</w:t>
      </w:r>
      <w:r w:rsidR="00D17F1E">
        <w:fldChar w:fldCharType="end"/>
      </w:r>
      <w:r w:rsidR="00D17F1E">
        <w:t xml:space="preserve">. </w:t>
      </w:r>
      <w:r>
        <w:t xml:space="preserve">To characterize the global influences of all </w:t>
      </w:r>
      <w:r w:rsidR="009F72D6">
        <w:t>10</w:t>
      </w:r>
      <w:r w:rsidR="008E3BBE">
        <w:t>47</w:t>
      </w:r>
      <w:r w:rsidR="009F72D6">
        <w:t xml:space="preserve"> </w:t>
      </w:r>
      <w:r>
        <w:t xml:space="preserve">TFs across different pseudo-bulk clusters, we grouped the clusters based on the normalized PageRank across TFs. First, PCA was performed for dimension reduction of the TF score matrix with the first </w:t>
      </w:r>
      <w:r w:rsidR="00AD0CA7">
        <w:t>5</w:t>
      </w:r>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is the highest among the </w:t>
      </w:r>
      <w:proofErr w:type="gramStart"/>
      <w:r>
        <w:t>five distance</w:t>
      </w:r>
      <w:proofErr w:type="gramEnd"/>
      <w:r>
        <w:t xml:space="preserve"> metrics. </w:t>
      </w:r>
    </w:p>
    <w:p w14:paraId="4CACDAB4" w14:textId="77777777" w:rsidR="006F371C" w:rsidRDefault="006F371C">
      <w:pPr>
        <w:spacing w:line="360" w:lineRule="auto"/>
      </w:pPr>
    </w:p>
    <w:p w14:paraId="1E4EFD5D" w14:textId="63839E7C" w:rsidR="006F371C" w:rsidRDefault="003C3B5E">
      <w:pPr>
        <w:spacing w:line="360" w:lineRule="auto"/>
        <w:rPr>
          <w:rFonts w:ascii="Times New Roman" w:eastAsia="Times New Roman" w:hAnsi="Times New Roman" w:cs="Times New Roman"/>
        </w:rPr>
      </w:pPr>
      <w:bookmarkStart w:id="13" w:name="_3znysh7" w:colFirst="0" w:colLast="0"/>
      <w:bookmarkEnd w:id="13"/>
      <w:r>
        <w:t xml:space="preserve">We identified 5 </w:t>
      </w:r>
      <w:proofErr w:type="spellStart"/>
      <w:r>
        <w:t>Kmeans</w:t>
      </w:r>
      <w:proofErr w:type="spellEnd"/>
      <w:r>
        <w:t xml:space="preserve"> groups by unsupervised clustering, denoted G1 through G5, each of which showed distinct patterns of TF activity (</w:t>
      </w:r>
      <w:r>
        <w:rPr>
          <w:b/>
        </w:rPr>
        <w:t xml:space="preserve">Supplementary Table </w:t>
      </w:r>
      <w:r w:rsidR="00D45960">
        <w:rPr>
          <w:b/>
        </w:rPr>
        <w:t>S</w:t>
      </w:r>
      <w:r>
        <w:rPr>
          <w:b/>
        </w:rPr>
        <w:t>4</w:t>
      </w:r>
      <w:r>
        <w:t xml:space="preserve">). The row-wise comparison demonstrates that some TFs have high PageRank scores in one or several </w:t>
      </w:r>
      <w:proofErr w:type="spellStart"/>
      <w:r>
        <w:t>Kmeans</w:t>
      </w:r>
      <w:proofErr w:type="spellEnd"/>
      <w:r>
        <w:t xml:space="preserve"> groups and suggests high TF activity in specific clusters (</w:t>
      </w:r>
      <w:r>
        <w:rPr>
          <w:b/>
        </w:rPr>
        <w:t>Fig. 2A; Supplementary Fig. S2D</w:t>
      </w:r>
      <w:r>
        <w:t xml:space="preserve">). In total, </w:t>
      </w:r>
      <w:r w:rsidR="00556048">
        <w:t>640</w:t>
      </w:r>
      <w:r>
        <w:t xml:space="preserve"> TFs were identified as </w:t>
      </w:r>
      <w:proofErr w:type="spellStart"/>
      <w:r>
        <w:t>Kmeans</w:t>
      </w:r>
      <w:proofErr w:type="spellEnd"/>
      <w:r>
        <w:t xml:space="preserve"> group-specific TFs by comparing their PageRank scores between a specific group and the background groups (</w:t>
      </w:r>
      <w:r>
        <w:rPr>
          <w:b/>
        </w:rPr>
        <w:t xml:space="preserve">Supplementary Table </w:t>
      </w:r>
      <w:r w:rsidR="00D45960">
        <w:rPr>
          <w:b/>
        </w:rPr>
        <w:t>S</w:t>
      </w:r>
      <w:r>
        <w:rPr>
          <w:b/>
        </w:rPr>
        <w:t>5; Fig. 2A</w:t>
      </w:r>
      <w:r>
        <w:t xml:space="preserve">). These TFs functionally correlated with assigned cell types. For instance, </w:t>
      </w:r>
      <w:r>
        <w:rPr>
          <w:i/>
        </w:rPr>
        <w:t>KLF4</w:t>
      </w:r>
      <w:r>
        <w:t>, which regulates monocyte differentiation</w:t>
      </w:r>
      <w:r w:rsidR="00B20934">
        <w:fldChar w:fldCharType="begin"/>
      </w:r>
      <w:r w:rsidR="003B593D">
        <w:instrText xml:space="preserve"> ADDIN ZOTERO_ITEM CSL_CITATION {"citationID":"3p1ZxrJi","properties":{"formattedCitation":"\\super 16\\nosupersub{}","plainCitation":"16","noteIndex":0},"citationItems":[{"id":24,"uris":["http://zotero.org/users/local/JZClHNIm/items/T9VPIWW9","http://zotero.org/users/16227889/items/T9VPIWW9"],"itemData":{"id":24,"type":"article-journal","abstract":"Monocyte differentiation involves the participation of lineage-restricted transcription factors, although the mechanisms by which this process occurs are incompletely defined. Within the hematopoietic system, members of the Kruppel-like family of factors (KLFs) play essential roles in erythrocyte and T lymphocyte development. Here we show that KLF4/GKLF is expressed in a monocyte-restricted and stage-specific pattern during myelopoiesis and functions to promote monocyte differentiation. Overexpression of KLF4 in HL-60 cells confers the characteristics of mature monocytes. Conversely, KLF4 knockdown blocked phorbol ester-induced monocyte differentiation. Forced expression of KLF4 in primary common myeloid progenitors (CMPs) or hematopoietic stem cells (HSCs) induced exclusive monocyte differentiation in clonogenic assays, whereas KLF4 deficiency inhibited monocyte but increased granulocyte differentiation. Mechanistic studies demonstrate that KLF4 is a target gene of PU.1. Consistently, KLF4 can rescue PU.1-/- fetal liver cells along the monocytic lineage and can activate the monocytic-specific CD14 promoter. Thus, KLF4 is a critical regulator in the transcriptional network controlling monocyte differentiation.","container-title":"EMBO J.","issue":"18","language":"en","page":"4138–4148","title":"The Kruppel-like factor KLF4 is a critical regulator of monocyte differentiation","volume":"26","author":[{"family":"Feinberg","given":"Mark W"},{"family":"Wara","given":"Akm Khyrul"},{"family":"Cao","given":"Zhuoxiao"},{"family":"Lebedeva","given":"Maria A"},{"family":"Rosenbauer","given":"Frank"},{"family":"Iwasaki","given":"Hiromi"},{"family":"Hirai","given":"Hideyo"},{"family":"Katz","given":"Jonathan P"},{"family":"Haspel","given":"Richard L"},{"family":"Gray","given":"Susan"},{"family":"Akashi","given":"Koichi"},{"family":"Segre","given":"Julie"},{"family":"Kaestner","given":"Klaus H"},{"family":"Tenen","given":"Daniel G"},{"family":"Jain","given":"Mukesh K"}],"issued":{"date-parts":[["2007",9]]}}}],"schema":"https://github.com/citation-style-language/schema/raw/master/csl-citation.json"} </w:instrText>
      </w:r>
      <w:r w:rsidR="00B20934">
        <w:fldChar w:fldCharType="separate"/>
      </w:r>
      <w:r w:rsidR="00D17F1E" w:rsidRPr="000B3D7A">
        <w:rPr>
          <w:vertAlign w:val="superscript"/>
        </w:rPr>
        <w:t>16</w:t>
      </w:r>
      <w:r w:rsidR="00B20934">
        <w:fldChar w:fldCharType="end"/>
      </w:r>
      <w:r>
        <w:t>, was G1-specific. G1 was enriched with two subsets of monocytes, including 5</w:t>
      </w:r>
      <w:r w:rsidR="00AD0CA7">
        <w:t>9</w:t>
      </w:r>
      <w:r>
        <w:t>.</w:t>
      </w:r>
      <w:r w:rsidR="00360AC8">
        <w:t>5</w:t>
      </w:r>
      <w:r>
        <w:t xml:space="preserve">% CD14 Mono and </w:t>
      </w:r>
      <w:r w:rsidR="00360AC8">
        <w:t>31</w:t>
      </w:r>
      <w:r>
        <w:t>.</w:t>
      </w:r>
      <w:r w:rsidR="00360AC8">
        <w:t>3</w:t>
      </w:r>
      <w:r>
        <w:t xml:space="preserve">% CD16 Mono. T-bet (encoded by </w:t>
      </w:r>
      <w:r>
        <w:rPr>
          <w:i/>
        </w:rPr>
        <w:t>TBX21</w:t>
      </w:r>
      <w:r>
        <w:t xml:space="preserve">) and </w:t>
      </w:r>
      <w:r>
        <w:rPr>
          <w:i/>
        </w:rPr>
        <w:t>EOMES</w:t>
      </w:r>
      <w:r>
        <w:t xml:space="preserve"> displayed high activities in G3 where CD8 TEM and NK were the most abundant </w:t>
      </w:r>
      <w:r>
        <w:lastRenderedPageBreak/>
        <w:t>cell types with 3</w:t>
      </w:r>
      <w:r w:rsidR="00D50C6B">
        <w:t>7</w:t>
      </w:r>
      <w:r>
        <w:t>.</w:t>
      </w:r>
      <w:r w:rsidR="00D43EEA">
        <w:t>9</w:t>
      </w:r>
      <w:r>
        <w:t>% and 40.</w:t>
      </w:r>
      <w:r w:rsidR="00D43EEA">
        <w:t>3</w:t>
      </w:r>
      <w:r>
        <w:t>%, respectively. Those two genes are responsible for the cell fates of memory CD8</w:t>
      </w:r>
      <w:r>
        <w:rPr>
          <w:vertAlign w:val="superscript"/>
        </w:rPr>
        <w:t>+</w:t>
      </w:r>
      <w:r>
        <w:t xml:space="preserve"> T cells and natural killer cells</w:t>
      </w:r>
      <w:r w:rsidR="00B20934">
        <w:fldChar w:fldCharType="begin"/>
      </w:r>
      <w:r w:rsidR="003B593D">
        <w:instrText xml:space="preserve"> ADDIN ZOTERO_ITEM CSL_CITATION {"citationID":"uHlz8cPC","properties":{"formattedCitation":"\\super 17\\nosupersub{}","plainCitation":"17","noteIndex":0},"citationItems":[{"id":29,"uris":["http://zotero.org/users/local/JZClHNIm/items/YKRPFAMH","http://zotero.org/users/16227889/items/YKRPFAMH"],"itemData":{"id":29,"type":"article-journal","abstract":"Two seemingly unrelated hallmarks of memory CD8+ T cells are cytokine-driven proliferative renewal after pathogen clearance and a latent effector program in anticipation of rechallenge. Memory CD8+ T cells and natural killer cells share cytotoxic potential and dependence on the growth factor interleukin 15.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Moreover, T-bet and eomesodermin were responsible for inducing enhanced expression of CD122, the receptor specifying interleukin 15 responsiveness. Therefore, these key transcription factors link the long-term renewal of memory CD8+ T cells to their characteristic effector potency. *Note: In the version of this article initially published online, the third sentence of the abstract was incorrect. The correct sentence is as follows: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The error has been corrected for the HTML and print versions of the article. Additionally, in the print version of this article and the version initially published online, some labels for Tbx21 in Figure 7b are incorrect. This correction has been appended to the PDF version.","container-title":"Nat. Immunol.","issue":"12","language":"en","note":"publisher: Nature Publishing Group","page":"1236–1244","title":"Effector and memory CD8+ T cell fate coupled by T-bet and eomesodermin","volume":"6","author":[{"family":"Intlekofer","given":"Andrew M"},{"family":"Takemoto","given":"Naofumi"},{"family":"Wherry","given":"E John"},{"family":"Longworth","given":"Sarah A"},{"family":"Northrup","given":"John T"},{"family":"Palanivel","given":"Vikram R"},{"family":"Mullen","given":"Alan C"},{"family":"Gasink","given":"Christopher R"},{"family":"Kaech","given":"Susan M"},{"family":"Miller","given":"Jose"},{"family":"Gapin","given":"Laurent"},{"family":"Ryan","given":"Kenneth"},{"family":"Russ","given":"Andreas P"},{"family":"Lindsten","given":"Tullia"},{"family":"Orange","given":"Jordan S"},{"family":"Goldrath","given":"Ananda W"},{"family":"Ahmed","given":"Rafi"},{"family":"Reiner","given":"Steven L"}],"issued":{"date-parts":[["2005",11]]}}}],"schema":"https://github.com/citation-style-language/schema/raw/master/csl-citation.json"} </w:instrText>
      </w:r>
      <w:r w:rsidR="00B20934">
        <w:fldChar w:fldCharType="separate"/>
      </w:r>
      <w:r w:rsidR="00D17F1E" w:rsidRPr="000B3D7A">
        <w:rPr>
          <w:vertAlign w:val="superscript"/>
        </w:rPr>
        <w:t>17</w:t>
      </w:r>
      <w:r w:rsidR="00B20934">
        <w:fldChar w:fldCharType="end"/>
      </w:r>
      <w:r>
        <w:rPr>
          <w:color w:val="000000"/>
          <w:vertAlign w:val="superscript"/>
        </w:rPr>
        <w:t xml:space="preserve"> </w:t>
      </w:r>
      <w:r>
        <w:t xml:space="preserve">(see </w:t>
      </w:r>
      <w:r>
        <w:rPr>
          <w:b/>
        </w:rPr>
        <w:t xml:space="preserve">Fig. 2A-B; Supplementary Table </w:t>
      </w:r>
      <w:r w:rsidR="00D45960">
        <w:rPr>
          <w:b/>
        </w:rPr>
        <w:t>S</w:t>
      </w:r>
      <w:r>
        <w:rPr>
          <w:b/>
        </w:rPr>
        <w:t xml:space="preserve">4 </w:t>
      </w:r>
      <w:r>
        <w:t xml:space="preserve">for lineage and group specific TFs that define each </w:t>
      </w:r>
      <w:proofErr w:type="spellStart"/>
      <w:r>
        <w:t>Kmeans</w:t>
      </w:r>
      <w:proofErr w:type="spellEnd"/>
      <w:r>
        <w:t xml:space="preserve"> group). Interestingly, more than half (</w:t>
      </w:r>
      <w:r w:rsidR="004F643B">
        <w:t>4</w:t>
      </w:r>
      <w:r w:rsidR="00AD0CA7">
        <w:t>0</w:t>
      </w:r>
      <w:r w:rsidR="004F643B">
        <w:t>9</w:t>
      </w:r>
      <w:r>
        <w:t>/</w:t>
      </w:r>
      <w:r w:rsidR="004F643B">
        <w:t>640</w:t>
      </w:r>
      <w:r>
        <w:t>) of the TFs were G2-</w:t>
      </w:r>
      <w:proofErr w:type="gramStart"/>
      <w:r>
        <w:t>specific</w:t>
      </w:r>
      <w:proofErr w:type="gramEnd"/>
      <w:r>
        <w:t xml:space="preserve"> and their z scores were significantly higher in G2 compared to other groups. More than </w:t>
      </w:r>
      <w:r w:rsidR="001069F7">
        <w:t>8</w:t>
      </w:r>
      <w:r>
        <w:t>0% (</w:t>
      </w:r>
      <w:r w:rsidR="004F643B">
        <w:t>531</w:t>
      </w:r>
      <w:r>
        <w:t>/</w:t>
      </w:r>
      <w:r w:rsidR="004F643B">
        <w:t>640</w:t>
      </w:r>
      <w:r>
        <w:t xml:space="preserve">) of the TFs were identified as key TFs for only one </w:t>
      </w:r>
      <w:proofErr w:type="spellStart"/>
      <w:r>
        <w:t>Kmeans</w:t>
      </w:r>
      <w:proofErr w:type="spellEnd"/>
      <w:r>
        <w:t xml:space="preserve"> group, suggesting the </w:t>
      </w:r>
      <w:proofErr w:type="spellStart"/>
      <w:r>
        <w:t>Kmeans</w:t>
      </w:r>
      <w:proofErr w:type="spellEnd"/>
      <w:r>
        <w:t xml:space="preserve">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2933C6F1" w:rsidR="006F371C" w:rsidRDefault="003C3B5E">
      <w:pPr>
        <w:spacing w:line="360" w:lineRule="auto"/>
      </w:pPr>
      <w:r>
        <w:t xml:space="preserve">The 5 </w:t>
      </w:r>
      <w:proofErr w:type="spellStart"/>
      <w:r>
        <w:t>Kmeans</w:t>
      </w:r>
      <w:proofErr w:type="spellEnd"/>
      <w:r>
        <w:t xml:space="preserve"> groups generally showed diverse compositions of cell types and disease states (</w:t>
      </w:r>
      <w:r>
        <w:rPr>
          <w:b/>
        </w:rPr>
        <w:t xml:space="preserve">Supplementary Table </w:t>
      </w:r>
      <w:r w:rsidR="00D45960">
        <w:rPr>
          <w:b/>
        </w:rPr>
        <w:t>S</w:t>
      </w:r>
      <w:r>
        <w:rPr>
          <w:b/>
        </w:rPr>
        <w:t>6-7</w:t>
      </w:r>
      <w:r>
        <w:t xml:space="preserve">). As noted above, 4 of the 5 </w:t>
      </w:r>
      <w:proofErr w:type="spellStart"/>
      <w:r>
        <w:t>Kmeans</w:t>
      </w:r>
      <w:proofErr w:type="spellEnd"/>
      <w:r>
        <w:t xml:space="preserve"> groups had their own predominant cell types and accounted for more than 70% of their total clusters. G1, G3, G4, and G5 were enriched in monocytes; CD8 TEM and NK cells; CD4 T cells; B cells, respectively. However, G2 was unique in that it was mixed and displayed a cell type distribution </w:t>
      </w:r>
      <w:proofErr w:type="gramStart"/>
      <w:r>
        <w:t>similar to</w:t>
      </w:r>
      <w:proofErr w:type="gramEnd"/>
      <w:r>
        <w:t xml:space="preserve"> the overall PBMC distribution and included all 1</w:t>
      </w:r>
      <w:r w:rsidR="0015538C">
        <w:t>3</w:t>
      </w:r>
      <w:r>
        <w:t xml:space="preserve"> major cell types (</w:t>
      </w:r>
      <w:r>
        <w:rPr>
          <w:b/>
        </w:rPr>
        <w:t>Fig. 2B</w:t>
      </w:r>
      <w:r>
        <w:t xml:space="preserve">). </w:t>
      </w:r>
    </w:p>
    <w:p w14:paraId="3ED9FB1F" w14:textId="77777777" w:rsidR="006F371C" w:rsidRDefault="006F371C">
      <w:pPr>
        <w:spacing w:line="360" w:lineRule="auto"/>
      </w:pPr>
    </w:p>
    <w:p w14:paraId="4B83AF73" w14:textId="5D7485C4" w:rsidR="006F371C" w:rsidRDefault="003C3B5E">
      <w:pPr>
        <w:spacing w:line="360" w:lineRule="auto"/>
      </w:pPr>
      <w:r>
        <w:t>We then noted that G2 was significantly enriched in At-Risk and ERA clusters compared with CON (5</w:t>
      </w:r>
      <w:r w:rsidR="00842320">
        <w:t>8</w:t>
      </w:r>
      <w:r>
        <w:t>% higher in At-Risk and ERA vs. CON, adjusted by the null distribution, p-value &lt; 0.0001; Chi-squared test) and G4 was modestly enriched in CON clusters (</w:t>
      </w:r>
      <w:r w:rsidR="00EF5903">
        <w:t>24</w:t>
      </w:r>
      <w:r>
        <w:t>% higher in CON, p-value &lt; 0.001; Chi-squared test) (</w:t>
      </w:r>
      <w:r>
        <w:rPr>
          <w:b/>
        </w:rPr>
        <w:t>Fig. 2C</w:t>
      </w:r>
      <w:r>
        <w:t xml:space="preserve">). Many interesting TFs were G2-specific, including zinc finger family members like </w:t>
      </w:r>
      <w:r>
        <w:rPr>
          <w:i/>
        </w:rPr>
        <w:t>ZNF304</w:t>
      </w:r>
      <w:r>
        <w:t xml:space="preserve">, </w:t>
      </w:r>
      <w:r>
        <w:rPr>
          <w:i/>
        </w:rPr>
        <w:t>SP7</w:t>
      </w:r>
      <w:r>
        <w:t xml:space="preserve">, </w:t>
      </w:r>
      <w:r>
        <w:rPr>
          <w:i/>
        </w:rPr>
        <w:t>GLIS1</w:t>
      </w:r>
      <w:r>
        <w:t xml:space="preserve">, </w:t>
      </w:r>
      <w:r w:rsidR="004F550E">
        <w:rPr>
          <w:i/>
        </w:rPr>
        <w:t>ZNF254</w:t>
      </w:r>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57159AB3"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r w:rsidR="00603E6A">
        <w:rPr>
          <w:i/>
        </w:rPr>
        <w:fldChar w:fldCharType="begin"/>
      </w:r>
      <w:r w:rsidR="003B593D">
        <w:rPr>
          <w:i/>
        </w:rPr>
        <w:instrText xml:space="preserve"> ADDIN ZOTERO_ITEM CSL_CITATION {"citationID":"mL1oIing","properties":{"formattedCitation":"\\super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603E6A">
        <w:rPr>
          <w:i/>
        </w:rPr>
        <w:fldChar w:fldCharType="separate"/>
      </w:r>
      <w:r w:rsidR="00D17F1E" w:rsidRPr="003E257F">
        <w:rPr>
          <w:vertAlign w:val="superscript"/>
        </w:rPr>
        <w:t>18</w:t>
      </w:r>
      <w:r w:rsidR="00603E6A">
        <w:rPr>
          <w:i/>
        </w:rPr>
        <w:fldChar w:fldCharType="end"/>
      </w:r>
      <w:r>
        <w:t xml:space="preserve">, </w:t>
      </w:r>
      <w:r>
        <w:rPr>
          <w:i/>
        </w:rPr>
        <w:t>Transcriptional regulation by RUNX2</w:t>
      </w:r>
      <w:r w:rsidR="00603E6A">
        <w:rPr>
          <w:i/>
        </w:rPr>
        <w:fldChar w:fldCharType="begin"/>
      </w:r>
      <w:r w:rsidR="003B593D">
        <w:rPr>
          <w:i/>
        </w:rPr>
        <w:instrText xml:space="preserve"> ADDIN ZOTERO_ITEM CSL_CITATION {"citationID":"EYl3pbgR","properties":{"formattedCitation":"\\super 19\\nosupersub{}","plainCitation":"19","noteIndex":0},"citationItems":[{"id":50,"uris":["http://zotero.org/users/local/JZClHNIm/items/YE6CIM4N","http://zotero.org/users/16227889/items/YE6CIM4N"],"itemData":{"id":50,"type":"article-journal","abstract":"Osteoarthritis (OA) is the most common form of arthritis, is the leading cause of impaired mobility in the elderly, and accounts for more than a third…","container-title":"Journal of Orthopaedic Translation","note":"publisher: Elsevier","page":"132–139","title":"Runx2 plays a central role in Osteoarthritis development","volume":"23","author":[{"literal":"Di Chen, Dongyeon J Kim, Jie Shen, Zhen Zou, Regis J O'Keefe"}],"issued":{"date-parts":[["2020",7]]}}}],"schema":"https://github.com/citation-style-language/schema/raw/master/csl-citation.json"} </w:instrText>
      </w:r>
      <w:r w:rsidR="00603E6A">
        <w:rPr>
          <w:i/>
        </w:rPr>
        <w:fldChar w:fldCharType="separate"/>
      </w:r>
      <w:r w:rsidR="00D17F1E" w:rsidRPr="003E257F">
        <w:rPr>
          <w:vertAlign w:val="superscript"/>
        </w:rPr>
        <w:t>19</w:t>
      </w:r>
      <w:r w:rsidR="00603E6A">
        <w:rPr>
          <w:i/>
        </w:rPr>
        <w:fldChar w:fldCharType="end"/>
      </w:r>
      <w:r>
        <w:t xml:space="preserve">, </w:t>
      </w:r>
      <w:r>
        <w:rPr>
          <w:i/>
        </w:rPr>
        <w:t>YAP1 and WWTR1-stimulated Gene Expression</w:t>
      </w:r>
      <w:r w:rsidR="00603E6A">
        <w:rPr>
          <w:i/>
        </w:rPr>
        <w:fldChar w:fldCharType="begin"/>
      </w:r>
      <w:r w:rsidR="003B593D">
        <w:rPr>
          <w:i/>
        </w:rPr>
        <w:instrText xml:space="preserve"> ADDIN ZOTERO_ITEM CSL_CITATION {"citationID":"I6elV57P","properties":{"formattedCitation":"\\super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603E6A">
        <w:rPr>
          <w:i/>
        </w:rPr>
        <w:fldChar w:fldCharType="separate"/>
      </w:r>
      <w:r w:rsidR="00D17F1E" w:rsidRPr="003E257F">
        <w:rPr>
          <w:vertAlign w:val="superscript"/>
        </w:rPr>
        <w:t>20</w:t>
      </w:r>
      <w:r w:rsidR="00603E6A">
        <w:rPr>
          <w:i/>
        </w:rPr>
        <w:fldChar w:fldCharType="end"/>
      </w:r>
      <w:r>
        <w:t xml:space="preserve">, </w:t>
      </w:r>
      <w:r>
        <w:rPr>
          <w:i/>
        </w:rPr>
        <w:t>NOTCH3 Intracellular Domain Regulates Transcription</w:t>
      </w:r>
      <w:r w:rsidR="00603E6A">
        <w:rPr>
          <w:i/>
        </w:rPr>
        <w:fldChar w:fldCharType="begin"/>
      </w:r>
      <w:r w:rsidR="003B593D">
        <w:rPr>
          <w:i/>
        </w:rPr>
        <w:instrText xml:space="preserve"> ADDIN ZOTERO_ITEM CSL_CITATION {"citationID":"siaNSd9X","properties":{"formattedCitation":"\\super 21\\nosupersub{}","plainCitation":"21","noteIndex":0},"citationItems":[{"id":16,"uris":["http://zotero.org/users/local/JZClHNIm/items/XIVWRXQJ","http://zotero.org/users/16227889/items/XIVWRXQJ"],"itemData":{"id":16,"type":"article-journal","abstract":"A narrative review of the role of the Notch signaling pathway in rheumatoid arthritis","container-title":"Annals of Translational Medicine","issue":"6","language":"en","note":"publisher: AME Publishing Company","page":"371–371","title":"A narrative review of the role of the Notch signaling pathway in rheumatoid arthritis","volume":"10","author":[{"family":"Zhuang","given":"Yue"},{"family":"Lu","given":"Wenke"},{"family":"Chen","given":"Wanling"},{"family":"Wu","given":"Yuxi"},{"family":"Wang","given":"Qian"},{"family":"Liu","given":"Yi"}],"issued":{"date-parts":[["2022",3]]}}}],"schema":"https://github.com/citation-style-language/schema/raw/master/csl-citation.json"} </w:instrText>
      </w:r>
      <w:r w:rsidR="00603E6A">
        <w:rPr>
          <w:i/>
        </w:rPr>
        <w:fldChar w:fldCharType="separate"/>
      </w:r>
      <w:r w:rsidR="00D17F1E" w:rsidRPr="003E257F">
        <w:rPr>
          <w:vertAlign w:val="superscript"/>
        </w:rPr>
        <w:t>21</w:t>
      </w:r>
      <w:r w:rsidR="00603E6A">
        <w:rPr>
          <w:i/>
        </w:rPr>
        <w:fldChar w:fldCharType="end"/>
      </w:r>
      <w:r>
        <w:t xml:space="preserve">, and </w:t>
      </w:r>
      <w:r>
        <w:rPr>
          <w:i/>
        </w:rPr>
        <w:t>Deactivation of the β-Catenin Transactivating Complex</w:t>
      </w:r>
      <w:r w:rsidR="00603E6A">
        <w:rPr>
          <w:i/>
        </w:rPr>
        <w:fldChar w:fldCharType="begin"/>
      </w:r>
      <w:r w:rsidR="003B593D">
        <w:rPr>
          <w:i/>
        </w:rPr>
        <w:instrText xml:space="preserve"> ADDIN ZOTERO_ITEM CSL_CITATION {"citationID":"BFucPzsI","properties":{"formattedCitation":"\\super 22\\nosupersub{}","plainCitation":"22","noteIndex":0},"citationItems":[{"id":32,"uris":["http://zotero.org/users/local/JZClHNIm/items/SJTASVX5","http://zotero.org/users/16227889/items/SJTASVX5"],"itemData":{"id":32,"type":"article-journal","abstract":"This study demonstrated that EMS could protect against RA by inhibiting the abnormal activation and angiogenesis of FLSs, and the mechanism may be related to inhibiting the activation of the Wnt/β-catenin signaling pathway.","container-title":"Phytomedicine","note":"publisher: Phytomedicine","page":"155064","title":"Wnt/β-catenin signaling pathway promotes abnormal activation of fibroblast-like synoviocytes and angiogenesis in rheumatoid arthritis and the intervention of Er Miao San","volume":"120","author":[{"family":"Chen","given":"S"},{"family":"Wang","given":"J"},{"family":"Wang","given":"J"},{"family":"Jia","given":"X"},{"family":"Xuan","given":"Z"},{"family":"Cheng","given":"Z"},{"family":"Meng","given":"X"},{"family":"Su","given":"W"}],"issued":{"date-parts":[["2023",11]]}}}],"schema":"https://github.com/citation-style-language/schema/raw/master/csl-citation.json"} </w:instrText>
      </w:r>
      <w:r w:rsidR="00603E6A">
        <w:rPr>
          <w:i/>
        </w:rPr>
        <w:fldChar w:fldCharType="separate"/>
      </w:r>
      <w:r w:rsidR="00D17F1E" w:rsidRPr="003E257F">
        <w:rPr>
          <w:vertAlign w:val="superscript"/>
        </w:rPr>
        <w:t>22</w:t>
      </w:r>
      <w:r w:rsidR="00603E6A">
        <w:rPr>
          <w:i/>
        </w:rPr>
        <w:fldChar w:fldCharType="end"/>
      </w:r>
      <w:r>
        <w:t xml:space="preserve"> </w:t>
      </w:r>
      <w:proofErr w:type="spellStart"/>
      <w:r>
        <w:t>Reactome</w:t>
      </w:r>
      <w:proofErr w:type="spellEnd"/>
      <w:r>
        <w:t xml:space="preserve"> pathways. The TFs and the representative target genes identified by our analysis are shown in </w:t>
      </w:r>
      <w:r>
        <w:rPr>
          <w:b/>
        </w:rPr>
        <w:t xml:space="preserve">Supplementary Table </w:t>
      </w:r>
      <w:r w:rsidR="00D45960">
        <w:rPr>
          <w:b/>
        </w:rPr>
        <w:t>S</w:t>
      </w:r>
      <w:r>
        <w:rPr>
          <w:b/>
        </w:rPr>
        <w:t>8</w:t>
      </w:r>
      <w:r>
        <w:t xml:space="preserve">. These TFs and their downstream regulated genes are referred to as </w:t>
      </w:r>
      <w:r>
        <w:lastRenderedPageBreak/>
        <w:t xml:space="preserve">the </w:t>
      </w:r>
      <w:r>
        <w:rPr>
          <w:i/>
        </w:rPr>
        <w:t>RA TF signature</w:t>
      </w:r>
      <w:r>
        <w:t>. These TFs were significantly important in the signature pathways and the representative genes were among the top regulated genes by the corresponding TFs predicted by Taiji (</w:t>
      </w:r>
      <w:r w:rsidRPr="003E257F">
        <w:rPr>
          <w:b/>
          <w:bCs/>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61610F29" w14:textId="5DE152B2" w:rsidR="006F371C" w:rsidRDefault="003C3B5E">
      <w:pPr>
        <w:spacing w:line="360" w:lineRule="auto"/>
      </w:pPr>
      <w:r>
        <w:t xml:space="preserve">Interestingly, we observed that the At-Risk/ERA TFs identified in G2 were present across all </w:t>
      </w:r>
      <w:r w:rsidR="0047793C">
        <w:t xml:space="preserve">the </w:t>
      </w:r>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xml:space="preserve">). Notably, CD4 Τ </w:t>
      </w:r>
      <w:proofErr w:type="spellStart"/>
      <w:r>
        <w:t>Νaive</w:t>
      </w:r>
      <w:proofErr w:type="spellEnd"/>
      <w:r>
        <w:t>, CD4 TCM, and CD8 T Naive showed the greatest enrichment in At-Risk/ERA compared to CON (</w:t>
      </w:r>
      <w:r w:rsidR="00F6055C">
        <w:t>31</w:t>
      </w:r>
      <w:r>
        <w:t xml:space="preserve">% vs </w:t>
      </w:r>
      <w:r w:rsidR="00F6055C">
        <w:t>18</w:t>
      </w:r>
      <w:r>
        <w:t xml:space="preserve">%, p-value &lt; 0.01; </w:t>
      </w:r>
      <w:r w:rsidR="00F6055C">
        <w:t>23</w:t>
      </w:r>
      <w:r>
        <w:t xml:space="preserve">% vs </w:t>
      </w:r>
      <w:r w:rsidR="00F6055C">
        <w:t>1</w:t>
      </w:r>
      <w:r w:rsidR="00E92676">
        <w:t>2</w:t>
      </w:r>
      <w:r>
        <w:t xml:space="preserve">%, p-value &lt; 0.01; </w:t>
      </w:r>
      <w:r w:rsidR="00F6055C">
        <w:t>6</w:t>
      </w:r>
      <w:r w:rsidR="00E92676">
        <w:t>5</w:t>
      </w:r>
      <w:r>
        <w:t>% vs 2</w:t>
      </w:r>
      <w:r w:rsidR="00F6055C">
        <w:t>6</w:t>
      </w:r>
      <w:r>
        <w:t>%, p-value &lt; 0.0</w:t>
      </w:r>
      <w:r w:rsidR="00F6055C">
        <w:t>1</w:t>
      </w:r>
      <w:r>
        <w:t>, respectively for At-Risk/ERA compared with CON; Chi-squared test). Of interest, MAIT cells with the TF profile were only found in CON clusters (0% vs 4</w:t>
      </w:r>
      <w:r w:rsidR="009E416F">
        <w:t>3</w:t>
      </w:r>
      <w:r>
        <w:t xml:space="preserve">% for At-Risk/ERA and CON, p-value </w:t>
      </w:r>
      <w:r w:rsidR="009E416F">
        <w:t>&lt;</w:t>
      </w:r>
      <w:r>
        <w:t xml:space="preserve"> 0.1; Chi-squared test). Despite the negative correlation between MAIT cell abundance and age, the comparable age of the CON group with At-Risk/ERA (</w:t>
      </w:r>
      <w:r>
        <w:rPr>
          <w:b/>
        </w:rPr>
        <w:t xml:space="preserve">Supplementary Table </w:t>
      </w:r>
      <w:r w:rsidR="00D45960">
        <w:rPr>
          <w:b/>
        </w:rPr>
        <w:t>S</w:t>
      </w:r>
      <w:r>
        <w:rPr>
          <w:b/>
        </w:rPr>
        <w:t>1</w:t>
      </w:r>
      <w:r>
        <w:t xml:space="preserve">) suggests that age does not account for these differences and MAIT cells might be protective of conversion/progression of RA. </w:t>
      </w:r>
      <w:bookmarkStart w:id="14" w:name="_2et92p0" w:colFirst="0" w:colLast="0"/>
      <w:bookmarkEnd w:id="14"/>
      <w:r>
        <w:t>Overall, the top RA signature TFs determined by unsupervised clustering showed significantly higher PageRank scores in G2 compared to other groups across all cell types (</w:t>
      </w:r>
      <w:r>
        <w:rPr>
          <w:b/>
        </w:rPr>
        <w:t>Fig. 3C</w:t>
      </w:r>
      <w:r>
        <w:t>).</w:t>
      </w:r>
    </w:p>
    <w:p w14:paraId="638F8D88" w14:textId="77777777" w:rsidR="006F371C" w:rsidRDefault="006F371C">
      <w:pPr>
        <w:spacing w:line="360" w:lineRule="auto"/>
      </w:pPr>
    </w:p>
    <w:p w14:paraId="15357AFE" w14:textId="3778E919" w:rsidR="006F371C" w:rsidRDefault="00504AC3">
      <w:pPr>
        <w:spacing w:line="360" w:lineRule="auto"/>
        <w:rPr>
          <w:rFonts w:ascii="Times New Roman" w:eastAsia="Times New Roman" w:hAnsi="Times New Roman" w:cs="Times New Roman"/>
        </w:rPr>
      </w:pPr>
      <w:bookmarkStart w:id="15" w:name="OLE_LINK5"/>
      <w:bookmarkStart w:id="16" w:name="OLE_LINK6"/>
      <w:r>
        <w:t>All the major</w:t>
      </w:r>
      <w:r w:rsidR="003C3B5E">
        <w:t xml:space="preserve"> cell types were enriched in this common set of At-Risk/ERA signature pathways </w:t>
      </w:r>
      <w:r w:rsidR="00EF1416">
        <w:t>while</w:t>
      </w:r>
      <w:r w:rsidR="003C3B5E">
        <w:t xml:space="preserve"> </w:t>
      </w:r>
      <w:r w:rsidR="00EF1416">
        <w:t>s</w:t>
      </w:r>
      <w:r w:rsidR="003C3B5E">
        <w:t>ome individual cell types demonstrated specific enriched pathways (</w:t>
      </w:r>
      <w:r w:rsidR="003C3B5E">
        <w:rPr>
          <w:b/>
        </w:rPr>
        <w:t>Fig. 3D</w:t>
      </w:r>
      <w:r w:rsidR="003C3B5E">
        <w:t xml:space="preserve">). For example, </w:t>
      </w:r>
      <w:r w:rsidR="00156C87">
        <w:t>activation</w:t>
      </w:r>
      <w:r w:rsidR="003C3B5E">
        <w:t xml:space="preserve"> of HOX genes was enriched in B cells, CD4 T </w:t>
      </w:r>
      <w:r w:rsidR="00EF1416">
        <w:t xml:space="preserve">cells, CD8 T Naive, </w:t>
      </w:r>
      <w:r w:rsidR="003C3B5E">
        <w:t>and monocytes. RUNX3 regulation is more highly associated with CD8 TEM, NK,</w:t>
      </w:r>
      <w:r>
        <w:t xml:space="preserve"> CD4 T Na</w:t>
      </w:r>
      <w:r w:rsidR="00E15833">
        <w:t>i</w:t>
      </w:r>
      <w:r>
        <w:t>ve,</w:t>
      </w:r>
      <w:r w:rsidR="003C3B5E">
        <w:t xml:space="preserve"> and monocytes</w:t>
      </w:r>
      <w:r w:rsidR="00603E6A">
        <w:fldChar w:fldCharType="begin"/>
      </w:r>
      <w:r w:rsidR="003B593D">
        <w:instrText xml:space="preserve"> ADDIN ZOTERO_ITEM CSL_CITATION {"citationID":"CDjpr2YT","properties":{"formattedCitation":"\\super 23\\nosupersub{}","plainCitation":"23","noteIndex":0},"citationItems":[{"id":33,"uris":["http://zotero.org/users/local/JZClHNIm/items/95PGY78L","http://zotero.org/users/16227889/items/95PGY78L"],"itemData":{"id":33,"type":"article-journal","abstract":"Susceptibility to ankylosing spondylitis (AS) is polygenic with more than 100 genes identified to date. These include HLA-B27 and the aminopeptidases (ERAP1, ERAP2, and LNPEPS), which are involved in antigen processing and presentation to T-cells, and ...","container-title":"Front. Immunol.","language":"en","note":"publisher: Frontiers Media SA","page":"424898","title":"RUNX3 and T-Bet in Immunopathogenesis of Ankylosing Spondylitis—Novel Targets for Therapy?","volume":"9","author":[{"family":"Vecellio","given":"Matteo"},{"family":"Cohen","given":"Carla J"},{"family":"Roberts","given":"Amity R"},{"family":"Wordsworth","given":"Paul B"},{"family":"Kenna","given":"Tony J"}],"issued":{"date-parts":[["2018"]]}}}],"schema":"https://github.com/citation-style-language/schema/raw/master/csl-citation.json"} </w:instrText>
      </w:r>
      <w:r w:rsidR="00603E6A">
        <w:fldChar w:fldCharType="separate"/>
      </w:r>
      <w:r w:rsidR="00D17F1E" w:rsidRPr="003E257F">
        <w:rPr>
          <w:vertAlign w:val="superscript"/>
        </w:rPr>
        <w:t>23</w:t>
      </w:r>
      <w:r w:rsidR="00603E6A">
        <w:fldChar w:fldCharType="end"/>
      </w:r>
      <w:r w:rsidR="003C3B5E">
        <w:t>. Despite individual variations described above, the general pattern of pathways associated with pathogenesis of RA is consistent and extends across the identified cell types.</w:t>
      </w:r>
    </w:p>
    <w:bookmarkEnd w:id="15"/>
    <w:bookmarkEnd w:id="16"/>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17" w:name="_tyjcwt" w:colFirst="0" w:colLast="0"/>
      <w:bookmarkEnd w:id="17"/>
      <w:r>
        <w:t>Patterns of cell types with the G2 RA TF signature are highly variable across individuals</w:t>
      </w:r>
    </w:p>
    <w:p w14:paraId="6FCAEB14" w14:textId="349328A4" w:rsidR="006F371C" w:rsidRDefault="003C3B5E">
      <w:pPr>
        <w:spacing w:line="360" w:lineRule="auto"/>
      </w:pPr>
      <w:bookmarkStart w:id="18" w:name="_3dy6vkm" w:colFirst="0" w:colLast="0"/>
      <w:bookmarkStart w:id="19" w:name="OLE_LINK3"/>
      <w:bookmarkStart w:id="20" w:name="OLE_LINK4"/>
      <w:bookmarkEnd w:id="18"/>
      <w:r>
        <w:t>We then determined which cell types display the TF signature in each member of the At-Risk and ERA cohorts. Multiple combinations of cell types were identified in individual participants (</w:t>
      </w:r>
      <w:r>
        <w:rPr>
          <w:b/>
        </w:rPr>
        <w:t>Fig. 3E</w:t>
      </w:r>
      <w:r>
        <w:t xml:space="preserve">). </w:t>
      </w:r>
      <w:r w:rsidR="001A482D">
        <w:t xml:space="preserve">Twenty-five out of </w:t>
      </w:r>
      <w:r>
        <w:t xml:space="preserve">26 At-Risk and </w:t>
      </w:r>
      <w:r w:rsidR="001A482D">
        <w:t xml:space="preserve">all </w:t>
      </w:r>
      <w:r>
        <w:t xml:space="preserve">6 ERA participants had the signature in at least one cluster and in at least one </w:t>
      </w:r>
      <w:r w:rsidR="009A15E2">
        <w:t xml:space="preserve">of the key </w:t>
      </w:r>
      <w:r>
        <w:t>cell type</w:t>
      </w:r>
      <w:r w:rsidR="009A15E2">
        <w:t>s</w:t>
      </w:r>
      <w:r>
        <w:t xml:space="preserve">. </w:t>
      </w:r>
      <w:r w:rsidR="009A15E2">
        <w:t xml:space="preserve">The one negative At-Risk individual could have had a similar pattern in a rare cell type beyond the resolution of this analysis. </w:t>
      </w:r>
      <w:r>
        <w:t xml:space="preserve">However, the distribution of cell types was highly variable among participants. In some cases, only one cell </w:t>
      </w:r>
      <w:r>
        <w:lastRenderedPageBreak/>
        <w:t xml:space="preserve">type was identified for an individual participant, while in others there were multiple cell types displaying the pattern. For instance, 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4B1DEE39" w:rsidR="006F371C" w:rsidRDefault="003C3B5E">
      <w:pPr>
        <w:spacing w:line="360" w:lineRule="auto"/>
      </w:pPr>
      <w:r>
        <w:t>Among all the involved cell types, the signature was most enriched in T cell types including CD4</w:t>
      </w:r>
      <w:r w:rsidR="00342C49">
        <w:t xml:space="preserve"> T</w:t>
      </w:r>
      <w:r>
        <w:t xml:space="preserve"> Na</w:t>
      </w:r>
      <w:r w:rsidR="001C401D">
        <w:t>i</w:t>
      </w:r>
      <w:r>
        <w:t xml:space="preserve">ve, CD8 </w:t>
      </w:r>
      <w:r w:rsidR="00342C49">
        <w:t xml:space="preserve">T </w:t>
      </w:r>
      <w:r>
        <w:t>Na</w:t>
      </w:r>
      <w:r w:rsidR="001C401D">
        <w:t>i</w:t>
      </w:r>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1" w:name="_1t3h5sf" w:colFirst="0" w:colLast="0"/>
      <w:bookmarkEnd w:id="19"/>
      <w:bookmarkEnd w:id="20"/>
      <w:bookmarkEnd w:id="21"/>
    </w:p>
    <w:p w14:paraId="1E7B5C8C" w14:textId="58541EAE" w:rsidR="006F371C" w:rsidRDefault="003C3B5E">
      <w:pPr>
        <w:pStyle w:val="Heading4"/>
        <w:keepNext w:val="0"/>
        <w:keepLines w:val="0"/>
        <w:spacing w:before="0" w:after="0" w:line="360" w:lineRule="auto"/>
      </w:pPr>
      <w:r>
        <w:t>Distinct cellular communication networks in At-Risk/ERA and control participants</w:t>
      </w:r>
    </w:p>
    <w:p w14:paraId="7D9A220D" w14:textId="59448EB9"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r w:rsidR="00603E6A">
        <w:fldChar w:fldCharType="begin"/>
      </w:r>
      <w:r w:rsidR="003B593D">
        <w:instrText xml:space="preserve"> ADDIN ZOTERO_ITEM CSL_CITATION {"citationID":"8NeuTmdE","properties":{"formattedCitation":"\\super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603E6A">
        <w:fldChar w:fldCharType="separate"/>
      </w:r>
      <w:r w:rsidR="00D17F1E" w:rsidRPr="003E257F">
        <w:rPr>
          <w:vertAlign w:val="superscript"/>
        </w:rPr>
        <w:t>24</w:t>
      </w:r>
      <w:r w:rsidR="00603E6A">
        <w:fldChar w:fldCharType="end"/>
      </w:r>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xml:space="preserve">). The difference between the total number of CCC in the two groups was </w:t>
      </w:r>
      <w:r w:rsidR="00BA6D4B">
        <w:t xml:space="preserve">approached </w:t>
      </w:r>
      <w:r w:rsidR="005759AC">
        <w:t>statistically</w:t>
      </w:r>
      <w:r w:rsidR="00BA6D4B">
        <w:t xml:space="preserve"> </w:t>
      </w:r>
      <w:r>
        <w:t>significant (p-value</w:t>
      </w:r>
      <w:r w:rsidR="000A2A29">
        <w:t>=0.06</w:t>
      </w:r>
      <w:r>
        <w:t xml:space="preserve"> using Wilcoxon rank-sum test). </w:t>
      </w:r>
    </w:p>
    <w:p w14:paraId="1D193999" w14:textId="77777777" w:rsidR="006F371C" w:rsidRDefault="006F371C">
      <w:pPr>
        <w:spacing w:line="360" w:lineRule="auto"/>
      </w:pPr>
    </w:p>
    <w:p w14:paraId="6BC35335" w14:textId="3355F62F" w:rsidR="006F371C" w:rsidDel="0038116C" w:rsidRDefault="003C3B5E">
      <w:pPr>
        <w:spacing w:line="360" w:lineRule="auto"/>
        <w:rPr>
          <w:del w:id="22" w:author="Liu, Cong" w:date="2025-02-12T10:08:00Z" w16du:dateUtc="2025-02-12T02:08:00Z"/>
        </w:rPr>
      </w:pPr>
      <w:r>
        <w:t>We next evaluated the cellular communication strength. Notably, communication between CD8 T Naive</w:t>
      </w:r>
      <w:r w:rsidR="000A2A29">
        <w:t xml:space="preserve"> and</w:t>
      </w:r>
      <w:r>
        <w:t xml:space="preserve"> CD4 TCM</w:t>
      </w:r>
      <w:r w:rsidR="000A2A29">
        <w:t xml:space="preserve"> </w:t>
      </w:r>
      <w:r>
        <w:t>were more pronounced in At-Risk/ERA group, while communications between CD4 T Naive, and CD8 TEM were more intense in controls (</w:t>
      </w:r>
      <w:r>
        <w:rPr>
          <w:b/>
        </w:rPr>
        <w:t>Fig. 4B</w:t>
      </w:r>
      <w:r>
        <w:t xml:space="preserve">). The total </w:t>
      </w:r>
      <w:r w:rsidR="00C203B0">
        <w:t xml:space="preserve">communication </w:t>
      </w:r>
      <w:r>
        <w:t xml:space="preserve">strength </w:t>
      </w:r>
      <w:r w:rsidR="00C203B0">
        <w:t xml:space="preserve">in At-Risk/ERA was </w:t>
      </w:r>
      <w:r>
        <w:t>significantly</w:t>
      </w:r>
      <w:r w:rsidR="00C203B0">
        <w:t xml:space="preserve"> higher</w:t>
      </w:r>
      <w:r>
        <w:t xml:space="preserve"> </w:t>
      </w:r>
      <w:r w:rsidR="00C203B0">
        <w:t>than control</w:t>
      </w:r>
      <w:r>
        <w:t xml:space="preserve"> group (p-value=0.0</w:t>
      </w:r>
      <w:r w:rsidR="000A2A29">
        <w:t>4</w:t>
      </w:r>
      <w:r>
        <w:t xml:space="preserve"> using Wilcoxon rank-sum test). As a representative example, participant 53 from </w:t>
      </w:r>
      <w:r>
        <w:lastRenderedPageBreak/>
        <w:t>control group and participant 9 from At-Risk/ERA group had the most diverse cell type distribution in signature clusters (</w:t>
      </w:r>
      <w:r>
        <w:rPr>
          <w:b/>
        </w:rPr>
        <w:t>Supplementary Fig. S3A; Fig. 4C</w:t>
      </w:r>
      <w:r>
        <w:t xml:space="preserve">), providing an overview of almost all the cell types. It is worth noting that the number and intensity of the total CCC aggregating all the clusters from all the </w:t>
      </w:r>
      <w:proofErr w:type="spellStart"/>
      <w:r>
        <w:t>Kmeans</w:t>
      </w:r>
      <w:proofErr w:type="spellEnd"/>
      <w:r>
        <w:t xml:space="preserve">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65299174" w:rsidR="006F371C" w:rsidDel="0038116C" w:rsidRDefault="003C3B5E">
      <w:pPr>
        <w:spacing w:line="360" w:lineRule="auto"/>
        <w:rPr>
          <w:moveFrom w:id="23" w:author="Liu, Cong" w:date="2025-02-12T10:09:00Z" w16du:dateUtc="2025-02-12T02:09:00Z"/>
        </w:rPr>
      </w:pPr>
      <w:moveFromRangeStart w:id="24" w:author="Liu, Cong" w:date="2025-02-12T10:09:00Z" w:name="move190247375"/>
      <w:moveFrom w:id="25" w:author="Liu, Cong" w:date="2025-02-12T10:09:00Z" w16du:dateUtc="2025-02-12T02:09:00Z">
        <w:r w:rsidDel="0038116C">
          <w:t>Similar to the diversity of signature cell types across individuals, the CCC pattern also varied from individual to individual. For example, major senders and receivers were highly variable among individual participants (</w:t>
        </w:r>
        <w:r w:rsidDel="0038116C">
          <w:rPr>
            <w:b/>
          </w:rPr>
          <w:t>Supplementary Fig. S4B</w:t>
        </w:r>
        <w:r w:rsidDel="0038116C">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moveFrom>
    </w:p>
    <w:p w14:paraId="3142BA30" w14:textId="06BE0E39" w:rsidR="006F371C" w:rsidRDefault="003C3B5E">
      <w:pPr>
        <w:spacing w:line="360" w:lineRule="auto"/>
      </w:pPr>
      <w:moveFrom w:id="26" w:author="Liu, Cong" w:date="2025-02-12T10:09:00Z" w16du:dateUtc="2025-02-12T02:09:00Z">
        <w:r w:rsidDel="0038116C">
          <w:t xml:space="preserve"> </w:t>
        </w:r>
      </w:moveFrom>
      <w:moveFromRangeEnd w:id="24"/>
    </w:p>
    <w:p w14:paraId="67EDA1EC" w14:textId="1BD18357" w:rsidR="006F371C" w:rsidRDefault="003C3B5E">
      <w:pPr>
        <w:pStyle w:val="Heading4"/>
        <w:keepNext w:val="0"/>
        <w:keepLines w:val="0"/>
        <w:spacing w:before="0" w:after="0" w:line="360" w:lineRule="auto"/>
      </w:pPr>
      <w:del w:id="27" w:author="Liu, Cong" w:date="2025-02-11T16:09:00Z" w16du:dateUtc="2025-02-11T08:09:00Z">
        <w:r w:rsidDel="009A0DFA">
          <w:delText>Identifying key representative mediators regulated by the RA TF signature</w:delText>
        </w:r>
      </w:del>
      <w:ins w:id="28" w:author="Liu, Cong" w:date="2025-02-11T16:09:00Z" w16du:dateUtc="2025-02-11T08:09:00Z">
        <w:r w:rsidR="009A0DFA">
          <w:t xml:space="preserve">Biological validation of RA TF signature cells </w:t>
        </w:r>
      </w:ins>
      <w:ins w:id="29" w:author="Liu, Cong" w:date="2025-02-11T16:10:00Z" w16du:dateUtc="2025-02-11T08:10:00Z">
        <w:r w:rsidR="009A0DFA">
          <w:t>effect on pathogenic cells</w:t>
        </w:r>
      </w:ins>
    </w:p>
    <w:p w14:paraId="5193AAF8" w14:textId="67DDC14A" w:rsidR="0038116C" w:rsidDel="0038116C" w:rsidRDefault="003C3B5E" w:rsidP="0038116C">
      <w:pPr>
        <w:spacing w:line="360" w:lineRule="auto"/>
        <w:rPr>
          <w:del w:id="30" w:author="Liu, Cong" w:date="2025-02-12T10:09:00Z" w16du:dateUtc="2025-02-12T02:09:00Z"/>
          <w:moveTo w:id="31" w:author="Liu, Cong" w:date="2025-02-12T10:09:00Z" w16du:dateUtc="2025-02-12T02:09:00Z"/>
        </w:rPr>
      </w:pPr>
      <w:r>
        <w:t xml:space="preserve">A </w:t>
      </w:r>
      <w:del w:id="32" w:author="Liu, Cong" w:date="2025-02-11T16:38:00Z" w16du:dateUtc="2025-02-11T08:38:00Z">
        <w:r w:rsidDel="0054566D">
          <w:delText>large number</w:delText>
        </w:r>
      </w:del>
      <w:ins w:id="33" w:author="Liu, Cong" w:date="2025-02-11T16:38:00Z" w16du:dateUtc="2025-02-11T08:38:00Z">
        <w:r w:rsidR="0054566D">
          <w:t>diverse array</w:t>
        </w:r>
      </w:ins>
      <w:r>
        <w:t xml:space="preserve"> of inflammatory </w:t>
      </w:r>
      <w:del w:id="34" w:author="Liu, Cong" w:date="2025-02-11T16:38:00Z" w16du:dateUtc="2025-02-11T08:38:00Z">
        <w:r w:rsidDel="0054566D">
          <w:delText>mediators</w:delText>
        </w:r>
      </w:del>
      <w:ins w:id="35" w:author="Liu, Cong" w:date="2025-02-11T16:38:00Z" w16du:dateUtc="2025-02-11T08:38:00Z">
        <w:r w:rsidR="0054566D">
          <w:t>cyto</w:t>
        </w:r>
      </w:ins>
      <w:ins w:id="36" w:author="Liu, Cong" w:date="2025-02-11T16:39:00Z" w16du:dateUtc="2025-02-11T08:39:00Z">
        <w:r w:rsidR="0054566D">
          <w:t>kines, chemokines, and growth factors</w:t>
        </w:r>
      </w:ins>
      <w:ins w:id="37" w:author="Liu, Cong" w:date="2025-02-11T16:38:00Z" w16du:dateUtc="2025-02-11T08:38:00Z">
        <w:r w:rsidR="0054566D">
          <w:t xml:space="preserve"> contribute to a core set of inflammatory</w:t>
        </w:r>
      </w:ins>
      <w:del w:id="38" w:author="Liu, Cong" w:date="2025-02-11T16:38:00Z" w16du:dateUtc="2025-02-11T08:38:00Z">
        <w:r w:rsidDel="0054566D">
          <w:delText>, such as</w:delText>
        </w:r>
      </w:del>
      <w:r>
        <w:t xml:space="preserve"> </w:t>
      </w:r>
      <w:del w:id="39" w:author="Liu, Cong" w:date="2025-02-11T16:39:00Z" w16du:dateUtc="2025-02-11T08:39:00Z">
        <w:r w:rsidDel="0054566D">
          <w:delText>cytokines, chemokines, and growth factors</w:delText>
        </w:r>
      </w:del>
      <w:ins w:id="40" w:author="Liu, Cong" w:date="2025-02-11T16:39:00Z" w16du:dateUtc="2025-02-11T08:39:00Z">
        <w:r w:rsidR="0054566D">
          <w:t>mediators</w:t>
        </w:r>
      </w:ins>
      <w:ins w:id="41" w:author="Liu, Cong" w:date="2025-02-11T16:40:00Z" w16du:dateUtc="2025-02-11T08:40:00Z">
        <w:r w:rsidR="0054566D">
          <w:t>, which have been implicated in RA pathogenesis</w:t>
        </w:r>
      </w:ins>
      <w:ins w:id="42" w:author="Liu, Cong" w:date="2025-02-11T16:39:00Z" w16du:dateUtc="2025-02-11T08:39:00Z">
        <w:r w:rsidR="0054566D">
          <w:t>.</w:t>
        </w:r>
      </w:ins>
      <w:del w:id="43" w:author="Liu, Cong" w:date="2025-02-11T16:39:00Z" w16du:dateUtc="2025-02-11T08:39:00Z">
        <w:r w:rsidDel="0054566D">
          <w:delText>, have been implicated in RA pathogenesis.</w:delText>
        </w:r>
      </w:del>
      <w:r>
        <w:t xml:space="preserve"> We curated a </w:t>
      </w:r>
      <w:del w:id="44" w:author="Liu, Cong" w:date="2025-02-11T16:41:00Z" w16du:dateUtc="2025-02-11T08:41:00Z">
        <w:r w:rsidDel="002229C0">
          <w:delText xml:space="preserve">gene </w:delText>
        </w:r>
      </w:del>
      <w:r>
        <w:t>list of these mediators (</w:t>
      </w:r>
      <w:r>
        <w:rPr>
          <w:b/>
        </w:rPr>
        <w:t>Methods; Supplementary Table S9</w:t>
      </w:r>
      <w:r>
        <w:t xml:space="preserve">), </w:t>
      </w:r>
      <w:del w:id="45" w:author="Liu, Cong" w:date="2025-02-11T16:40:00Z" w16du:dateUtc="2025-02-11T08:40:00Z">
        <w:r w:rsidDel="0054566D">
          <w:delText>which we</w:delText>
        </w:r>
      </w:del>
      <w:ins w:id="46" w:author="Liu, Cong" w:date="2025-02-11T16:40:00Z" w16du:dateUtc="2025-02-11T08:40:00Z">
        <w:r w:rsidR="0054566D">
          <w:t>collectively</w:t>
        </w:r>
      </w:ins>
      <w:r>
        <w:t xml:space="preserve"> refer</w:t>
      </w:r>
      <w:ins w:id="47" w:author="Liu, Cong" w:date="2025-02-11T16:40:00Z" w16du:dateUtc="2025-02-11T08:40:00Z">
        <w:r w:rsidR="0054566D">
          <w:t>red</w:t>
        </w:r>
      </w:ins>
      <w:r>
        <w:t xml:space="preserve"> to as “pathogenic genes”. </w:t>
      </w:r>
      <w:moveToRangeStart w:id="48" w:author="Liu, Cong" w:date="2025-02-12T10:09:00Z" w:name="move190247375"/>
      <w:proofErr w:type="gramStart"/>
      <w:moveTo w:id="49" w:author="Liu, Cong" w:date="2025-02-12T10:09:00Z" w16du:dateUtc="2025-02-12T02:09:00Z">
        <w:r w:rsidR="0038116C">
          <w:t>Similar to</w:t>
        </w:r>
        <w:proofErr w:type="gramEnd"/>
        <w:r w:rsidR="0038116C">
          <w:t xml:space="preserve"> the diversity of signature cell types across individuals, the CCC pattern </w:t>
        </w:r>
      </w:moveTo>
      <w:ins w:id="50" w:author="Liu, Cong" w:date="2025-02-12T10:10:00Z" w16du:dateUtc="2025-02-12T02:10:00Z">
        <w:r w:rsidR="0038116C">
          <w:t>transmitting the inflammatory s</w:t>
        </w:r>
      </w:ins>
      <w:ins w:id="51" w:author="Liu, Cong" w:date="2025-02-12T10:11:00Z" w16du:dateUtc="2025-02-12T02:11:00Z">
        <w:r w:rsidR="0038116C">
          <w:t xml:space="preserve">ignals </w:t>
        </w:r>
      </w:ins>
      <w:moveTo w:id="52" w:author="Liu, Cong" w:date="2025-02-12T10:09:00Z" w16du:dateUtc="2025-02-12T02:09:00Z">
        <w:r w:rsidR="0038116C">
          <w:t>also varied from individual to individual. For example, major senders and receivers were highly variable among individual participants (</w:t>
        </w:r>
        <w:r w:rsidR="0038116C">
          <w:rPr>
            <w:b/>
          </w:rPr>
          <w:t>Supplementary Fig. S4B</w:t>
        </w:r>
        <w:r w:rsidR="0038116C">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moveTo>
      <w:ins w:id="53" w:author="Liu, Cong" w:date="2025-02-12T10:09:00Z" w16du:dateUtc="2025-02-12T02:09:00Z">
        <w:r w:rsidR="0038116C">
          <w:t>Importantly, receiver cells respond to these inflammatory signals regardless of their source, highlighting the agnostic nature of cellular responses to the inflammatory mediators.</w:t>
        </w:r>
      </w:ins>
    </w:p>
    <w:moveToRangeEnd w:id="48"/>
    <w:p w14:paraId="7E16DE4F" w14:textId="2912CB67" w:rsidR="0038116C" w:rsidRDefault="0038116C">
      <w:pPr>
        <w:spacing w:line="360" w:lineRule="auto"/>
        <w:rPr>
          <w:ins w:id="54" w:author="Liu, Cong" w:date="2025-02-12T10:09:00Z" w16du:dateUtc="2025-02-12T02:09:00Z"/>
        </w:rPr>
      </w:pPr>
    </w:p>
    <w:p w14:paraId="4B23AEA3" w14:textId="77777777" w:rsidR="0038116C" w:rsidRDefault="0038116C">
      <w:pPr>
        <w:spacing w:line="360" w:lineRule="auto"/>
        <w:rPr>
          <w:ins w:id="55" w:author="Liu, Cong" w:date="2025-02-12T10:09:00Z" w16du:dateUtc="2025-02-12T02:09:00Z"/>
        </w:rPr>
      </w:pPr>
    </w:p>
    <w:p w14:paraId="2269B673" w14:textId="5CD0A3AB" w:rsidR="006F371C" w:rsidRDefault="003C3B5E">
      <w:pPr>
        <w:spacing w:line="360" w:lineRule="auto"/>
      </w:pPr>
      <w:r>
        <w:t>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IL16</w:t>
      </w:r>
      <w:r w:rsidR="008F682E">
        <w:t xml:space="preserve"> - </w:t>
      </w:r>
      <w:r>
        <w:t>CD4, CD160</w:t>
      </w:r>
      <w:r w:rsidR="008F682E">
        <w:t xml:space="preserve"> - </w:t>
      </w:r>
      <w:r>
        <w:t>TNFRSF14, TGF-β1</w:t>
      </w:r>
      <w:r w:rsidR="008F682E">
        <w:t xml:space="preserve"> </w:t>
      </w:r>
      <w:r w:rsidR="00DB0620">
        <w:t>-</w:t>
      </w:r>
      <w:r w:rsidR="008F682E">
        <w:t xml:space="preserve"> (</w:t>
      </w:r>
      <w:r>
        <w:t>TGFBR1</w:t>
      </w:r>
      <w:r w:rsidR="008F682E">
        <w:t>+</w:t>
      </w:r>
      <w:r>
        <w:t>TGFBR2</w:t>
      </w:r>
      <w:r w:rsidR="008F682E">
        <w:t>)</w:t>
      </w:r>
      <w:r>
        <w:t xml:space="preserve">, </w:t>
      </w:r>
      <w:r w:rsidR="00127426">
        <w:t xml:space="preserve">and </w:t>
      </w:r>
      <w:r>
        <w:t>BTLA</w:t>
      </w:r>
      <w:r w:rsidR="008F682E">
        <w:t xml:space="preserve"> - </w:t>
      </w:r>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pPr>
    </w:p>
    <w:p w14:paraId="5842D9D9" w14:textId="2107381B" w:rsidR="008F682E" w:rsidRDefault="00391188">
      <w:pPr>
        <w:spacing w:line="360" w:lineRule="auto"/>
      </w:pPr>
      <w:r>
        <w:t xml:space="preserve">The </w:t>
      </w:r>
      <w:r w:rsidR="008F682E">
        <w:t>IL16</w:t>
      </w:r>
      <w:r w:rsidR="003874E7">
        <w:t xml:space="preserve"> - CD4 signaling pathway</w:t>
      </w:r>
      <w:r w:rsidR="002D30D1">
        <w:t>,</w:t>
      </w:r>
      <w:r w:rsidR="002D30D1" w:rsidRPr="002D30D1">
        <w:t xml:space="preserve"> </w:t>
      </w:r>
      <w:r w:rsidR="002D30D1">
        <w:t>which has been implicated in R</w:t>
      </w:r>
      <w:r w:rsidR="00603E6A">
        <w:t>A</w:t>
      </w:r>
      <w:r w:rsidR="00603E6A">
        <w:fldChar w:fldCharType="begin"/>
      </w:r>
      <w:r w:rsidR="003B593D">
        <w:instrText xml:space="preserve"> ADDIN ZOTERO_ITEM CSL_CITATION {"citationID":"iFHqv4wU","properties":{"formattedCitation":"\\super 25\\nosupersub{}","plainCitation":"25","noteIndex":0},"citationItems":[{"id":60,"uris":["http://zotero.org/users/local/JZClHNIm/items/SGEXWGXN","http://zotero.org/users/16227889/items/SGEXWGXN"],"itemData":{"id":60,"type":"article-journal","abstract":"To conduct a comprehensive quantitative proteomics analysis of novel serum protein biomarkers based on synovitis status associated with matrix metallo…","container-title":"Cytokine","note":"publisher: Academic Press","page":"87–93","title":"Serum proteomic analysis identifies interleukin 16 as a biomarker for clinical response during early treatment of rheumatoid arthritis","volume":"78","issued":{"date-parts":[["2016",2]]}}}],"schema":"https://github.com/citation-style-language/schema/raw/master/csl-citation.json"} </w:instrText>
      </w:r>
      <w:r w:rsidR="00603E6A">
        <w:fldChar w:fldCharType="separate"/>
      </w:r>
      <w:r w:rsidR="00D17F1E" w:rsidRPr="003E257F">
        <w:rPr>
          <w:vertAlign w:val="superscript"/>
        </w:rPr>
        <w:t>25</w:t>
      </w:r>
      <w:r w:rsidR="00603E6A">
        <w:fldChar w:fldCharType="end"/>
      </w:r>
      <w:r w:rsidR="002D30D1">
        <w:t>,</w:t>
      </w:r>
      <w:r w:rsidR="003874E7">
        <w:t xml:space="preserve"> showed significantly stronger signals in At-Risk/ERA group than control group. For instance, participant 31 from At-Risk/ERA group and participant 48 from control group have similar cell type distribution in signature clusters (</w:t>
      </w:r>
      <w:r w:rsidR="003874E7">
        <w:rPr>
          <w:b/>
        </w:rPr>
        <w:t>Supplementary Fig. S3A</w:t>
      </w:r>
      <w:r w:rsidR="003874E7">
        <w:t>).</w:t>
      </w:r>
      <w:r w:rsidR="00BE7077">
        <w:t xml:space="preserve"> Participant 31</w:t>
      </w:r>
      <w:r w:rsidR="003874E7">
        <w:t xml:space="preserve"> displayed denser and stronger interactions than participant 48 and </w:t>
      </w:r>
      <w:r w:rsidR="00BE7077">
        <w:t xml:space="preserve">signature clusters are more likely to act as major senders </w:t>
      </w:r>
      <w:r w:rsidR="00BE7077">
        <w:lastRenderedPageBreak/>
        <w:t>than receivers (</w:t>
      </w:r>
      <w:r w:rsidR="00BE7077">
        <w:rPr>
          <w:b/>
        </w:rPr>
        <w:t>Fig. 4E</w:t>
      </w:r>
      <w:r w:rsidR="00BE7077">
        <w:t xml:space="preserve">). </w:t>
      </w:r>
      <w:del w:id="56" w:author="Liu, Cong" w:date="2025-02-11T17:23:00Z" w16du:dateUtc="2025-02-11T09:23:00Z">
        <w:r w:rsidR="00BE7077" w:rsidDel="00D24575">
          <w:delText>We then</w:delText>
        </w:r>
        <w:r w:rsidR="00C60189" w:rsidDel="00D24575">
          <w:delText xml:space="preserve"> summarized the</w:delText>
        </w:r>
      </w:del>
      <w:ins w:id="57" w:author="Liu, Cong" w:date="2025-02-11T17:23:00Z" w16du:dateUtc="2025-02-11T09:23:00Z">
        <w:r w:rsidR="00D24575">
          <w:t>The</w:t>
        </w:r>
      </w:ins>
      <w:r w:rsidR="00C60189">
        <w:t xml:space="preserve"> outgoing and incoming signal</w:t>
      </w:r>
      <w:ins w:id="58" w:author="Liu, Cong" w:date="2025-02-11T17:23:00Z" w16du:dateUtc="2025-02-11T09:23:00Z">
        <w:r w:rsidR="00D24575">
          <w:t xml:space="preserve"> patterns</w:t>
        </w:r>
      </w:ins>
      <w:del w:id="59" w:author="Liu, Cong" w:date="2025-02-11T17:23:00Z" w16du:dateUtc="2025-02-11T09:23:00Z">
        <w:r w:rsidR="00C60189" w:rsidDel="00D24575">
          <w:delText>s</w:delText>
        </w:r>
      </w:del>
      <w:r w:rsidR="00C60189">
        <w:t xml:space="preserve"> of IL16 - CD4 pair </w:t>
      </w:r>
      <w:del w:id="60" w:author="Liu, Cong" w:date="2025-02-11T17:24:00Z" w16du:dateUtc="2025-02-11T09:24:00Z">
        <w:r w:rsidR="00C60189" w:rsidDel="00D24575">
          <w:delText>between the two groups</w:delText>
        </w:r>
      </w:del>
      <w:ins w:id="61" w:author="Liu, Cong" w:date="2025-02-11T17:24:00Z" w16du:dateUtc="2025-02-11T09:24:00Z">
        <w:r w:rsidR="00D24575">
          <w:t>demonstrated the diverse nature of sender cells</w:t>
        </w:r>
      </w:ins>
      <w:ins w:id="62" w:author="Liu, Cong" w:date="2025-02-12T09:54:00Z" w16du:dateUtc="2025-02-12T01:54:00Z">
        <w:r w:rsidR="00F601E8">
          <w:t xml:space="preserve"> and the agnostic response of receiver cells </w:t>
        </w:r>
      </w:ins>
      <w:del w:id="63" w:author="Liu, Cong" w:date="2025-02-12T09:54:00Z" w16du:dateUtc="2025-02-12T01:54:00Z">
        <w:r w:rsidR="004B5833" w:rsidDel="00F601E8">
          <w:delText xml:space="preserve"> </w:delText>
        </w:r>
      </w:del>
      <w:r w:rsidR="004B5833">
        <w:t>(</w:t>
      </w:r>
      <w:r w:rsidR="004B5833">
        <w:rPr>
          <w:b/>
        </w:rPr>
        <w:t>Fig. 4F</w:t>
      </w:r>
      <w:r w:rsidR="004B5833">
        <w:t>)</w:t>
      </w:r>
      <w:r w:rsidR="00C60189">
        <w:t xml:space="preserve">. </w:t>
      </w:r>
      <w:r w:rsidR="00C00C15">
        <w:t xml:space="preserve">Multiple cell types send signals of IL16, including B </w:t>
      </w:r>
      <w:r w:rsidR="006E1706">
        <w:t>cell</w:t>
      </w:r>
      <w:r w:rsidR="00C2220E">
        <w:t>s</w:t>
      </w:r>
      <w:r w:rsidR="00C00C15">
        <w:t xml:space="preserve"> and </w:t>
      </w:r>
      <w:r w:rsidR="006E1706">
        <w:t>monocyte</w:t>
      </w:r>
      <w:r w:rsidR="00C00C15">
        <w:t xml:space="preserve">s that are unique senders in At-Risk/ERA and </w:t>
      </w:r>
      <w:r w:rsidR="00303F6C">
        <w:t>CD8 TEM and monocytes are unique receivers</w:t>
      </w:r>
      <w:del w:id="64" w:author="Liu, Cong" w:date="2025-02-12T09:55:00Z" w16du:dateUtc="2025-02-12T01:55:00Z">
        <w:r w:rsidR="00ED60C2" w:rsidDel="007069CF">
          <w:delText xml:space="preserve"> </w:delText>
        </w:r>
      </w:del>
      <w:ins w:id="65" w:author="Liu, Cong" w:date="2025-02-12T09:55:00Z" w16du:dateUtc="2025-02-12T01:55:00Z">
        <w:r w:rsidR="007069CF">
          <w:t>, responding to IL16 signals regardless of their source</w:t>
        </w:r>
      </w:ins>
      <w:del w:id="66" w:author="Liu, Cong" w:date="2025-02-12T09:55:00Z" w16du:dateUtc="2025-02-12T01:55:00Z">
        <w:r w:rsidR="00ED60C2" w:rsidDel="007069CF">
          <w:delText>in At-Risk/ERA group</w:delText>
        </w:r>
      </w:del>
      <w:r w:rsidR="00303F6C">
        <w:t xml:space="preserve">. </w:t>
      </w:r>
      <w:r w:rsidR="00C00C15">
        <w:t xml:space="preserve">CD4 T cells are </w:t>
      </w:r>
      <w:r w:rsidR="006E1706">
        <w:t>most</w:t>
      </w:r>
      <w:r w:rsidR="00C00C15">
        <w:t xml:space="preserve"> widely used</w:t>
      </w:r>
      <w:r w:rsidR="006E1706">
        <w:t xml:space="preserve"> </w:t>
      </w:r>
      <w:r w:rsidR="00C2220E">
        <w:t xml:space="preserve">as communicators </w:t>
      </w:r>
      <w:r w:rsidR="006E1706">
        <w:t>across participants</w:t>
      </w:r>
      <w:ins w:id="67" w:author="Liu, Cong" w:date="2025-02-12T09:55:00Z" w16du:dateUtc="2025-02-12T01:55:00Z">
        <w:r w:rsidR="00D65050">
          <w:t xml:space="preserve"> while </w:t>
        </w:r>
      </w:ins>
      <w:del w:id="68" w:author="Liu, Cong" w:date="2025-02-12T09:55:00Z" w16du:dateUtc="2025-02-12T01:55:00Z">
        <w:r w:rsidR="00C00C15" w:rsidDel="00D65050">
          <w:delText xml:space="preserve">. </w:delText>
        </w:r>
      </w:del>
      <w:r w:rsidR="00C2220E">
        <w:t>B cells and NK cells only act as senders in IL16 signaling pathway</w:t>
      </w:r>
      <w:r w:rsidR="00164243">
        <w:t>.</w:t>
      </w:r>
      <w:ins w:id="69" w:author="Liu, Cong" w:date="2025-02-11T16:30:00Z" w16du:dateUtc="2025-02-11T08:30:00Z">
        <w:r w:rsidR="00BC70B9">
          <w:t xml:space="preserve"> </w:t>
        </w:r>
      </w:ins>
    </w:p>
    <w:p w14:paraId="47465184" w14:textId="77777777" w:rsidR="00E64953" w:rsidRDefault="00E64953">
      <w:pPr>
        <w:spacing w:line="360" w:lineRule="auto"/>
      </w:pPr>
    </w:p>
    <w:p w14:paraId="0E0F850B" w14:textId="3B4ECA50" w:rsidR="00E64953" w:rsidRDefault="00E64953">
      <w:pPr>
        <w:spacing w:line="360" w:lineRule="auto"/>
        <w:rPr>
          <w:lang w:eastAsia="zh-CN"/>
        </w:rPr>
      </w:pPr>
      <w:r>
        <w:t xml:space="preserve">Other interesting and relevant pro-inflammatory pathways were also enriched in At-Risk/ERAs. For instance, </w:t>
      </w:r>
      <w:r w:rsidR="004E33C4">
        <w:t>TGF-β1</w:t>
      </w:r>
      <w:r>
        <w:t>,</w:t>
      </w:r>
      <w:r w:rsidR="004E33C4">
        <w:t xml:space="preserve"> which is an important regulator in RA</w:t>
      </w:r>
      <w:r>
        <w:t xml:space="preserve">, </w:t>
      </w:r>
      <w:r w:rsidR="00CA1886">
        <w:t>showed</w:t>
      </w:r>
      <w:r>
        <w:t xml:space="preserve"> </w:t>
      </w:r>
      <w:r w:rsidR="00CA1886">
        <w:t>much</w:t>
      </w:r>
      <w:r>
        <w:t xml:space="preserve"> denser and stronger intercellular communications in </w:t>
      </w:r>
      <w:r w:rsidR="00CA1886">
        <w:t xml:space="preserve">participant 18 from </w:t>
      </w:r>
      <w:r>
        <w:t xml:space="preserve">At-Risk/ERA than </w:t>
      </w:r>
      <w:r w:rsidR="00CA1886">
        <w:t xml:space="preserve">participant 48 from </w:t>
      </w:r>
      <w:r>
        <w:t>control</w:t>
      </w:r>
      <w:r w:rsidR="00CA1886">
        <w:t xml:space="preserve"> group</w:t>
      </w:r>
      <w:r>
        <w:t xml:space="preserve"> (</w:t>
      </w:r>
      <w:r>
        <w:rPr>
          <w:b/>
        </w:rPr>
        <w:t>Supplementary Fig. S4</w:t>
      </w:r>
      <w:r w:rsidR="00916012">
        <w:rPr>
          <w:b/>
        </w:rPr>
        <w:t>C</w:t>
      </w:r>
      <w:r>
        <w:t>).</w:t>
      </w:r>
      <w:r w:rsidR="00CA1886">
        <w:t xml:space="preserve"> Signature clusters were more likely to act as major senders in TGF-β1 signaling pathway</w:t>
      </w:r>
      <w:r w:rsidR="00E35B63">
        <w:t>, particularly in CD4 T cells and CD8 TEM cells (</w:t>
      </w:r>
      <w:r w:rsidR="00E35B63">
        <w:rPr>
          <w:b/>
        </w:rPr>
        <w:t>Supplementary Fig. S4D</w:t>
      </w:r>
      <w:r w:rsidR="00E35B63">
        <w:t>)</w:t>
      </w:r>
      <w:r w:rsidR="00CA1886">
        <w:t>.</w:t>
      </w:r>
      <w:r w:rsidR="002C4F8D">
        <w:t xml:space="preserve"> On the other hand, signature clusters mainly acted as major receivers in CD160 – TNFRSF14 signaling pair (</w:t>
      </w:r>
      <w:r w:rsidR="002C4F8D">
        <w:rPr>
          <w:b/>
        </w:rPr>
        <w:t>Supplementary Fig. S4E-F</w:t>
      </w:r>
      <w:r w:rsidR="002C4F8D">
        <w:t>).</w:t>
      </w:r>
      <w:r w:rsidR="00E553E2">
        <w:t xml:space="preserve"> NK cells were the most widely used cell type in CD160 signal communication.</w:t>
      </w:r>
      <w:ins w:id="70" w:author="Liu, Cong" w:date="2025-02-12T09:57:00Z" w16du:dateUtc="2025-02-12T01:57:00Z">
        <w:r w:rsidR="00FA25F1">
          <w:t xml:space="preserve"> These expression patterns confirm that cells </w:t>
        </w:r>
      </w:ins>
      <w:ins w:id="71" w:author="Liu, Cong" w:date="2025-02-12T09:59:00Z" w16du:dateUtc="2025-02-12T01:59:00Z">
        <w:r w:rsidR="00FA25F1">
          <w:t xml:space="preserve">within </w:t>
        </w:r>
      </w:ins>
      <w:ins w:id="72" w:author="Liu, Cong" w:date="2025-02-12T10:00:00Z" w16du:dateUtc="2025-02-12T02:00:00Z">
        <w:r w:rsidR="00FA25F1">
          <w:t xml:space="preserve">At-Risk RA microenvironment had been exposed to and were actively responding to inflammatory mediators, regardless of the sender </w:t>
        </w:r>
      </w:ins>
      <w:ins w:id="73" w:author="Liu, Cong" w:date="2025-02-12T10:01:00Z" w16du:dateUtc="2025-02-12T02:01:00Z">
        <w:r w:rsidR="00FA25F1">
          <w:t>cellular origin.</w:t>
        </w:r>
      </w:ins>
    </w:p>
    <w:p w14:paraId="4C8919D7" w14:textId="77777777" w:rsidR="006F371C" w:rsidRDefault="006F371C">
      <w:pPr>
        <w:spacing w:line="360" w:lineRule="auto"/>
      </w:pPr>
    </w:p>
    <w:p w14:paraId="1814E0E6" w14:textId="0E2C5627" w:rsidR="00791D30" w:rsidRDefault="003C3B5E" w:rsidP="00791D30">
      <w:pPr>
        <w:spacing w:line="360" w:lineRule="auto"/>
      </w:pPr>
      <w:r>
        <w:t xml:space="preserve">We then developed a random forest classification model with pathogenic gene expression as features. </w:t>
      </w:r>
      <w:r w:rsidR="00B04759">
        <w:t>Sixty-t</w:t>
      </w:r>
      <w:r w:rsidR="00A22D79">
        <w:t>hree</w:t>
      </w:r>
      <w:r w:rsidR="00B04759">
        <w:t xml:space="preserve"> </w:t>
      </w:r>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r w:rsidR="009E7968">
        <w:rPr>
          <w:b/>
        </w:rPr>
        <w:t>5A</w:t>
      </w:r>
      <w:r>
        <w:t xml:space="preserve">). Top predictors included </w:t>
      </w:r>
      <w:r>
        <w:rPr>
          <w:i/>
        </w:rPr>
        <w:t xml:space="preserve">MMP23B, </w:t>
      </w:r>
      <w:r w:rsidR="003C2C79">
        <w:rPr>
          <w:i/>
        </w:rPr>
        <w:t xml:space="preserve">TGFB1, </w:t>
      </w:r>
      <w:r>
        <w:rPr>
          <w:i/>
        </w:rPr>
        <w:t>IFNL1,</w:t>
      </w:r>
      <w:r w:rsidR="003C2C79">
        <w:rPr>
          <w:i/>
        </w:rPr>
        <w:t xml:space="preserve"> CCL5, </w:t>
      </w:r>
      <w:r>
        <w:t>and</w:t>
      </w:r>
      <w:r w:rsidR="003C2C79">
        <w:t xml:space="preserve"> </w:t>
      </w:r>
      <w:r w:rsidR="003C2C79" w:rsidRPr="003E257F">
        <w:rPr>
          <w:i/>
          <w:iCs/>
        </w:rPr>
        <w:t>IL15</w:t>
      </w:r>
      <w:r>
        <w:rPr>
          <w:i/>
        </w:rPr>
        <w:t xml:space="preserve"> </w:t>
      </w:r>
      <w:r>
        <w:t>(</w:t>
      </w:r>
      <w:r>
        <w:rPr>
          <w:b/>
        </w:rPr>
        <w:t xml:space="preserve">Fig. </w:t>
      </w:r>
      <w:r w:rsidR="0072089A">
        <w:rPr>
          <w:b/>
        </w:rPr>
        <w:t>5A</w:t>
      </w:r>
      <w:r>
        <w:t>).</w:t>
      </w:r>
      <w:r w:rsidR="009429F5">
        <w:t xml:space="preserve"> </w:t>
      </w:r>
      <w:r w:rsidR="009429F5">
        <w:rPr>
          <w:i/>
        </w:rPr>
        <w:t>MMP23B</w:t>
      </w:r>
      <w:r w:rsidR="009429F5">
        <w:t>, which emerged as a top predictor in classification model, showed elevated gene expression level in At-Risk/ERA compared to control (</w:t>
      </w:r>
      <w:r w:rsidR="008E7785">
        <w:rPr>
          <w:b/>
        </w:rPr>
        <w:t>Fig. 5B</w:t>
      </w:r>
      <w:r w:rsidR="009429F5">
        <w:t xml:space="preserve">). </w:t>
      </w:r>
      <w:r w:rsidR="009429F5">
        <w:rPr>
          <w:i/>
        </w:rPr>
        <w:t>MMP23B</w:t>
      </w:r>
      <w:r w:rsidR="009429F5">
        <w:t xml:space="preserve"> plays a role in regulating the Kv1.3 potassium channel, which has been implicated in autoimmunity</w:t>
      </w:r>
      <w:r w:rsidR="00603E6A">
        <w:fldChar w:fldCharType="begin"/>
      </w:r>
      <w:r w:rsidR="003B593D">
        <w:instrText xml:space="preserve"> ADDIN ZOTERO_ITEM CSL_CITATION {"citationID":"DZAuz3Zq","properties":{"formattedCitation":"\\super 26\\nosupersub{}","plainCitation":"26","noteIndex":0},"citationItems":[{"id":30,"uris":["http://zotero.org/users/local/JZClHNIm/items/4GEMVAAW","http://zotero.org/users/16227889/items/4GEMVAAW"],"itemData":{"id":30,"type":"article-journal","abstract":"MMP23 is a member of the matrix metalloprotease family of zinc- and calcium-dependent endopeptidases, which are involved in a wide variety of cellular functions. Its catalytic domain displays a high degree of structural homology with those of other metalloproteases, but its atypical domain architecture suggests that it may possess unique functional properties. The N-terminal MMP23 pro-domain contains a type-II transmembrane domain that anchors the protein to the plasma membrane and lacks the cysteine-switch motif that is required to maintain other MMPs in a latent state during passage to the cell surface. Instead of the C-terminal hemopexin domain common to other MMPs, MMP23 contains a small toxin-like domain (TxD) and an immunoglobulin-like cell adhesion molecule (IgCAM) domain. The MMP23 pro-domain can trap Kv1.3 but not closely-related Kv1.2 channels in the endoplasmic reticulum, preventing their passage to the cell surface, while the TxD can bind to the channel pore and block the passage of potassium ions. The MMP23 C-terminal IgCAM domain displays some similarity to Ig-like C2-type domains found in IgCAMs of the immunoglobulin superfamily, which are known to mediate protein–protein and protein–lipid interactions. MMP23 and Kv1.3 are co-expressed in a variety of tissues and together are implicated in diseases including cancer and inflammatory disorders. Further studies are required to elucidate the mechanism of action of this unique member of the MMP family.","container-title":"Cell. Mol. Life Sci.","issue":"7","language":"en","note":"publisher: Springer","page":"1191–1210","title":"Domain structure and function of matrix metalloprotease 23 (MMP23): role in potassium channel trafficking","volume":"71","author":[{"family":"Galea","given":"Charles A"},{"family":"Nguyen","given":"Hai M"},{"family":"George Chandy","given":"K"},{"family":"Smith","given":"Brian J"},{"family":"Norton","given":"Raymond S"}],"issued":{"date-parts":[["2013",8]]}}}],"schema":"https://github.com/citation-style-language/schema/raw/master/csl-citation.json"} </w:instrText>
      </w:r>
      <w:r w:rsidR="00603E6A">
        <w:fldChar w:fldCharType="separate"/>
      </w:r>
      <w:r w:rsidR="00D17F1E" w:rsidRPr="003E257F">
        <w:rPr>
          <w:vertAlign w:val="superscript"/>
        </w:rPr>
        <w:t>26</w:t>
      </w:r>
      <w:r w:rsidR="00603E6A">
        <w:fldChar w:fldCharType="end"/>
      </w:r>
      <w:r w:rsidR="009429F5">
        <w:t xml:space="preserve">. </w:t>
      </w:r>
      <w:r w:rsidR="00882C52">
        <w:rPr>
          <w:i/>
        </w:rPr>
        <w:t>TGFB1</w:t>
      </w:r>
      <w:r w:rsidR="00791D30" w:rsidRPr="00791D30">
        <w:t xml:space="preserve"> </w:t>
      </w:r>
      <w:r w:rsidR="00791D30">
        <w:t>also showed elevated gene expression in At-Risk/ERA (</w:t>
      </w:r>
      <w:r w:rsidR="00791D30">
        <w:rPr>
          <w:b/>
        </w:rPr>
        <w:t>Fig. 5C</w:t>
      </w:r>
      <w:r w:rsidR="00791D30">
        <w:t xml:space="preserve">). Additionally, we explored the relationship between the G2 RA signature TFs identified above and </w:t>
      </w:r>
      <w:r w:rsidR="00791D30">
        <w:rPr>
          <w:i/>
        </w:rPr>
        <w:t>TGFB1</w:t>
      </w:r>
      <w:r w:rsidR="00791D30">
        <w:t xml:space="preserve"> as their target gene. The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r w:rsidR="00352EDD">
        <w:rPr>
          <w:b/>
        </w:rPr>
        <w:t>D</w:t>
      </w:r>
      <w:r w:rsidR="00791D30">
        <w:t xml:space="preserve">). </w:t>
      </w:r>
    </w:p>
    <w:p w14:paraId="5551F8B2" w14:textId="77777777" w:rsidR="009429F5" w:rsidRDefault="009429F5" w:rsidP="009429F5">
      <w:pPr>
        <w:spacing w:line="360" w:lineRule="auto"/>
      </w:pPr>
    </w:p>
    <w:p w14:paraId="17803A74" w14:textId="50F7CF25" w:rsidR="009429F5" w:rsidRDefault="009429F5" w:rsidP="009429F5">
      <w:pPr>
        <w:spacing w:line="360" w:lineRule="auto"/>
      </w:pPr>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r w:rsidR="00882C52">
        <w:rPr>
          <w:b/>
        </w:rPr>
        <w:t>E</w:t>
      </w:r>
      <w:r>
        <w:t xml:space="preserve">). To validate our predictions, we assessed protein expression levels of 6 </w:t>
      </w:r>
      <w:commentRangeStart w:id="74"/>
      <w:r>
        <w:t>genes</w:t>
      </w:r>
      <w:commentRangeEnd w:id="74"/>
      <w:r w:rsidR="00391188">
        <w:rPr>
          <w:rStyle w:val="CommentReference"/>
        </w:rPr>
        <w:commentReference w:id="74"/>
      </w:r>
      <w:r>
        <w:t xml:space="preserve"> using proteomics, </w:t>
      </w:r>
      <w:r>
        <w:lastRenderedPageBreak/>
        <w:t xml:space="preserve">each of which confirmed </w:t>
      </w:r>
      <w:r w:rsidR="00086BD3">
        <w:t xml:space="preserve">significant </w:t>
      </w:r>
      <w:r>
        <w:t>increased protein expression level in the serum of At-Risk/ERA group compared to controls (CCL3, CCL4, IFN-λ1, IL-15, TGF-β1, and TNFSF14) (</w:t>
      </w:r>
      <w:r w:rsidR="006A5F0F">
        <w:rPr>
          <w:b/>
        </w:rPr>
        <w:t>Fig. 5</w:t>
      </w:r>
      <w:r w:rsidR="00882C52">
        <w:rPr>
          <w:b/>
        </w:rPr>
        <w:t>F</w:t>
      </w:r>
      <w:r>
        <w:t>).</w:t>
      </w:r>
    </w:p>
    <w:p w14:paraId="40BA77EB" w14:textId="77777777" w:rsidR="009429F5" w:rsidRDefault="009429F5">
      <w:pPr>
        <w:spacing w:line="360" w:lineRule="auto"/>
      </w:pPr>
    </w:p>
    <w:p w14:paraId="38148D90" w14:textId="204CAFDB" w:rsidR="006F371C" w:rsidRDefault="003C3B5E">
      <w:pPr>
        <w:spacing w:line="360" w:lineRule="auto"/>
      </w:pPr>
      <w:r>
        <w:t>Although a common set of pathogenic genes were shared across At-Risk/ERA participants, the cell types that were most likely to produce the specific gene were highly variable (</w:t>
      </w:r>
      <w:r>
        <w:rPr>
          <w:b/>
        </w:rPr>
        <w:t>Supplementary Fig. S5</w:t>
      </w:r>
      <w:r w:rsidR="00AC2031">
        <w:rPr>
          <w:b/>
        </w:rPr>
        <w:t>B</w:t>
      </w:r>
      <w:r>
        <w:t xml:space="preserve">). For instance, the top 5 predictors were active in CD8 TEM cells and NK cells in most participants while a few participants expressed the genes through CD4 TCM, and CD8 T Naive cells. </w:t>
      </w:r>
      <w:r>
        <w:rPr>
          <w:i/>
        </w:rPr>
        <w:t>NOTCH1</w:t>
      </w:r>
      <w:r>
        <w:t xml:space="preserve"> and </w:t>
      </w:r>
      <w:r w:rsidR="0024343B">
        <w:rPr>
          <w:i/>
        </w:rPr>
        <w:t>CXCL16</w:t>
      </w:r>
      <w:r w:rsidR="0024343B">
        <w:t xml:space="preserve"> </w:t>
      </w:r>
      <w:r>
        <w:t xml:space="preserve">displayed uniform activity across </w:t>
      </w:r>
      <w:r w:rsidR="00B12D7D">
        <w:t xml:space="preserve">all </w:t>
      </w:r>
      <w:r>
        <w:t>cell</w:t>
      </w:r>
      <w:r w:rsidR="00B12D7D">
        <w:t xml:space="preserve"> types</w:t>
      </w:r>
      <w:r>
        <w:t xml:space="preserve"> </w:t>
      </w:r>
      <w:r w:rsidR="00B12D7D">
        <w:t>with</w:t>
      </w:r>
      <w:r>
        <w:t xml:space="preserve"> the highest activity in Tregs. Some genes showed exclusively high activity in specific cell types, such as </w:t>
      </w:r>
      <w:r w:rsidR="0024343B">
        <w:rPr>
          <w:i/>
        </w:rPr>
        <w:t xml:space="preserve">TNFSF9 </w:t>
      </w:r>
      <w:r>
        <w:t xml:space="preserve">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r w:rsidR="004703C5">
        <w:t>3</w:t>
      </w:r>
      <w:r>
        <w:t xml:space="preserve"> and monocytes in participant 7 (</w:t>
      </w:r>
      <w:r>
        <w:rPr>
          <w:b/>
        </w:rPr>
        <w:t>Supplementary Fig. S5</w:t>
      </w:r>
      <w:r w:rsidR="00AC2031">
        <w:rPr>
          <w:b/>
        </w:rPr>
        <w:t>C</w:t>
      </w:r>
      <w:r>
        <w:t xml:space="preserve">). These findings suggest that At-Risk/ERA individuals express a common set of pathogenic genes, driven by any cell type possessing RA TF signature. </w:t>
      </w:r>
    </w:p>
    <w:p w14:paraId="21365EB0" w14:textId="77777777" w:rsidR="00C021B1" w:rsidRDefault="00C021B1">
      <w:pPr>
        <w:spacing w:line="360" w:lineRule="auto"/>
      </w:pPr>
    </w:p>
    <w:p w14:paraId="28554437" w14:textId="13C7B27F" w:rsidR="002D1C00" w:rsidRDefault="0088073F">
      <w:pPr>
        <w:spacing w:line="360" w:lineRule="auto"/>
      </w:pPr>
      <w:r>
        <w:t xml:space="preserve">We then evaluated the Accelerating Medicine Partnerships </w:t>
      </w:r>
      <w:r w:rsidR="00F31A65">
        <w:t xml:space="preserve">(AMP) </w:t>
      </w:r>
      <w:r>
        <w:t xml:space="preserve">synovial </w:t>
      </w:r>
      <w:proofErr w:type="spellStart"/>
      <w:r>
        <w:t>scRNA</w:t>
      </w:r>
      <w:proofErr w:type="spellEnd"/>
      <w:r>
        <w:t>-seq data to determine if the RA gene expression signature observed in peripheral blood was confirmed in the inflamed tissue and whether a diversity of cell types was also present</w:t>
      </w:r>
      <w:r w:rsidR="003B593D" w:rsidRPr="00314864">
        <w:fldChar w:fldCharType="begin"/>
      </w:r>
      <w:r w:rsidR="003B593D" w:rsidRPr="00314864">
        <w:instrText xml:space="preserve"> ADDIN ZOTERO_ITEM CSL_CITATION {"citationID":"6x95facJ","properties":{"formattedCitation":"\\super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3B593D" w:rsidRPr="00314864">
        <w:fldChar w:fldCharType="separate"/>
      </w:r>
      <w:r w:rsidR="003B593D" w:rsidRPr="00314864">
        <w:rPr>
          <w:szCs w:val="24"/>
          <w:vertAlign w:val="superscript"/>
        </w:rPr>
        <w:t>11</w:t>
      </w:r>
      <w:r w:rsidR="003B593D" w:rsidRPr="00314864">
        <w:fldChar w:fldCharType="end"/>
      </w:r>
      <w:r w:rsidR="002D1C00" w:rsidRPr="00314864">
        <w:t xml:space="preserve">. </w:t>
      </w:r>
      <w:r w:rsidR="006F590C">
        <w:t>The</w:t>
      </w:r>
      <w:r w:rsidR="008D1F32" w:rsidRPr="00314864">
        <w:t xml:space="preserve"> </w:t>
      </w:r>
      <w:r w:rsidR="006F590C">
        <w:t>top</w:t>
      </w:r>
      <w:r w:rsidR="00663585">
        <w:t xml:space="preserve"> </w:t>
      </w:r>
      <w:r w:rsidR="008D1F32" w:rsidRPr="00314864">
        <w:t xml:space="preserve">mediators </w:t>
      </w:r>
      <w:r w:rsidR="006F590C">
        <w:t xml:space="preserve">were also found in synovial cells and, more strikingly, there was broad diversity of the </w:t>
      </w:r>
      <w:r w:rsidR="00663585">
        <w:t>cell types within the synovial tissues</w:t>
      </w:r>
      <w:r w:rsidR="00314864" w:rsidRPr="003E257F">
        <w:t xml:space="preserve"> </w:t>
      </w:r>
      <w:r w:rsidR="006F590C">
        <w:t>that expressed them</w:t>
      </w:r>
      <w:r w:rsidR="00663585">
        <w:t xml:space="preserve"> (</w:t>
      </w:r>
      <w:r w:rsidR="00663585">
        <w:rPr>
          <w:b/>
        </w:rPr>
        <w:t>Fig. 6A</w:t>
      </w:r>
      <w:r w:rsidR="00663585">
        <w:t xml:space="preserve">). </w:t>
      </w:r>
      <w:r w:rsidR="006F590C">
        <w:t>The number of</w:t>
      </w:r>
      <w:r w:rsidR="00A9456B">
        <w:t xml:space="preserve"> gene</w:t>
      </w:r>
      <w:r w:rsidR="006F590C">
        <w:t>s</w:t>
      </w:r>
      <w:r w:rsidR="00A9456B">
        <w:t xml:space="preserve"> </w:t>
      </w:r>
      <w:r w:rsidR="006F590C">
        <w:t>expressed</w:t>
      </w:r>
      <w:r w:rsidR="00A9456B">
        <w:t xml:space="preserve"> across all cell types displayed distinct patterns across </w:t>
      </w:r>
      <w:r w:rsidR="003F6700">
        <w:t>samples</w:t>
      </w:r>
      <w:r w:rsidR="00A9456B">
        <w:t xml:space="preserve"> (</w:t>
      </w:r>
      <w:r w:rsidR="00A9456B">
        <w:rPr>
          <w:b/>
        </w:rPr>
        <w:t>Fig. 6B</w:t>
      </w:r>
      <w:r w:rsidR="00A9456B">
        <w:t>).</w:t>
      </w:r>
      <w:r w:rsidR="00547881">
        <w:t xml:space="preserve"> This heterogeneity suggests that each RA patient</w:t>
      </w:r>
      <w:r w:rsidR="006F590C">
        <w:t xml:space="preserve">, like pre-RA and early RA PBMCs, </w:t>
      </w:r>
      <w:r w:rsidR="00547881">
        <w:t xml:space="preserve">have </w:t>
      </w:r>
      <w:r w:rsidR="006F590C">
        <w:t xml:space="preserve">this </w:t>
      </w:r>
      <w:r w:rsidR="00547881">
        <w:t xml:space="preserve">molecular signature. </w:t>
      </w:r>
      <w:r w:rsidR="008E0FA8">
        <w:t xml:space="preserve">We then determined which cell types display the regulator signature for each </w:t>
      </w:r>
      <w:r w:rsidR="000A53B9">
        <w:t>patient</w:t>
      </w:r>
      <w:r w:rsidR="008E0FA8">
        <w:t xml:space="preserve">. </w:t>
      </w:r>
      <w:r w:rsidR="003D6F6B">
        <w:t>As with PBMCs,</w:t>
      </w:r>
      <w:r w:rsidR="00C46C4E">
        <w:t xml:space="preserve"> distribution of cell types was highly variable among </w:t>
      </w:r>
      <w:r w:rsidR="00A92483">
        <w:t xml:space="preserve">RA </w:t>
      </w:r>
      <w:r w:rsidR="003F6700">
        <w:t>samples</w:t>
      </w:r>
      <w:r w:rsidR="008E0FA8">
        <w:t xml:space="preserve"> (</w:t>
      </w:r>
      <w:r w:rsidR="008E0FA8">
        <w:rPr>
          <w:b/>
        </w:rPr>
        <w:t xml:space="preserve">Fig. </w:t>
      </w:r>
      <w:r w:rsidR="001160A5">
        <w:rPr>
          <w:b/>
        </w:rPr>
        <w:t>6C</w:t>
      </w:r>
      <w:r w:rsidR="008E0FA8">
        <w:t>)</w:t>
      </w:r>
      <w:r w:rsidR="00C46C4E">
        <w:t xml:space="preserve">. In some cases, </w:t>
      </w:r>
      <w:r w:rsidR="00B74928">
        <w:t>one dominant</w:t>
      </w:r>
      <w:r w:rsidR="00C46C4E">
        <w:t xml:space="preserve"> cell type was identified for an individual participant</w:t>
      </w:r>
      <w:r w:rsidR="00B74928">
        <w:t xml:space="preserve">, </w:t>
      </w:r>
      <w:r w:rsidR="003D6F6B">
        <w:t>such as</w:t>
      </w:r>
      <w:r w:rsidR="00B74928">
        <w:t xml:space="preserve"> monocytes in </w:t>
      </w:r>
      <w:r w:rsidR="00C307DD">
        <w:t>sample</w:t>
      </w:r>
      <w:r w:rsidR="00B74928">
        <w:t xml:space="preserve"> BRI-456,</w:t>
      </w:r>
      <w:r w:rsidR="00C46C4E">
        <w:t xml:space="preserve"> while in others there were multiple cell types</w:t>
      </w:r>
      <w:r w:rsidR="00B74928">
        <w:t xml:space="preserve">, </w:t>
      </w:r>
      <w:r w:rsidR="003D6F6B">
        <w:t>such as</w:t>
      </w:r>
      <w:r w:rsidR="00C46C4E">
        <w:t xml:space="preserve"> instance, </w:t>
      </w:r>
      <w:r w:rsidR="00B74928">
        <w:t>BRI-552</w:t>
      </w:r>
      <w:r w:rsidR="003D6F6B">
        <w:t>,</w:t>
      </w:r>
      <w:r w:rsidR="00C46C4E">
        <w:t xml:space="preserve"> </w:t>
      </w:r>
      <w:r w:rsidR="001B6A0B">
        <w:t xml:space="preserve">displayed </w:t>
      </w:r>
      <w:r w:rsidR="00B74928">
        <w:t>expression</w:t>
      </w:r>
      <w:r w:rsidR="001B6A0B">
        <w:t xml:space="preserve"> </w:t>
      </w:r>
      <w:r w:rsidR="00B74928">
        <w:t>across</w:t>
      </w:r>
      <w:r w:rsidR="00C46C4E">
        <w:t xml:space="preserve"> all the cell types. </w:t>
      </w:r>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75" w:name="_4d34og8" w:colFirst="0" w:colLast="0"/>
      <w:bookmarkEnd w:id="75"/>
      <w:commentRangeStart w:id="76"/>
      <w:r>
        <w:t>Discussion</w:t>
      </w:r>
      <w:commentRangeEnd w:id="76"/>
      <w:r w:rsidR="001A1344">
        <w:rPr>
          <w:rStyle w:val="CommentReference"/>
          <w:b w:val="0"/>
        </w:rPr>
        <w:commentReference w:id="76"/>
      </w:r>
    </w:p>
    <w:p w14:paraId="5187590C" w14:textId="0DEDD85B" w:rsidR="006F371C" w:rsidRDefault="003C3B5E">
      <w:pPr>
        <w:spacing w:line="360" w:lineRule="auto"/>
      </w:pPr>
      <w:r>
        <w:t>Our study provides compelling evidence that individuals with those at elevated risk for developing RA</w:t>
      </w:r>
      <w:r w:rsidR="001A1344">
        <w:t xml:space="preserve"> and even early RA</w:t>
      </w:r>
      <w:r>
        <w:t xml:space="preserve"> exhibit </w:t>
      </w:r>
      <w:r w:rsidR="001A1344">
        <w:t xml:space="preserve">consistent </w:t>
      </w:r>
      <w:r>
        <w:t xml:space="preserve">TF signatures in peripheral blood immune cells. These signatures, which involve pathways implicated in disease pathogenesis, could </w:t>
      </w:r>
      <w:r>
        <w:lastRenderedPageBreak/>
        <w:t xml:space="preserve">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r w:rsidR="006E2922">
        <w:t>Serum protein levels for key genes in the TF pathways were also elevated and provide biologic confirmation of the transcriptome data.</w:t>
      </w:r>
    </w:p>
    <w:p w14:paraId="50700457" w14:textId="77777777" w:rsidR="006F371C" w:rsidRDefault="006F371C">
      <w:pPr>
        <w:spacing w:line="360" w:lineRule="auto"/>
      </w:pPr>
    </w:p>
    <w:p w14:paraId="21D0E594" w14:textId="2395B500" w:rsidR="006F371C" w:rsidRDefault="003C3B5E">
      <w:pPr>
        <w:spacing w:line="360" w:lineRule="auto"/>
      </w:pPr>
      <w:r>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r w:rsidR="00773B62">
        <w:t xml:space="preserve">eventually the </w:t>
      </w:r>
      <w:r>
        <w:t xml:space="preserve">perpetuation of RA. By </w:t>
      </w:r>
      <w:del w:id="77" w:author="Liu, Cong" w:date="2025-02-12T10:03:00Z" w16du:dateUtc="2025-02-12T02:03:00Z">
        <w:r w:rsidDel="00FA25F1">
          <w:delText xml:space="preserve">analyzing cellular signaling network and </w:delText>
        </w:r>
      </w:del>
      <w:r>
        <w:t xml:space="preserve">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w:t>
      </w:r>
      <w:ins w:id="78" w:author="Liu, Cong" w:date="2025-02-12T10:06:00Z" w16du:dateUtc="2025-02-12T02:06:00Z">
        <w:r w:rsidR="00FA25F1">
          <w:t xml:space="preserve">Analysis on cellular signaling network further confirmed that </w:t>
        </w:r>
      </w:ins>
      <w:del w:id="79" w:author="Liu, Cong" w:date="2025-02-12T10:07:00Z" w16du:dateUtc="2025-02-12T02:07:00Z">
        <w:r w:rsidDel="00FA25F1">
          <w:delText xml:space="preserve">Based on these observations, we propose that </w:delText>
        </w:r>
      </w:del>
      <w:r>
        <w:t xml:space="preserve">the responding cells responsible for transition are agnostic about which cell provides the signal </w:t>
      </w:r>
      <w:proofErr w:type="gramStart"/>
      <w:r>
        <w:t>as long as</w:t>
      </w:r>
      <w:proofErr w:type="gramEnd"/>
      <w:r>
        <w:t xml:space="preserve"> the receiving pathogenic cell has access to them. </w:t>
      </w:r>
    </w:p>
    <w:p w14:paraId="4A5B6B39" w14:textId="77777777" w:rsidR="006F371C" w:rsidRDefault="006F371C">
      <w:pPr>
        <w:spacing w:line="360" w:lineRule="auto"/>
      </w:pPr>
    </w:p>
    <w:p w14:paraId="302D43B2" w14:textId="19649169" w:rsidR="006F371C" w:rsidRDefault="003C3B5E">
      <w:pPr>
        <w:spacing w:line="360" w:lineRule="auto"/>
      </w:pPr>
      <w:r>
        <w:t xml:space="preserve">While the </w:t>
      </w:r>
      <w:r w:rsidR="00D97B49">
        <w:t xml:space="preserve">blood </w:t>
      </w:r>
      <w:r>
        <w:t>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r w:rsidR="00EB697A">
        <w:fldChar w:fldCharType="begin"/>
      </w:r>
      <w:r w:rsidR="003B593D">
        <w:instrText xml:space="preserve"> ADDIN ZOTERO_ITEM CSL_CITATION {"citationID":"sXml21vy","properties":{"formattedCitation":"\\super 1,27\\uc0\\u8211{}29\\nosupersub{}","plainCitation":"1,27–29","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S"}],"issued":{"date-parts":[["2023",2]]}}},{"id":69,"uris":["http://zotero.org/users/local/JZClHNIm/items/RHAGV9DK","http://zotero.org/users/16227889/items/RHAGV9DK"],"itemData":{"id":69,"type":"article-journal","abstract":"At 24 weeks, a single course of rituximab with concomitant MTX therapy provided significant and clinically meaningful improvements in disease activity in patients with active, longstanding RA who had an inadequate response to 1 or more anti-TNF therapies.","container-title":"Arthritis Rheum.","issue":"9","note":"publisher: Arthritis Rheum","page":"2793–2806","title":"Rituximab for rheumatoid arthritis refractory to anti-tumor necrosis factor therapy: Results of a multicenter, randomized, double-blind, placebo-controlled, phase III trial evaluating primary efficacy and safety at twenty-four weeks","volume":"54","author":[{"family":"Cohen","given":"S B"},{"family":"Emery","given":"P"},{"family":"Greenwald","given":"M W"},{"family":"Dougados","given":"M"},{"family":"Furie","given":"R A"},{"family":"Genovese","given":"M C"},{"family":"Keystone","given":"E C"},{"family":"Loveless","given":"J E"},{"family":"Burmester","given":"G R"},{"family":"Cravets","given":"M W"},{"family":"Hessey","given":"E W"},{"family":"Shaw","given":"T"},{"family":"Totoritis","given":"M C"}],"issued":{"date-parts":[["2006",9]]}}},{"id":40,"uris":["http://zotero.org/users/local/JZClHNIm/items/ZH5WH3RY","http://zotero.org/users/16227889/items/ZH5WH3RY"],"itemData":{"id":40,"type":"article-journal","abstract":"Background A substantial number of patients with rheumatoid arthritis have an inadequate or unsustained response to tumor necrosis factor α (TNF-α) inhibitors. We conducted a randomized, double-bli...","container-title":"New England Journal of Medicine","issue":"11","language":"en","note":"publisher: Massachusetts Medical Society","page":"1114–1123","title":"Abatacept for Rheumatoid Arthritis Refractory to Tumor Necrosis Factor α Inhibition","volume":"353","author":[{"family":"Genovese","given":"Mark C"},{"family":"Becker","given":"Jean-Claude"},{"family":"Schiff","given":"Michael"},{"family":"Luggen","given":"Michael"},{"family":"Sherrer","given":"Yvonne"},{"family":"Kremer","given":"Joel"},{"family":"Birbara","given":"Charles"},{"family":"Box","given":"Jane"},{"family":"Natarajan","given":"Kannan"},{"family":"Nuamah","given":"Isaac"},{"family":"Li","given":"Tracy"},{"family":"Aranda","given":"Richard"},{"family":"Hagerty","given":"David T"},{"family":"Dougados","given":"Maxime"}],"issued":{"date-parts":[["2005",9]]}}},{"id":18,"uris":["http://zotero.org/users/local/JZClHNIm/items/FRBN3R9W","http://zotero.org/users/16227889/items/FRBN3R9W"],"itemData":{"id":18,"type":"article-journal","abstract":"Significant recent progress in understanding rheumatoid arthritis (RA) pathogenesis has led to improved treatment and quality of life. The introductio…","container-title":"Immunity","issue":"12","note":"publisher: Cell Press","page":"2255–2270","title":"The pathogenesis of rheumatoid arthritis","volume":"55","author":[{"literal":"Stefana Alivernini, Gary S Firestein, Iain B Mclnnes"}],"issued":{"date-parts":[["2022",12]]}}}],"schema":"https://github.com/citation-style-language/schema/raw/master/csl-citation.json"} </w:instrText>
      </w:r>
      <w:r w:rsidR="00EB697A">
        <w:fldChar w:fldCharType="separate"/>
      </w:r>
      <w:r w:rsidR="00D17F1E" w:rsidRPr="003E257F">
        <w:rPr>
          <w:vertAlign w:val="superscript"/>
        </w:rPr>
        <w:t>1,27–29</w:t>
      </w:r>
      <w:r w:rsidR="00EB697A">
        <w:fldChar w:fldCharType="end"/>
      </w:r>
      <w:r>
        <w:t xml:space="preserve">. In other words, the clinical responses could depend on which cell types express the pathogenic genes, such as B cells (rituximab) or CD4 T cells (abatacept) or the specific signal received by the receiver cells (e.g., </w:t>
      </w:r>
      <w:commentRangeStart w:id="80"/>
      <w:r w:rsidRPr="003E257F">
        <w:rPr>
          <w:i/>
          <w:iCs/>
        </w:rPr>
        <w:t>TGF</w:t>
      </w:r>
      <w:r w:rsidR="006637C1" w:rsidRPr="003E257F">
        <w:rPr>
          <w:i/>
          <w:iCs/>
        </w:rPr>
        <w:t>B1</w:t>
      </w:r>
      <w:r>
        <w:t xml:space="preserve"> </w:t>
      </w:r>
      <w:commentRangeEnd w:id="80"/>
      <w:r w:rsidR="00166BD0">
        <w:rPr>
          <w:rStyle w:val="CommentReference"/>
        </w:rPr>
        <w:commentReference w:id="80"/>
      </w:r>
      <w:r>
        <w:t xml:space="preserve">or </w:t>
      </w:r>
      <w:r w:rsidRPr="003E257F">
        <w:rPr>
          <w:i/>
          <w:iCs/>
        </w:rPr>
        <w:t>IL16</w:t>
      </w:r>
      <w:r>
        <w:t xml:space="preserve">). </w:t>
      </w:r>
    </w:p>
    <w:p w14:paraId="3EC596CB" w14:textId="77777777" w:rsidR="00430320" w:rsidRDefault="00430320">
      <w:pPr>
        <w:spacing w:line="360" w:lineRule="auto"/>
      </w:pPr>
    </w:p>
    <w:p w14:paraId="2113FFBC" w14:textId="06B1706B" w:rsidR="00430320" w:rsidRDefault="00430320" w:rsidP="00430320">
      <w:pPr>
        <w:spacing w:line="360" w:lineRule="auto"/>
      </w:pPr>
      <w:commentRangeStart w:id="81"/>
      <w:r>
        <w:lastRenderedPageBreak/>
        <w:t xml:space="preserve">Our </w:t>
      </w:r>
      <w:commentRangeEnd w:id="81"/>
      <w:r>
        <w:rPr>
          <w:rStyle w:val="CommentReference"/>
        </w:rPr>
        <w:commentReference w:id="81"/>
      </w:r>
      <w:r>
        <w:t>study was unique in that it integrated transcriptome and chromatin accessibility data to reveal pathways that would have been missed by transcriptome-only analysis</w:t>
      </w:r>
      <w:r w:rsidR="00EB697A">
        <w:fldChar w:fldCharType="begin"/>
      </w:r>
      <w:r w:rsidR="003B593D">
        <w:instrText xml:space="preserve"> ADDIN ZOTERO_ITEM CSL_CITATION {"citationID":"I8b52Gus","properties":{"formattedCitation":"\\super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EB697A">
        <w:fldChar w:fldCharType="separate"/>
      </w:r>
      <w:r w:rsidR="00D17F1E" w:rsidRPr="003E257F">
        <w:rPr>
          <w:vertAlign w:val="superscript"/>
        </w:rPr>
        <w:t>30</w:t>
      </w:r>
      <w:r w:rsidR="00EB697A">
        <w:fldChar w:fldCharType="end"/>
      </w:r>
      <w:r>
        <w:t xml:space="preserve">.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 </w:t>
      </w:r>
    </w:p>
    <w:p w14:paraId="538AE346" w14:textId="77777777" w:rsidR="006F371C" w:rsidRDefault="006F371C">
      <w:pPr>
        <w:spacing w:line="360" w:lineRule="auto"/>
      </w:pPr>
    </w:p>
    <w:p w14:paraId="0A361884" w14:textId="25D80BB5" w:rsidR="007876CC" w:rsidRDefault="003C4A10" w:rsidP="00A2091F">
      <w:pPr>
        <w:spacing w:line="360" w:lineRule="auto"/>
      </w:pPr>
      <w:r>
        <w:t>While p</w:t>
      </w:r>
      <w:r w:rsidR="00A2091F">
        <w:t xml:space="preserve">revious studies </w:t>
      </w:r>
      <w:r>
        <w:t>have</w:t>
      </w:r>
      <w:r w:rsidR="00A2091F">
        <w:t xml:space="preserve"> </w:t>
      </w:r>
      <w:r>
        <w:t>predominantly</w:t>
      </w:r>
      <w:r w:rsidR="00A2091F">
        <w:t xml:space="preserve"> </w:t>
      </w:r>
      <w:r w:rsidR="00E76B9A">
        <w:t>focused</w:t>
      </w:r>
      <w:r w:rsidR="00A2091F">
        <w:t xml:space="preserve"> on established RA synovium</w:t>
      </w:r>
      <w:r w:rsidR="00246D06">
        <w:t xml:space="preserve"> or the transcriptome peripheral blood in at-risk individuals</w:t>
      </w:r>
      <w:r w:rsidR="00EB697A">
        <w:fldChar w:fldCharType="begin"/>
      </w:r>
      <w:r w:rsidR="003B593D">
        <w:instrText xml:space="preserve"> ADDIN ZOTERO_ITEM CSL_CITATION {"citationID":"8P3AF2aa","properties":{"formattedCitation":"\\super 9\\uc0\\u8211{}11,31,32\\nosupersub{}","plainCitation":"9–11,31,32","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B."},{"family":"Raychaudhuri","given":"Soumya"}],"issued":{"date-parts":[["2023",11]]}}},{"id":6,"uris":["http://zotero.org/users/local/JZClHNIm/items/PC8AGUHU","http://zotero.org/users/16227889/items/PC8AGUHU"],"itemData":{"id":6,"type":"article-journal","abstract":"Rheumatoid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w:instrText>
      </w:r>
      <w:r w:rsidR="003B593D">
        <w:rPr>
          <w:rFonts w:hint="eastAsia"/>
        </w:rPr>
        <w:instrText xml:space="preserve">luding an IFN-induced transmembrane 3-overexpressing (IFITM3-overexpressing) IFN-activated monocyte subset. We observed an increase in CD4+ T effector memory cells in patients with moderate-high disease activity (DAS28-CRP </w:instrText>
      </w:r>
      <w:r w:rsidR="003B593D">
        <w:rPr>
          <w:rFonts w:hint="eastAsia"/>
        </w:rPr>
        <w:instrText>≥</w:instrText>
      </w:r>
      <w:r w:rsidR="003B593D">
        <w:rPr>
          <w:rFonts w:hint="eastAsia"/>
        </w:rPr>
        <w:instrText xml:space="preserve"> 3.2) and a decrease in nonclas</w:instrText>
      </w:r>
      <w:r w:rsidR="003B593D">
        <w:instrText xml:space="preserve">sical monocytes in patients with low disease activity or remission (DAS28-CRP &lt; 3.2). 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A."},{"family":"Zhang","given":"Fan"}],"issued":{"date-parts":[["2023",7,4]]}}}],"schema":"https://github.com/citation-style-language/schema/raw/master/csl-citation.json"} </w:instrText>
      </w:r>
      <w:r w:rsidR="00EB697A">
        <w:fldChar w:fldCharType="separate"/>
      </w:r>
      <w:r w:rsidR="00D17F1E" w:rsidRPr="003E257F">
        <w:rPr>
          <w:vertAlign w:val="superscript"/>
        </w:rPr>
        <w:t>9–11,31,32</w:t>
      </w:r>
      <w:r w:rsidR="00EB697A">
        <w:fldChar w:fldCharType="end"/>
      </w:r>
      <w:r>
        <w:t xml:space="preserve">, </w:t>
      </w:r>
      <w:r w:rsidR="00A2091F">
        <w:t xml:space="preserve">our study </w:t>
      </w:r>
      <w:r>
        <w:t>explored</w:t>
      </w:r>
      <w:r w:rsidR="00A2091F">
        <w:t xml:space="preserve"> </w:t>
      </w:r>
      <w:r w:rsidR="00246D06">
        <w:t xml:space="preserve">and integrated transcriptome and chromatin accessibility in </w:t>
      </w:r>
      <w:r w:rsidR="00A2091F">
        <w:t>PBMCs</w:t>
      </w:r>
      <w:r w:rsidR="00246D06">
        <w:t xml:space="preserve"> from at-risk individuals</w:t>
      </w:r>
      <w:r w:rsidR="00A2091F">
        <w:t xml:space="preserve">. </w:t>
      </w:r>
      <w:r w:rsidR="00246D06">
        <w:t>Perhaps most interesting, many of the pathways and genes that we discovered in at-risk individuals have also been observed in synovial tissue cells, especially</w:t>
      </w:r>
      <w:r w:rsidR="00A2091F">
        <w:t xml:space="preserve"> </w:t>
      </w:r>
      <w:r>
        <w:t>with</w:t>
      </w:r>
      <w:r w:rsidR="00A2091F">
        <w:t xml:space="preserve">in </w:t>
      </w:r>
      <w:r w:rsidR="00246D06">
        <w:t>certain</w:t>
      </w:r>
      <w:r w:rsidR="00A2091F">
        <w:t xml:space="preserve"> T cell clusters. For instance, CCL5</w:t>
      </w:r>
      <w:r w:rsidR="00F615E8">
        <w:t xml:space="preserve">, </w:t>
      </w:r>
      <w:r w:rsidR="00A2091F">
        <w:t xml:space="preserve">identified as </w:t>
      </w:r>
      <w:r w:rsidR="00F615E8">
        <w:t>a key player</w:t>
      </w:r>
      <w:r w:rsidR="00A2091F">
        <w:t xml:space="preserve"> in both communication pathway and </w:t>
      </w:r>
      <w:r w:rsidR="00D03CEB">
        <w:t xml:space="preserve">a </w:t>
      </w:r>
      <w:r w:rsidR="00A2091F">
        <w:t>top pathogenic gene in our study</w:t>
      </w:r>
      <w:r w:rsidR="00F615E8">
        <w:t>,</w:t>
      </w:r>
      <w:r w:rsidR="00A2091F">
        <w:t xml:space="preserve"> </w:t>
      </w:r>
      <w:r w:rsidR="00D03CEB">
        <w:t>is also</w:t>
      </w:r>
      <w:r w:rsidR="00F615E8">
        <w:t xml:space="preserve"> a</w:t>
      </w:r>
      <w:r w:rsidR="00A2091F">
        <w:t xml:space="preserve"> top maker gene of CD8+ GZMK+ memory cluster</w:t>
      </w:r>
      <w:r w:rsidR="00202893">
        <w:t>s</w:t>
      </w:r>
      <w:r w:rsidR="00A2091F">
        <w:t xml:space="preserve"> in </w:t>
      </w:r>
      <w:r w:rsidR="00202893">
        <w:t xml:space="preserve">RA </w:t>
      </w:r>
      <w:r w:rsidR="00A2091F">
        <w:t>synovial tissue</w:t>
      </w:r>
      <w:r w:rsidR="00F615E8">
        <w:t>s</w:t>
      </w:r>
      <w:r w:rsidR="009C71E7">
        <w:fldChar w:fldCharType="begin"/>
      </w:r>
      <w:r w:rsidR="003B593D">
        <w:instrText xml:space="preserve"> ADDIN ZOTERO_ITEM CSL_CITATION {"citationID":"maDnUaSf","properties":{"formattedCitation":"\\super 9,11\\nosupersub{}","plainCitation":"9,11","noteIndex":0},"citationItems":[{"id":11,"uris":["http://zotero.org/users/local/JZClHNIm/items/6RBF4GLL","http://zotero.org/users/16227889/items/6RBF4GLL"],"itemData":{"id":11,"type":"article-journal","abstract":"Synovial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r w:rsidR="009C71E7" w:rsidRPr="003E257F">
        <w:rPr>
          <w:vertAlign w:val="superscript"/>
        </w:rPr>
        <w:t>9,11</w:t>
      </w:r>
      <w:r w:rsidR="009C71E7">
        <w:fldChar w:fldCharType="end"/>
      </w:r>
      <w:commentRangeStart w:id="82"/>
      <w:commentRangeEnd w:id="82"/>
      <w:r w:rsidR="00E76B9A">
        <w:rPr>
          <w:rStyle w:val="CommentReference"/>
        </w:rPr>
        <w:commentReference w:id="82"/>
      </w:r>
      <w:r w:rsidR="00EF4064">
        <w:t xml:space="preserve">. </w:t>
      </w:r>
      <w:r w:rsidR="00F615E8">
        <w:t>Our findings also corroborate previous research in highlighting the importance of s</w:t>
      </w:r>
      <w:r w:rsidR="004569C3">
        <w:t xml:space="preserve">everal other chemokines including CCL4, CCL4L2, CCL3, XCL1, and XCL2. </w:t>
      </w:r>
      <w:r w:rsidR="00F615E8">
        <w:t xml:space="preserve">Furthermore, </w:t>
      </w:r>
      <w:r w:rsidR="00DC3E0A">
        <w:t>TNFSF9 and IFNG</w:t>
      </w:r>
      <w:r w:rsidR="00121988">
        <w:t xml:space="preserve">, which </w:t>
      </w:r>
      <w:r w:rsidR="00F615E8">
        <w:t>emerged</w:t>
      </w:r>
      <w:r w:rsidR="00121988">
        <w:t xml:space="preserve"> as top predictor</w:t>
      </w:r>
      <w:r w:rsidR="00DC3E0A">
        <w:t>s</w:t>
      </w:r>
      <w:r w:rsidR="004569C3">
        <w:t xml:space="preserve"> </w:t>
      </w:r>
      <w:r w:rsidR="00F615E8">
        <w:t>in our</w:t>
      </w:r>
      <w:r w:rsidR="004569C3">
        <w:t xml:space="preserve"> model</w:t>
      </w:r>
      <w:r w:rsidR="00121988">
        <w:t xml:space="preserve">, </w:t>
      </w:r>
      <w:r w:rsidR="001E2EB7">
        <w:t>are also noted</w:t>
      </w:r>
      <w:r w:rsidR="00F615E8">
        <w:t xml:space="preserve"> </w:t>
      </w:r>
      <w:r w:rsidR="00DC3E0A">
        <w:t xml:space="preserve">in CD4 T cells </w:t>
      </w:r>
      <w:r w:rsidR="00202893">
        <w:t>isolated from</w:t>
      </w:r>
      <w:r w:rsidR="00DC3E0A">
        <w:t xml:space="preserve"> established RA synovium</w:t>
      </w:r>
      <w:r w:rsidR="009C71E7">
        <w:fldChar w:fldCharType="begin"/>
      </w:r>
      <w:r w:rsidR="003B593D">
        <w:instrText xml:space="preserve"> ADDIN ZOTERO_ITEM CSL_CITATION {"citationID":"S1YmQNhZ","properties":{"formattedCitation":"\\super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r w:rsidR="009C71E7" w:rsidRPr="003E257F">
        <w:rPr>
          <w:vertAlign w:val="superscript"/>
        </w:rPr>
        <w:t>11</w:t>
      </w:r>
      <w:r w:rsidR="009C71E7">
        <w:fldChar w:fldCharType="end"/>
      </w:r>
      <w:r w:rsidR="00DC3E0A">
        <w:t xml:space="preserve">. </w:t>
      </w:r>
      <w:r w:rsidR="007876CC" w:rsidRPr="00F615E8">
        <w:t xml:space="preserve">The </w:t>
      </w:r>
      <w:r w:rsidR="007876CC">
        <w:t>concordance</w:t>
      </w:r>
      <w:r w:rsidR="007876CC" w:rsidRPr="00F615E8">
        <w:t xml:space="preserve"> between our pre-RA PBMC and established RA synovium data suggest </w:t>
      </w:r>
      <w:r w:rsidR="007876CC">
        <w:t xml:space="preserve">that blood sampling is relevant to synovial mechanisms and that </w:t>
      </w:r>
      <w:r w:rsidR="007876CC" w:rsidRPr="00F615E8">
        <w:t xml:space="preserve">potential early biomarkers </w:t>
      </w:r>
      <w:r w:rsidR="007876CC">
        <w:t>or patient stratification is feasible using PBMCs</w:t>
      </w:r>
      <w:r w:rsidR="007876CC" w:rsidRPr="00F615E8">
        <w:t>.</w:t>
      </w:r>
    </w:p>
    <w:p w14:paraId="5EDA8E92" w14:textId="77777777" w:rsidR="00430320" w:rsidRDefault="00430320" w:rsidP="00A2091F">
      <w:pPr>
        <w:spacing w:line="360" w:lineRule="auto"/>
      </w:pPr>
    </w:p>
    <w:p w14:paraId="677738A4" w14:textId="16E1D595" w:rsidR="002E4C95" w:rsidRDefault="007876CC">
      <w:pPr>
        <w:spacing w:line="360" w:lineRule="auto"/>
      </w:pPr>
      <w:r>
        <w:t>The primary findings in other analyses of peripheral blood</w:t>
      </w:r>
      <w:r w:rsidR="00610A8F">
        <w:t xml:space="preserve"> cells</w:t>
      </w:r>
      <w:r>
        <w:t xml:space="preserve"> in at-risk individuals focus</w:t>
      </w:r>
      <w:r w:rsidR="00430320">
        <w:t>ed</w:t>
      </w:r>
      <w:r>
        <w:t xml:space="preserve"> on CD4+ T naïve cells or CCR2+ CD4+ T cells</w:t>
      </w:r>
      <w:r w:rsidR="009C71E7">
        <w:fldChar w:fldCharType="begin"/>
      </w:r>
      <w:r w:rsidR="003B593D">
        <w:instrText xml:space="preserve"> ADDIN ZOTERO_ITEM CSL_CITATION {"citationID":"zAkBBDhE","properties":{"formattedCitation":"\\super 32,33\\nosupersub{}","plainCitation":"32,33","noteIndex":0},"citationItems":[{"id":3,"uris":["http://zotero.org/users/local/JZClHNIm/items/D6RM3F9E","http://zotero.org/users/16227889/items/D6RM3F9E"],"itemData":{"id":3,"type":"article-journal","abstract":"Rheumatoid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A."},{"family":"Zhang","given":"Fan"}],"issued":{"date-parts":[["2023",7,4]]}}},{"id":2,"uris":["http://zotero.org/users/local/JZClHNIm/items/NE8KMQ58","http://zotero.org/users/16227889/items/NE8KMQ58"],"itemData":{"id":2,"type":"article","abstract":"Abstract\n          \n            Some autoimmune diseases, including rheumatoid arthritis (RA), are preceded by a critical subclinical phase of disease activity. Proactive clinical management is hampered by a lack of biological understanding of this subclinical ‘at-risk’ state and the changes underlying disease development. In a cross-sectional and longitudinal multi-omics study of peripheral immunity in the autoantibody-positive at-risk for RA period, we identified systemic inflammation, proinflammatory-skewed B cells, expanded Tfh17-like cells, epigenetic bias in naive T cells, TNF+IL1B+ monocytes resembling a synovial macrophage population, and CD4 T cell transcriptional features resembling those suppressed by abatacept (CTLA4-Ig) in RA patients. Our findings characterize pathogenesis prior to clinical diagnosis and suggest the at-risk state exhibits substantial immune alterations that could potentially be targeted for early intervention to delay or prevent autoimmunity. We provide a suite of tools at\n            https://apps.allenimmunology.org/aifi/insights/ra-progression/\n            to facilitate exploration and enhance accessibility of this extensive dataset.\n          \n          \n            One Sentence Summary\n            ACPA+ at-risk individuals show RA-like inflammation and multi-compartment immune dysregulation during transition to clinically active RA","DOI":"10.1101/2024.10.25.620344","language":"en","license":"http://creativecommons.org/licenses/by-nc-nd/4.0/","source":"Immunology","title":"Systemic inflammation and lymphocyte activation precede rheumatoid arthritis","URL":"http://biorxiv.org/lookup/doi/10.1101/2024.10.25.620344","author":[{"family":"He","given":"Ziyuan"},{"family":"Glass","given":"Marla C."},{"family":"Venkatesan","given":"Pravina"},{"family":"Feser","given":"Marie L."},{"family":"Lazaro","given":"Leander"},{"family":"Okada","given":"Lauren Y."},{"family":"Tran","given":"Nhung T. T."},{"family":"He","given":"Yudong D."},{"family":"Rachid Zaim","given":"Samir"},{"family":"Bennett","given":"Christy E."},{"family":"Ravisankar","given":"Padmapriyadarshini"},{"family":"Dornisch","given":"Elisabeth M."},{"family":"Arishi","given":"Najeeb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ryn"},{"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A."}],"accessed":{"date-parts":[["2025",1,9]]},"issued":{"date-parts":[["2024",10,30]]}}}],"schema":"https://github.com/citation-style-language/schema/raw/master/csl-citation.json"} </w:instrText>
      </w:r>
      <w:r w:rsidR="009C71E7">
        <w:fldChar w:fldCharType="separate"/>
      </w:r>
      <w:r w:rsidR="00D17F1E" w:rsidRPr="003E257F">
        <w:rPr>
          <w:vertAlign w:val="superscript"/>
        </w:rPr>
        <w:t>32,33</w:t>
      </w:r>
      <w:r w:rsidR="009C71E7">
        <w:fldChar w:fldCharType="end"/>
      </w:r>
      <w:r>
        <w:t xml:space="preserve">. </w:t>
      </w:r>
      <w:r w:rsidR="00D63CDE">
        <w:t xml:space="preserve">However, a preponderance of a single pathogenic cell type </w:t>
      </w:r>
      <w:r w:rsidR="008560C2">
        <w:t>would</w:t>
      </w:r>
      <w:r w:rsidR="00D63CDE">
        <w:t xml:space="preserve"> not explain the diversity of responses to targeted agents like abatacept</w:t>
      </w:r>
      <w:r w:rsidR="00D70410">
        <w:t xml:space="preserve"> or even anti-CD4 </w:t>
      </w:r>
      <w:commentRangeStart w:id="83"/>
      <w:r w:rsidR="00D70410">
        <w:t>antibodies</w:t>
      </w:r>
      <w:commentRangeEnd w:id="83"/>
      <w:r w:rsidR="00D70410">
        <w:rPr>
          <w:rStyle w:val="CommentReference"/>
        </w:rPr>
        <w:commentReference w:id="83"/>
      </w:r>
      <w:r w:rsidR="002D18D0">
        <w:fldChar w:fldCharType="begin"/>
      </w:r>
      <w:r w:rsidR="003B593D">
        <w:instrText xml:space="preserve"> ADDIN ZOTERO_ITEM CSL_CITATION {"citationID":"XCwLeQdm","properties":{"formattedCitation":"\\super 34\\nosupersub{}","plainCitation":"34","noteIndex":0},"citationItems":[{"id":1,"uris":["http://zotero.org/users/local/JZClHNIm/items/8AHCKCY9","http://zotero.org/users/16227889/items/8AHCKCY9"],"itemData":{"id":1,"type":"article-journal","abstract":"OBJECTIVE: To evaluate the clinical response to and safety of single and repeat doses of a chimeric anti-CD4 monoclonal antibody, cM-T412, in patients with rheumatoid arthritis (RA) concomitantly treated with a stable regimen of low-dose methotrexate.\nMETHODS: Sixty-four patients with refractory RA, who were already receiving stable doses of methotrexate, were randomized into a multicenter, double-blind, placebo-controlled trial to receive 3 monthly treatments with either a placebo, or 5, 10, or 50 mg cM-T412, given intravenously.\nRESULTS: Using &gt; or = 50% improvement in swollen joint counts as a criterion for clinical response, 13%, 13%, 18%, and 13% of patients receiving 50, 10, or 5 mg cM-T412, or the placebo, respectively, exhibited a clinical response at 3 months of therapy. Using &gt; or = 50% improvement in tender joint counts as a measure of clinical efficacy at 3 months, 19%, 13%, 12%, and 6% of patients receiving 50, 10, or 5 mg cM-T412, or the placebo, respectively, exhibited a clinical response. \"Flu-like\" symptoms (fever, chills, rigor) within 24 hours of the infusion occurred more frequently in the groups receiving 50-mg (29%) and 10-mg (31%) doses of cM-T412 than those receiving 5 mg cM-T412 (12%) or the placebo (13%). Significant CD4+ T cell depletion occurred in the 50-mg group (mean of 353 CD4+ T cells/mm3 at 6 months versus 856 CD4+ T cells/mm3 at baseline). All patients were followed up for 12 months after the final treatment; no opportunistic infectious complications occurred.\nCONCLUSION: Treatment with cM-T412 in this cohort of RA patients who were also taking methotrexate was not associated with clinical efficacy or enhanced toxicity from infectious complications, despite significant peripheral CD4+ T cell depletion.","container-title":"Arthritis and Rheumatism","DOI":"10.1002/art.1780381109","ISSN":"0004-3591","issue":"11","journalAbbreviation":"Arthritis Rheum","language":"eng","note":"PMID: 7488278","page":"1581-1588","source":"PubMed","title":"Double-blind, placebo-controlled multicenter trial using chimeric monoclonal anti-CD4 antibody, cM-T412, in rheumatoid arthritis patients receiving concomitant methotrexate","volume":"38","author":[{"family":"Moreland","given":"L. W."},{"family":"Pratt","given":"P. W."},{"family":"Mayes","given":"M. D."},{"family":"Postlethwaite","given":"A."},{"family":"Weisman","given":"M. H."},{"family":"Schnitzer","given":"T."},{"family":"Lightfoot","given":"R."},{"family":"Calabrese","given":"L."},{"family":"Zelinger","given":"D. J."},{"family":"Woody","given":"J. N."}],"issued":{"date-parts":[["1995",11]]}}}],"schema":"https://github.com/citation-style-language/schema/raw/master/csl-citation.json"} </w:instrText>
      </w:r>
      <w:r w:rsidR="002D18D0">
        <w:fldChar w:fldCharType="separate"/>
      </w:r>
      <w:r w:rsidR="00D17F1E" w:rsidRPr="003E257F">
        <w:rPr>
          <w:vertAlign w:val="superscript"/>
        </w:rPr>
        <w:t>34</w:t>
      </w:r>
      <w:r w:rsidR="002D18D0">
        <w:fldChar w:fldCharType="end"/>
      </w:r>
      <w:r w:rsidR="00D63CDE">
        <w:t>.</w:t>
      </w:r>
      <w:r w:rsidR="006647A1">
        <w:t xml:space="preserve"> </w:t>
      </w:r>
      <w:r w:rsidR="00E438A7">
        <w:t>The same</w:t>
      </w:r>
      <w:r w:rsidR="006647A1">
        <w:t xml:space="preserve"> </w:t>
      </w:r>
      <w:r w:rsidR="00E438A7">
        <w:t xml:space="preserve">cell types </w:t>
      </w:r>
      <w:r w:rsidR="006647A1">
        <w:t xml:space="preserve">are </w:t>
      </w:r>
      <w:r w:rsidR="00E438A7">
        <w:t>identified</w:t>
      </w:r>
      <w:r w:rsidR="006647A1">
        <w:t xml:space="preserve"> in our analysis, but many other</w:t>
      </w:r>
      <w:r w:rsidR="00E438A7">
        <w:t>s were</w:t>
      </w:r>
      <w:r w:rsidR="006647A1">
        <w:t xml:space="preserve"> also </w:t>
      </w:r>
      <w:r w:rsidR="00E438A7">
        <w:t>identified</w:t>
      </w:r>
      <w:r w:rsidR="006647A1">
        <w:t xml:space="preserve"> based on the RA TF signature.</w:t>
      </w:r>
      <w:r w:rsidR="00D63CDE">
        <w:t xml:space="preserve"> </w:t>
      </w:r>
      <w:r w:rsidR="006647A1">
        <w:t>Th</w:t>
      </w:r>
      <w:r w:rsidR="00C010B6">
        <w:t>e ability to discover other potentially pathogenic cells</w:t>
      </w:r>
      <w:r w:rsidR="006647A1">
        <w:t xml:space="preserve"> is likely due to the </w:t>
      </w:r>
      <w:r w:rsidR="00D63CDE">
        <w:t>greater resolution</w:t>
      </w:r>
      <w:r w:rsidR="00430320">
        <w:t xml:space="preserve"> </w:t>
      </w:r>
      <w:r w:rsidR="006647A1">
        <w:t xml:space="preserve">afforded by </w:t>
      </w:r>
      <w:r w:rsidR="00430320">
        <w:t xml:space="preserve">integration of transcriptome and </w:t>
      </w:r>
      <w:r w:rsidR="006647A1">
        <w:t>chromatin</w:t>
      </w:r>
      <w:r w:rsidR="00430320">
        <w:t xml:space="preserve"> accessibility</w:t>
      </w:r>
      <w:r w:rsidR="00C010B6">
        <w:t xml:space="preserve"> and discovering the most relevant TFs. This method also allows</w:t>
      </w:r>
      <w:r w:rsidR="00430320">
        <w:t xml:space="preserve"> </w:t>
      </w:r>
      <w:r w:rsidR="006647A1">
        <w:t>identification of</w:t>
      </w:r>
      <w:r w:rsidR="00D63CDE">
        <w:t xml:space="preserve"> </w:t>
      </w:r>
      <w:r w:rsidR="00C010B6">
        <w:t>distinct</w:t>
      </w:r>
      <w:r w:rsidR="00D63CDE">
        <w:t xml:space="preserve"> patterns of pathogenic cell types </w:t>
      </w:r>
      <w:r w:rsidR="00353E1C">
        <w:t>for</w:t>
      </w:r>
      <w:r w:rsidR="00430320">
        <w:t xml:space="preserve"> each participant. </w:t>
      </w:r>
      <w:r w:rsidR="00693AB0">
        <w:t>This improved resolution confirms our previous observation</w:t>
      </w:r>
      <w:r w:rsidR="00430320">
        <w:t xml:space="preserve"> that combining both technologies markedly increases the ability to distinguish between cell populations and pathways</w:t>
      </w:r>
      <w:r w:rsidR="002D18D0">
        <w:fldChar w:fldCharType="begin"/>
      </w:r>
      <w:r w:rsidR="003B593D">
        <w:instrText xml:space="preserve"> ADDIN ZOTERO_ITEM CSL_CITATION {"citationID":"YdiOG3lv","properties":{"formattedCitation":"\\super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2D18D0">
        <w:fldChar w:fldCharType="separate"/>
      </w:r>
      <w:r w:rsidR="00D17F1E" w:rsidRPr="003E257F">
        <w:rPr>
          <w:vertAlign w:val="superscript"/>
        </w:rPr>
        <w:t>30</w:t>
      </w:r>
      <w:r w:rsidR="002D18D0">
        <w:fldChar w:fldCharType="end"/>
      </w:r>
      <w:r w:rsidR="00430320">
        <w:t xml:space="preserve">. </w:t>
      </w:r>
      <w:r w:rsidR="007C4D47">
        <w:t>CD4+ T cells certainly account for many of the</w:t>
      </w:r>
      <w:r w:rsidR="00693AB0">
        <w:t xml:space="preserve"> clusters in our analysis, but</w:t>
      </w:r>
      <w:r w:rsidR="007C4D47">
        <w:t xml:space="preserve"> B cells, CD8+ T cells, monocytes and NK cells can </w:t>
      </w:r>
      <w:r w:rsidR="00693AB0">
        <w:t>also exhibit</w:t>
      </w:r>
      <w:r w:rsidR="007C4D47">
        <w:t xml:space="preserve"> the signature and produce the same pathogenic </w:t>
      </w:r>
      <w:r w:rsidR="007C4D47">
        <w:lastRenderedPageBreak/>
        <w:t xml:space="preserve">mediators as CD4+ T cells in some participants. </w:t>
      </w:r>
      <w:r w:rsidR="00693AB0">
        <w:t>The</w:t>
      </w:r>
      <w:r w:rsidR="007C4D47">
        <w:t xml:space="preserve"> expanded repertoire of </w:t>
      </w:r>
      <w:r w:rsidR="00693AB0">
        <w:t>disease-associated</w:t>
      </w:r>
      <w:r w:rsidR="007C4D47">
        <w:t xml:space="preserve"> cells likely contributes to variable mechanisms of </w:t>
      </w:r>
      <w:r w:rsidR="00693AB0">
        <w:t>RA</w:t>
      </w:r>
      <w:r w:rsidR="007C4D47">
        <w:t xml:space="preserve">.  </w:t>
      </w:r>
    </w:p>
    <w:p w14:paraId="727A9A64" w14:textId="77777777" w:rsidR="002E4C95" w:rsidDel="00430320" w:rsidRDefault="002E4C95">
      <w:pPr>
        <w:spacing w:line="360" w:lineRule="auto"/>
      </w:pPr>
    </w:p>
    <w:p w14:paraId="103776BC" w14:textId="6705D65A" w:rsidR="006F371C" w:rsidRDefault="006E2922">
      <w:pPr>
        <w:spacing w:line="360" w:lineRule="auto"/>
      </w:pPr>
      <w:r>
        <w:t>P</w:t>
      </w:r>
      <w:r w:rsidR="002E4C95">
        <w:t>articipant-specific patterns of pathogenic cell types were discovered not only in peripheral blood cells in at-risk individuals</w:t>
      </w:r>
      <w:r>
        <w:t xml:space="preserve"> and early RA patients</w:t>
      </w:r>
      <w:r w:rsidR="002E4C95">
        <w:t xml:space="preserve">, but also in synovial tissues in RA patients. Each RA patient has an individualized pattern of cell types expressing the top pathogenic mediators. </w:t>
      </w:r>
      <w:r w:rsidR="003C3B5E">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5063EAC2" w:rsidR="006F371C" w:rsidRDefault="003C3B5E">
      <w:pPr>
        <w:spacing w:line="360" w:lineRule="auto"/>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r w:rsidR="002D18D0">
        <w:fldChar w:fldCharType="begin"/>
      </w:r>
      <w:r w:rsidR="003B593D">
        <w:instrText xml:space="preserve"> ADDIN ZOTERO_ITEM CSL_CITATION {"citationID":"RPOPWIJp","properties":{"formattedCitation":"\\super 35\\nosupersub{}","plainCitation":"35","noteIndex":0},"citationItems":[{"id":35,"uris":["http://zotero.org/users/local/JZClHNIm/items/FGA8H2Y4","http://zotero.org/users/16227889/items/FGA8H2Y4"],"itemData":{"id":35,"type":"article-journal","abstract":"BACKGROUND: DNA methylation leaves a long-term signature of smoking exposure and is one potential mechanism by which tobacco exposure predisposes to adverse health outcomes, such as cancers, osteoporosis, lung, and cardiovascular disorders. METHODS AND RESULTS: To comprehensively determine the association between cigarette smoking and DNA methylation, we conducted a meta-analysis of genome-wide DNA methylation assessed using the Illumina BeadChip 450K array on 15 907 blood-derived DNA samples from participants in 16 cohorts (including 2433 current, 6518 former, and 6956 never smokers). Comparing current versus never smokers, 2623 cytosine-phosphate-guanine sites (CpGs), annotated to 1405 genes, were statistically significantly differentially methylated at Bonferroni threshold of P&lt;1\\times10 (18 760 CpGs at false discovery rate &lt;0.05). Genes annotated to these CpGs were enriched for associations with several smoking-related traits in genome-wide studies including pulmonary function, cancers, inflammatory diseases, and heart disease. Comparing former versus never smokers, 185 of the CpGs that differed between current and never smokers were significant P&lt;1\\times10 (2623 CpGs at false discovery rate &lt;0.05), indicating a pattern of persistent altered methylation, with attenuation, after smoking cessation. Transcriptomic integration identified effects on gene expression at many differentially methylated CpGs. CONCLUSIONS: Cigarette smoking has a broad impact on genome-wide methylation that, at many loci, persists many years after smoking cessation. Many of the differentially methylated genes were novel genes with respect to biological effects of smoking and might represent therapeutic targets for prevention or treatment of tobacco-related diseases. Methylation at these sites could also serve as sensitive and stable biomarkers of lifetime exposure to tobacco smoke.","container-title":"Circ. Cardiovasc. Genet.","issue":"5","language":"en","page":"436–447","title":"Epigenetic Signatures of Cigarette Smoking","volume":"9","author":[{"family":"Joehanes","given":"Roby"},{"family":"Just","given":"Allan C"},{"family":"Marioni","given":"Riccardo E"},{"family":"Pilling","given":"Luke C"},{"family":"Reynolds","given":"Lindsay M"},{"family":"Mandaviya","given":"Pooja R"},{"family":"Guan","given":"Weihua"},{"family":"Xu","given":"Tao"},{"family":"Elks","given":"Cathy E"},{"family":"Aslibekyan","given":"Stella"},{"family":"Moreno-Macias","given":"Hortensia"},{"family":"Smith","given":"Jennifer A"},{"family":"Brody","given":"Jennifer A"},{"family":"Dhingra","given":"Radhika"},{"family":"Yousefi","given":"Paul"},{"family":"Pankow","given":"James S"},{"family":"Kunze","given":"Sonja"},{"family":"Shah","given":"Sonia H"},{"family":"McRae","given":"Allan F"},{"family":"Lohman","given":"Kurt"},{"family":"Sha","given":"Jin"},{"family":"Absher","given":"Devin M"},{"family":"Ferrucci","given":"Luigi"},{"family":"Zhao","given":"Wei"},{"family":"Demerath","given":"Ellen W"},{"family":"Bressler","given":"Jan"},{"family":"Grove","given":"Megan L"},{"family":"Huan","given":"Tianxiao"},{"family":"Liu","given":"Chunyu"},{"family":"Mendelson","given":"Michael M"},{"family":"Yao","given":"Chen"},{"family":"Kiel","given":"Douglas P"},{"family":"Peters","given":"Annette"},{"family":"Wang-Sattler","given":"Rui"},{"family":"Visscher","given":"Peter M"},{"family":"Wray","given":"Naomi R"},{"family":"Starr","given":"John M"},{"family":"Ding","given":"Jingzhong"},{"family":"Rodriguez","given":"Carlos J"},{"family":"Wareham","given":"Nicholas J"},{"family":"Irvin","given":"Marguerite R"},{"family":"Zhi","given":"Degui"},{"family":"Barrdahl","given":"Myrto"},{"family":"Vineis","given":"Paolo"},{"family":"Ambatipudi","given":"Srikant"},{"family":"Uitterlinden","given":"André G"},{"family":"Hofman","given":"Albert"},{"family":"Schwartz","given":"Joel"},{"family":"Colicino","given":"Elena"},{"family":"Hou","given":"Lifang"},{"family":"Vokonas","given":"Pantel S"},{"family":"Hernandez","given":"Dena G"},{"family":"Singleton","given":"Andrew B"},{"family":"Bandinelli","given":"Stefania"},{"family":"Turner","given":"Stephen T"},{"family":"Ware","given":"Erin B"},{"family":"Smith","given":"Alicia K"},{"family":"Klengel","given":"Torsten"},{"family":"Binder","given":"Elisabeth B"},{"family":"Psaty","given":"Bruce M"},{"family":"Taylor","given":"Kent D"},{"family":"Gharib","given":"Sina A"},{"family":"Swenson","given":"Brenton R"},{"family":"Liang","given":"Liming"},{"family":"DeMeo","given":"Dawn L"},{"family":"O'Connor","given":"George T"},{"family":"Herceg","given":"Zdenko"},{"family":"Ressler","given":"Kerry J"},{"family":"Conneely","given":"Karen N"},{"family":"Sotoodehnia","given":"Nona"},{"family":"Kardia","given":"Sharon L R"},{"family":"Melzer","given":"David"},{"family":"Baccarelli","given":"Andrea A"},{"family":"Meurs","given":"Joyce B J","non-dropping-particle":"van"},{"family":"Romieu","given":"Isabelle"},{"family":"Arnett","given":"Donna K"},{"family":"Ong","given":"Ken K"},{"family":"Liu","given":"Yongmei"},{"family":"Waldenberger","given":"Melanie"},{"family":"Deary","given":"Ian J"},{"family":"Fornage","given":"Myriam"},{"family":"Levy","given":"Daniel"},{"family":"London","given":"Stephanie J"}],"issued":{"date-parts":[["2016",10]]}}}],"schema":"https://github.com/citation-style-language/schema/raw/master/csl-citation.json"} </w:instrText>
      </w:r>
      <w:r w:rsidR="002D18D0">
        <w:fldChar w:fldCharType="separate"/>
      </w:r>
      <w:r w:rsidR="00D17F1E" w:rsidRPr="003E257F">
        <w:rPr>
          <w:vertAlign w:val="superscript"/>
        </w:rPr>
        <w:t>35</w:t>
      </w:r>
      <w:r w:rsidR="002D18D0">
        <w:fldChar w:fldCharType="end"/>
      </w:r>
      <w:r>
        <w:t>. We also previously described shared DNA methylation abnormalities in circulating B cells and memory and naive CD4 T cells in the at-risk population</w:t>
      </w:r>
      <w:r w:rsidR="002D18D0">
        <w:fldChar w:fldCharType="begin"/>
      </w:r>
      <w:r w:rsidR="003B593D">
        <w:instrText xml:space="preserve"> ADDIN ZOTERO_ITEM CSL_CITATION {"citationID":"C61ARClv","properties":{"formattedCitation":"\\super 36\\nosupersub{}","plainCitation":"36","noteIndex":0},"citationItems":[{"id":17,"uris":["http://zotero.org/users/local/JZClHNIm/items/YAXKD9BI","http://zotero.org/users/16227889/items/YAXKD9BI"],"itemData":{"id":17,"type":"article-journal","abstract":"Molecular markers of autoimmunity, such as antibodies to citrullinated protein antigens (ACPA), are detectable prior to inflammatory arthritis (IA) in rheumatoid arthritis (RA) and may define a state that is `at-risk' for future RA. Here we present a cross-sectional comparative analysis among three groups that include ACPA positive individuals without IA (At-Risk), ACPA negative individuals and individuals with early, ACPA positive clinical RA (Early RA). Differential methylation analysis among the groups identifies non-specific dysregulation in peripheral B, memory and naïve T cells in At-Risk participants, with more specific immunological pathway abnormalities in Early RA. Tetramer studies show increased abundance of T cells recognizing citrullinated (cit) epitopes in At-Risk participants, including expansion of T cells reactive to citrullinated cartilage intermediate layer protein I (cit-CILP); these T cells have Th1, Th17, and T stem cell memory-like phenotypes. Antibody-antigen array analyses show that antibodies targeting cit-clusterin, cit-fibrinogen and cit-histone H4 are elevated in At-Risk and Early RA participants, with the highest levels of antibodies detected in those with Early RA. These findings indicate that an ACPA positive at-risk state is associated with multifaceted immune dysregulation that may represent a potential opportunity for targeted intervention. The presence of antibodies to citrullinated protein antigens (ACPA) in peripheral blood represents a risk a state that is `at-risk' for subsequent development of rheumatoid arthritis (RA). Here authors compare multiple molecular and immunological parameters in individuals who are ACPA positive without inflammatory arthritis, ACPA negative controls and patients diagnosed with ACPA positive early-stage RA to conclude that complex immunopathological processes are present in an ACPA positive state which may be targeted by future preventive approaches for RA.","container-title":"Nat. Commun.","issue":"1","language":"en","note":"publisher: Nature Publishing Group","page":"7637","title":"Multifaceted immune dysregulation characterizes individuals at-risk for rheumatoid arthritis","volume":"14","author":[{"family":"James","given":"Eddie A"},{"family":"Holers","given":"V Michael"},{"family":"Iyer","given":"Radhika"},{"family":"Prideaux","given":"E Barton"},{"family":"Rao","given":"Navin L"},{"family":"Rims","given":"Cliff"},{"family":"Muir","given":"Virginia S"},{"family":"Posso","given":"Sylvia E"},{"family":"Bloom","given":"Michelle S"},{"family":"Zia","given":"Amin"},{"family":"Elliott","given":"Serra E"},{"family":"Adamska","given":"Julia Z"},{"family":"Ai","given":"Rizi"},{"family":"Brewer","given":"R Camille"},{"family":"Seifert","given":"Jennifer A"},{"family":"Moss","given":"Laurakay"},{"family":"Barzideh","given":"Saman"},{"family":"Demoruelle","given":"M Kristen"},{"family":"Striebich","given":"Christopher C"},{"family":"Okamoto","given":"Yuko"},{"family":"Sainbayar","given":"Enkhtsogt"},{"family":"Crook","given":"Alexandra A"},{"family":"Peterson","given":"Ryan A"},{"family":"Vanderlinden","given":"Lauren A"},{"family":"Wang","given":"Wei"},{"family":"Boyle","given":"David L"},{"family":"Robinson","given":"William H"},{"family":"Buckner","given":"Jane H"},{"family":"Firestein","given":"Gary S"},{"family":"Deane","given":"Kevin D"}],"issued":{"date-parts":[["2023",11]]}}}],"schema":"https://github.com/citation-style-language/schema/raw/master/csl-citation.json"} </w:instrText>
      </w:r>
      <w:r w:rsidR="002D18D0">
        <w:fldChar w:fldCharType="separate"/>
      </w:r>
      <w:r w:rsidR="00D17F1E" w:rsidRPr="003E257F">
        <w:rPr>
          <w:vertAlign w:val="superscript"/>
        </w:rPr>
        <w:t>36</w:t>
      </w:r>
      <w:r w:rsidR="002D18D0">
        <w:fldChar w:fldCharType="end"/>
      </w:r>
      <w:r>
        <w:t xml:space="preserve">, which supports this concept. It is also possible that multiple cell types in G2 are influenced by similar inflammatory </w:t>
      </w:r>
      <w:r w:rsidR="00287E31">
        <w:t>signals,</w:t>
      </w:r>
      <w:r>
        <w:t xml:space="preserve"> but the impact could be divergent depending on where they are imprinted (e.g., gut, lung, or synovium).</w:t>
      </w:r>
    </w:p>
    <w:p w14:paraId="55E01CF8" w14:textId="77777777" w:rsidR="00C52475" w:rsidRDefault="00C52475">
      <w:pPr>
        <w:spacing w:line="360" w:lineRule="auto"/>
      </w:pPr>
    </w:p>
    <w:p w14:paraId="05308F40" w14:textId="756B0FC2" w:rsidR="00C52475" w:rsidRDefault="00C52475">
      <w:pPr>
        <w:spacing w:line="360" w:lineRule="auto"/>
      </w:pPr>
      <w:r>
        <w:t xml:space="preserve">Our </w:t>
      </w:r>
      <w:r w:rsidR="0039223E">
        <w:t>study</w:t>
      </w:r>
      <w:r w:rsidRPr="00C52475">
        <w:t xml:space="preserve"> primarily focused on pre-RA, but </w:t>
      </w:r>
      <w:r w:rsidR="0039223E">
        <w:t>we also</w:t>
      </w:r>
      <w:r w:rsidRPr="00C52475">
        <w:t xml:space="preserve"> observed</w:t>
      </w:r>
      <w:r w:rsidR="0039223E">
        <w:t xml:space="preserve"> similar patterns</w:t>
      </w:r>
      <w:r w:rsidRPr="00C52475">
        <w:t xml:space="preserve"> in </w:t>
      </w:r>
      <w:r w:rsidR="0039223E">
        <w:t>early</w:t>
      </w:r>
      <w:r w:rsidRPr="00C52475">
        <w:t xml:space="preserve"> </w:t>
      </w:r>
      <w:r w:rsidR="0039223E">
        <w:t>RA</w:t>
      </w:r>
      <w:r w:rsidRPr="00C52475">
        <w:t>. However,</w:t>
      </w:r>
      <w:r w:rsidR="0039223E">
        <w:t xml:space="preserve"> it </w:t>
      </w:r>
      <w:r w:rsidR="0039223E" w:rsidRPr="00C52475">
        <w:t>remains uncertain</w:t>
      </w:r>
      <w:r w:rsidR="0039223E">
        <w:t xml:space="preserve"> whether</w:t>
      </w:r>
      <w:r w:rsidRPr="00C52475">
        <w:t xml:space="preserve"> the signature </w:t>
      </w:r>
      <w:r w:rsidR="0039223E">
        <w:t>is specific to</w:t>
      </w:r>
      <w:r w:rsidRPr="00C52475">
        <w:t xml:space="preserve"> pre-RA due to the absence of comparable datasets for other “at-risk” populations, such as those predisposed to systemic lupus erythematosus or inflammatory bowel disease. It is plausible that this signature represents a general phenomenon occurring during the “at-risk” period across various immune-mediated diseases. If </w:t>
      </w:r>
      <w:r w:rsidR="0039223E">
        <w:t>so</w:t>
      </w:r>
      <w:r w:rsidRPr="00C52475">
        <w:t>,</w:t>
      </w:r>
      <w:r w:rsidR="0039223E">
        <w:t xml:space="preserve"> the ultimate manifestation of a particular autoimmune disease</w:t>
      </w:r>
      <w:r w:rsidRPr="00C52475">
        <w:t xml:space="preserve"> </w:t>
      </w:r>
      <w:r w:rsidR="0039223E">
        <w:t>might be determined by</w:t>
      </w:r>
      <w:r w:rsidRPr="00C52475">
        <w:t xml:space="preserve"> other factors, such as genetic</w:t>
      </w:r>
      <w:r w:rsidR="0039223E">
        <w:t xml:space="preserve"> predisposition</w:t>
      </w:r>
      <w:r w:rsidRPr="00C52475">
        <w:t xml:space="preserve"> and environmental influences. This </w:t>
      </w:r>
      <w:r w:rsidR="00D365CA">
        <w:t xml:space="preserve">phenomenon </w:t>
      </w:r>
      <w:r w:rsidR="0039223E">
        <w:t xml:space="preserve">could provide insight into the variability in therapeutic responses observed across </w:t>
      </w:r>
      <w:r w:rsidR="0039223E">
        <w:lastRenderedPageBreak/>
        <w:t>different diseases</w:t>
      </w:r>
      <w:r w:rsidRPr="00C52475">
        <w:t xml:space="preserve">. Nevertheless, in certain instances, this scenario seems unlikely. For </w:t>
      </w:r>
      <w:r w:rsidR="0039223E">
        <w:t>instance</w:t>
      </w:r>
      <w:r w:rsidRPr="00C52475">
        <w:t xml:space="preserve">, </w:t>
      </w:r>
      <w:r w:rsidR="0039223E">
        <w:t>the majority of</w:t>
      </w:r>
      <w:r w:rsidRPr="00C52475">
        <w:t xml:space="preserve"> psoriasis patients respond favorably to Th17-directed therapies</w:t>
      </w:r>
      <w:r w:rsidR="00636CB1">
        <w:fldChar w:fldCharType="begin"/>
      </w:r>
      <w:r w:rsidR="00636CB1">
        <w:instrText xml:space="preserve"> ADDIN ZOTERO_ITEM CSL_CITATION {"citationID":"wbREd8bt","properties":{"formattedCitation":"\\super 37\\nosupersub{}","plainCitation":"37","noteIndex":0},"citationItems":[{"id":92,"uris":["http://zotero.org/users/16227889/items/95HNJS66"],"itemData":{"id":92,"type":"article-journal","abstract":"INTRODUCTION: Biologic treatments have made complete skin clearance in moderate to severe plaque psoriasis a real possibility. Although clinical trials demonstrated the superiority of bimekizumab over secukinumab, adalimumab, and ustekinumab, direct comparisons with other biologics are not available. This systematic literature review (SLR) and network meta-analysis (NMA) aimed to evaluate the 1-year efficacy and safety of bimekizumab versus other biologic systemic therapies for moderate to severe plaque psoriasis.\nMETHODS: We conducted an SLR to retrieve published randomised controlled trials (RCTs) in patients with moderate to severe plaque psoriasis. We searched MEDLINE, Embase, the Cochrane Central Register of Controlled Trials and Cochrane Database of Systematic Reviews and PsycINFO on 13 January 2022. Two NMA types were used to analyse the long-term achievement of 100% improvement from baseline in Psoriasis Area and Severity Index (PASI 100): (1) NMA of cumulative clinical benefits, based on the area under the curve, from week 0 to 52; (2) multinomial NMA at weeks 44‒60. Binomial NMA was used to evaluate long-term serious adverse events (SAEs).\nRESULTS: The SLR identified 38 RCTs, of which 19 were included in the NMA. Bimekizumab 320 mg administered every 4 weeks to week 16 then every 8 weeks (Q4W/Q8W) showed a greater cumulative average number of days of PASI 100 response compared with all other biologics. These differences were statistically significant versus all biologics, except risankizumab 150 mg. The multinomial NMA demonstrated that interleukin (IL)-17 and IL-23 inhibitors were the most efficacious treatments. No significant differences were found in long-term occurrence of SAEs.\nCONCLUSION: Bimekizumab 320 mg Q4W/Q8W was superior to most other treatments in maintaining complete skin clearance during the first year of treatment. It demonstrated a greater cumulative average number of days with completely clear skin while displaying a comparable safety profile compared with all other biologics.","container-title":"Dermatology and Therapy","DOI":"10.1007/s13555-024-01302-0","ISSN":"2193-8210","issue":"11","journalAbbreviation":"Dermatol Ther (Heidelb)","language":"eng","note":"PMID: 39485596\nPMCID: PMC11557745","page":"3133-3147","source":"PubMed","title":"Long-Term Efficacy and Safety of Bimekizumab and Other Biologics in Moderate to Severe Plaque Psoriasis: Updated Systematic Literature Review and Network Meta-analysis","title-short":"Long-Term Efficacy and Safety of Bimekizumab and Other Biologics in Moderate to Severe Plaque Psoriasis","volume":"14","author":[{"family":"Warren","given":"Richard B."},{"family":"Donnelly","given":"Kerry"},{"family":"Kiri","given":"Sandeep"},{"family":"Taieb","given":"Vanessa"},{"family":"Slim","given":"Mahmoud"},{"family":"Fahrbach","given":"Kyle"},{"family":"Neupane","given":"Binod"},{"family":"Betts","given":"Marissa"},{"family":"Armstrong","given":"April"}],"issued":{"date-parts":[["2024",11]]}}}],"schema":"https://github.com/citation-style-language/schema/raw/master/csl-citation.json"} </w:instrText>
      </w:r>
      <w:r w:rsidR="00636CB1">
        <w:fldChar w:fldCharType="separate"/>
      </w:r>
      <w:r w:rsidR="00636CB1" w:rsidRPr="00636CB1">
        <w:rPr>
          <w:szCs w:val="24"/>
          <w:vertAlign w:val="superscript"/>
        </w:rPr>
        <w:t>37</w:t>
      </w:r>
      <w:r w:rsidR="00636CB1">
        <w:fldChar w:fldCharType="end"/>
      </w:r>
      <w:r w:rsidR="00636CB1">
        <w:t>,</w:t>
      </w:r>
      <w:r w:rsidRPr="00C52475">
        <w:t xml:space="preserve"> </w:t>
      </w:r>
      <w:r w:rsidR="0039223E">
        <w:t>suggesting a more limited cellular repertoire driving disease pathology compared to RA. Thus, while the immune signature identified in pre-RA may have broader relevance, its specificity and cellular distribution likely vary across autoimmune diseases, warranting further investigation.</w:t>
      </w:r>
    </w:p>
    <w:p w14:paraId="0D9E45BD" w14:textId="77777777" w:rsidR="006F371C" w:rsidRDefault="006F371C">
      <w:pPr>
        <w:spacing w:line="360" w:lineRule="auto"/>
      </w:pPr>
    </w:p>
    <w:p w14:paraId="0BE62B12" w14:textId="06E8066C" w:rsidR="006F371C" w:rsidRDefault="003C3B5E">
      <w:pPr>
        <w:spacing w:line="360" w:lineRule="auto"/>
      </w:pPr>
      <w:r>
        <w:t>In conclusion, our study defined a distinctive RA TF signature and genes enriched in the peripheral blood mononuclear cells at-risk individuals</w:t>
      </w:r>
      <w:r w:rsidR="00166BD0">
        <w:t xml:space="preserve"> and early RA</w:t>
      </w:r>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 xml:space="preserve">Fig. </w:t>
      </w:r>
      <w:r w:rsidR="00FE3590">
        <w:rPr>
          <w:b/>
        </w:rPr>
        <w:t>6D</w:t>
      </w:r>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84" w:name="_2s8eyo1" w:colFirst="0" w:colLast="0"/>
      <w:bookmarkEnd w:id="84"/>
      <w:r>
        <w:br w:type="page"/>
      </w:r>
    </w:p>
    <w:p w14:paraId="0B7C0F6E" w14:textId="77777777" w:rsidR="006F371C" w:rsidRDefault="003C3B5E">
      <w:pPr>
        <w:pStyle w:val="Heading3"/>
        <w:spacing w:line="360" w:lineRule="auto"/>
      </w:pPr>
      <w:bookmarkStart w:id="85" w:name="_17dp8vu" w:colFirst="0" w:colLast="0"/>
      <w:bookmarkEnd w:id="85"/>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86" w:name="_3rdcrjn" w:colFirst="0" w:colLast="0"/>
      <w:bookmarkEnd w:id="86"/>
      <w:r>
        <w:t>Clinical cohorts</w:t>
      </w:r>
    </w:p>
    <w:p w14:paraId="6E03F7B6" w14:textId="6F6597F4" w:rsidR="006F371C" w:rsidRDefault="003C3B5E">
      <w:pPr>
        <w:shd w:val="clear" w:color="auto" w:fill="FFFFFF"/>
        <w:spacing w:line="360" w:lineRule="auto"/>
      </w:pPr>
      <w:bookmarkStart w:id="87" w:name="_26in1rg" w:colFirst="0" w:colLast="0"/>
      <w:bookmarkStart w:id="88" w:name="OLE_LINK1"/>
      <w:bookmarkStart w:id="89" w:name="OLE_LINK2"/>
      <w:bookmarkEnd w:id="87"/>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r w:rsidR="00BE3858">
        <w:fldChar w:fldCharType="begin"/>
      </w:r>
      <w:r w:rsidR="003B593D">
        <w:instrText xml:space="preserve"> ADDIN ZOTERO_ITEM CSL_CITATION {"citationID":"ZnRvtXaV","properties":{"formattedCitation":"\\super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BE3858">
        <w:fldChar w:fldCharType="separate"/>
      </w:r>
      <w:r w:rsidR="00BE3858" w:rsidRPr="003E257F">
        <w:rPr>
          <w:vertAlign w:val="superscript"/>
        </w:rPr>
        <w:t>2</w:t>
      </w:r>
      <w:r w:rsidR="00BE3858">
        <w:fldChar w:fldCharType="end"/>
      </w:r>
      <w:r>
        <w:t xml:space="preserve"> using the assay anti-cyclic citrullinated peptide-3 anti-CCP3, IgG ELISA (</w:t>
      </w:r>
      <w:proofErr w:type="spellStart"/>
      <w:r>
        <w:t>Werfen</w:t>
      </w:r>
      <w:proofErr w:type="spellEnd"/>
      <w:r>
        <w:t>,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r w:rsidR="00BE3858">
        <w:fldChar w:fldCharType="begin"/>
      </w:r>
      <w:r w:rsidR="003B593D">
        <w:instrText xml:space="preserve"> ADDIN ZOTERO_ITEM CSL_CITATION {"citationID":"D0SQkiWU","properties":{"formattedCitation":"\\super 37\\nosupersub{}","plainCitation":"37","noteIndex":0},"citationItems":[{"id":48,"uris":["http://zotero.org/users/local/JZClHNIm/items/QD3E7P9K","http://zotero.org/users/16227889/items/QD3E7P9K"],"itemData":{"id":48,"type":"article-journal","abstract":"This new classification system redefines the current paradigm of RA by focusing on features at earlier stages of disease that are associated with persistent and/or erosive disease, rather than defining the disease by its late-stage features. This will refocus attention on the important need for earl …","container-title":"Arthritis Rheum.","issue":"9","note":"publisher: Arthritis Rheum","page":"2569–2581","title":"2010 Rheumatoid arthritis classification criteria: an American College of Rheumatology/European League Against Rheumatism collaborative initiative","volume":"62","author":[{"family":"Aletaha","given":"D"},{"family":"Neogi","given":"T"},{"family":"Silman","given":"A J"},{"family":"Funovits","given":"J"},{"family":"Felson","given":"D T"},{"family":"Bingham","given":"C O"},{"family":"Birnbaum","given":"N S"},{"family":"Burmester","given":"G R"},{"family":"Bykerk","given":"V P"},{"literal":"Cohen"},{"family":"Combe","given":"B"},{"family":"Costenbader","given":"K H"},{"family":"Dougados","given":"M"},{"family":"Emery","given":"P"},{"family":"Ferraccioli","given":"G"},{"family":"Hazes","given":"J M"},{"family":"Hobbs","given":"K"},{"family":"Huizinga","given":"T W"},{"family":"Kavanaugh","given":"A"},{"family":"Kay","given":"J"},{"family":"Kvien","given":"T K"},{"family":"Laing","given":"T"},{"family":"Mease","given":"P"},{"family":"Ménard","given":"H A"},{"family":"Moreland","given":"L W"},{"family":"Naden","given":"R L"},{"family":"Pincus","given":"T"},{"family":"Smolen","given":"J S"},{"family":"Stanislawska-Biernat","given":"E"},{"family":"Symmons","given":"D"},{"family":"Tak","given":"P P"},{"family":"Upchurch","given":"K S"},{"family":"Vencovský","given":"J"},{"family":"Wolfe","given":"F"},{"family":"Hawker","given":"G"}],"issued":{"date-parts":[["2010",9]]}}}],"schema":"https://github.com/citation-style-language/schema/raw/master/csl-citation.json"} </w:instrText>
      </w:r>
      <w:r w:rsidR="00BE3858">
        <w:fldChar w:fldCharType="separate"/>
      </w:r>
      <w:r w:rsidR="00D17F1E" w:rsidRPr="003E257F">
        <w:rPr>
          <w:vertAlign w:val="superscript"/>
        </w:rPr>
        <w:t>37</w:t>
      </w:r>
      <w:r w:rsidR="00BE3858">
        <w:fldChar w:fldCharType="end"/>
      </w:r>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88"/>
    <w:bookmarkEnd w:id="89"/>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w:t>
      </w:r>
      <w:proofErr w:type="spellStart"/>
      <w:r>
        <w:t>NaHeparin</w:t>
      </w:r>
      <w:proofErr w:type="spellEnd"/>
      <w:r>
        <w:t xml:space="preserve"> vacutainer tubes (for PBMC; BD #367874) or K2-EDTA vacutainer tubes (for plasma; BD #367863). PBMC isolation and plasma processing were started within 2 hours post draw. For PBMC isolation, the samples in </w:t>
      </w:r>
      <w:proofErr w:type="spellStart"/>
      <w:r>
        <w:t>NaHeparin</w:t>
      </w:r>
      <w:proofErr w:type="spellEnd"/>
      <w:r>
        <w:t xml:space="preserve"> tubes for each donor were pooled into one common pool and combined with an equivalent volume of room temperature PBS (</w:t>
      </w:r>
      <w:proofErr w:type="spellStart"/>
      <w:r>
        <w:t>ThermoFisher</w:t>
      </w:r>
      <w:proofErr w:type="spellEnd"/>
      <w:r>
        <w:t xml:space="preserve"> #14190235). PBMCs were isolated using </w:t>
      </w:r>
      <w:proofErr w:type="spellStart"/>
      <w:r>
        <w:t>Leucosep</w:t>
      </w:r>
      <w:proofErr w:type="spellEnd"/>
      <w:r>
        <w:t xml:space="preserve"> tubes (Greiner Bio-One #227290) with 15 ml of </w:t>
      </w:r>
      <w:proofErr w:type="spellStart"/>
      <w:r>
        <w:t>Ficoll</w:t>
      </w:r>
      <w:proofErr w:type="spellEnd"/>
      <w:r>
        <w:t xml:space="preserve"> Premium (GE Healthcare #17-5442-03). After centrifugation, the PBMCs were recovered and resuspended with 15 ml cold PBS+0.2% BSA (Sigma #A9576; “PBS+BSA”). The cells were pelleted, resuspended in 1 ml cold PBS+BSA per 15 ml whole blood processed and counted with a </w:t>
      </w:r>
      <w:proofErr w:type="spellStart"/>
      <w:r>
        <w:t>Cellometer</w:t>
      </w:r>
      <w:proofErr w:type="spellEnd"/>
      <w:r>
        <w:t xml:space="preserve"> Spectrum (</w:t>
      </w:r>
      <w:proofErr w:type="spellStart"/>
      <w:r>
        <w:t>Nexcelom</w:t>
      </w:r>
      <w:proofErr w:type="spellEnd"/>
      <w:r>
        <w:t>) using Acridine Orange/Propidium Iodide solution. PBMCs were cryopreserved in 90% FBS (</w:t>
      </w:r>
      <w:proofErr w:type="spellStart"/>
      <w:r>
        <w:t>ThermoFisher</w:t>
      </w:r>
      <w:proofErr w:type="spellEnd"/>
      <w:r>
        <w:t xml:space="preserve"> #10438026) / 10% DMSO (Fisher Scientific #D12345) at a target of 5 x 10</w:t>
      </w:r>
      <w:r>
        <w:rPr>
          <w:vertAlign w:val="superscript"/>
        </w:rPr>
        <w:t>6</w:t>
      </w:r>
      <w:r>
        <w:t xml:space="preserve"> </w:t>
      </w:r>
      <w:r>
        <w:lastRenderedPageBreak/>
        <w:t xml:space="preserve">cells/ml by slow freezing in a </w:t>
      </w:r>
      <w:proofErr w:type="spellStart"/>
      <w:r>
        <w:t>Coolcell</w:t>
      </w:r>
      <w:proofErr w:type="spellEnd"/>
      <w:r>
        <w:t xml:space="preserve">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w:t>
      </w:r>
      <w:proofErr w:type="spellStart"/>
      <w:r>
        <w:rPr>
          <w:color w:val="000000"/>
        </w:rPr>
        <w:t>Thermo</w:t>
      </w:r>
      <w:proofErr w:type="spellEnd"/>
      <w:r>
        <w:rPr>
          <w:color w:val="000000"/>
        </w:rPr>
        <w:t xml:space="preserve"> Fisher Scientific #12055091) pre-warmed to 37°C. Cells were pelleted at 400 x g, resuspended in 5 mL cold AIM V media, and recounted using a </w:t>
      </w:r>
      <w:proofErr w:type="spellStart"/>
      <w:r>
        <w:rPr>
          <w:color w:val="000000"/>
        </w:rPr>
        <w:t>Cellometer</w:t>
      </w:r>
      <w:proofErr w:type="spellEnd"/>
      <w:r>
        <w:rPr>
          <w:color w:val="000000"/>
        </w:rPr>
        <w:t xml:space="preserve">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proofErr w:type="spellStart"/>
      <w:r>
        <w:t>scRNA</w:t>
      </w:r>
      <w:proofErr w:type="spellEnd"/>
      <w:r>
        <w:t>-seq</w:t>
      </w:r>
    </w:p>
    <w:p w14:paraId="3E00D351" w14:textId="2C27B6B7" w:rsidR="006F371C" w:rsidRDefault="003C3B5E">
      <w:pPr>
        <w:pBdr>
          <w:top w:val="nil"/>
          <w:left w:val="nil"/>
          <w:bottom w:val="nil"/>
          <w:right w:val="nil"/>
          <w:between w:val="nil"/>
        </w:pBdr>
        <w:spacing w:line="360" w:lineRule="auto"/>
        <w:rPr>
          <w:color w:val="000000"/>
        </w:rPr>
      </w:pPr>
      <w:bookmarkStart w:id="90" w:name="_lnxbz9" w:colFirst="0" w:colLast="0"/>
      <w:bookmarkEnd w:id="90"/>
      <w:proofErr w:type="spellStart"/>
      <w:r>
        <w:rPr>
          <w:color w:val="000000"/>
        </w:rPr>
        <w:t>scRNA</w:t>
      </w:r>
      <w:proofErr w:type="spellEnd"/>
      <w:r>
        <w:rPr>
          <w:color w:val="000000"/>
        </w:rPr>
        <w:t>-seq was performed on PBMCs as previously described</w:t>
      </w:r>
      <w:r w:rsidR="00BE3858">
        <w:rPr>
          <w:color w:val="000000"/>
        </w:rPr>
        <w:fldChar w:fldCharType="begin"/>
      </w:r>
      <w:r w:rsidR="003B593D">
        <w:rPr>
          <w:color w:val="000000"/>
        </w:rPr>
        <w:instrText xml:space="preserve"> ADDIN ZOTERO_ITEM CSL_CITATION {"citationID":"6j6nVpCq","properties":{"formattedCitation":"\\super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000000"/>
        </w:rPr>
        <w:fldChar w:fldCharType="separate"/>
      </w:r>
      <w:r w:rsidR="00D17F1E" w:rsidRPr="003E257F">
        <w:rPr>
          <w:color w:val="000000"/>
          <w:vertAlign w:val="superscript"/>
        </w:rPr>
        <w:t>38</w:t>
      </w:r>
      <w:r w:rsidR="00BE3858">
        <w:rPr>
          <w:color w:val="000000"/>
        </w:rPr>
        <w:fldChar w:fldCharType="end"/>
      </w:r>
      <w:r>
        <w:rPr>
          <w:color w:val="000000"/>
        </w:rPr>
        <w:t xml:space="preserve"> </w:t>
      </w:r>
      <w:r>
        <w:rPr>
          <w:i/>
          <w:color w:val="000000"/>
        </w:rPr>
        <w:t xml:space="preserve">(P. C. Genge, STAR </w:t>
      </w:r>
      <w:proofErr w:type="spellStart"/>
      <w:r>
        <w:rPr>
          <w:i/>
          <w:color w:val="000000"/>
        </w:rPr>
        <w:t>Protoc</w:t>
      </w:r>
      <w:proofErr w:type="spellEnd"/>
      <w:r>
        <w:rPr>
          <w:i/>
          <w:color w:val="000000"/>
        </w:rPr>
        <w:t xml:space="preserve"> 2, 100900 (2021))</w:t>
      </w:r>
      <w:r>
        <w:rPr>
          <w:color w:val="000000"/>
        </w:rPr>
        <w:t xml:space="preserve">. In brief, </w:t>
      </w:r>
      <w:proofErr w:type="spellStart"/>
      <w:r>
        <w:rPr>
          <w:color w:val="000000"/>
        </w:rPr>
        <w:t>scRNA</w:t>
      </w:r>
      <w:proofErr w:type="spellEnd"/>
      <w:r>
        <w:rPr>
          <w:color w:val="000000"/>
        </w:rPr>
        <w:t xml:space="preserve">-seq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w:t>
      </w:r>
      <w:proofErr w:type="spellStart"/>
      <w:r>
        <w:rPr>
          <w:color w:val="000000"/>
        </w:rPr>
        <w:t>leukopak</w:t>
      </w:r>
      <w:proofErr w:type="spellEnd"/>
      <w:r>
        <w:rPr>
          <w:color w:val="000000"/>
        </w:rPr>
        <w:t xml:space="preserve"> sample in each library as batch control. Libraries were sequenced on the Illumina </w:t>
      </w:r>
      <w:proofErr w:type="spellStart"/>
      <w:r>
        <w:rPr>
          <w:color w:val="000000"/>
        </w:rPr>
        <w:t>Novaseq</w:t>
      </w:r>
      <w:proofErr w:type="spellEnd"/>
      <w:r>
        <w:rPr>
          <w:color w:val="000000"/>
        </w:rPr>
        <w:t xml:space="preserve"> platform. Hashed 10x Genomics </w:t>
      </w:r>
      <w:proofErr w:type="spellStart"/>
      <w:r>
        <w:rPr>
          <w:color w:val="000000"/>
        </w:rPr>
        <w:t>scRNA</w:t>
      </w:r>
      <w:proofErr w:type="spellEnd"/>
      <w:r>
        <w:rPr>
          <w:color w:val="000000"/>
        </w:rPr>
        <w:t>-seq data processing was carried out using BarWare</w:t>
      </w:r>
      <w:r w:rsidR="00BE3858">
        <w:rPr>
          <w:color w:val="000000"/>
        </w:rPr>
        <w:fldChar w:fldCharType="begin"/>
      </w:r>
      <w:r w:rsidR="003B593D">
        <w:rPr>
          <w:color w:val="000000"/>
        </w:rPr>
        <w:instrText xml:space="preserve"> ADDIN ZOTERO_ITEM CSL_CITATION {"citationID":"sgTySm14","properties":{"formattedCitation":"\\super 39\\nosupersub{}","plainCitation":"39","noteIndex":0},"citationItems":[{"id":49,"uris":["http://zotero.org/users/local/JZClHNIm/items/6H5SQAF5","http://zotero.org/users/16227889/items/6H5SQAF5"],"itemData":{"id":49,"type":"article-journal","abstract":"Barcode-based multiplexing methods can be used to increase throughput and reduce batch effects in large single-cell genomics studies. Despite advantages in flexibility of sample collection and scale, there are additional complications in the data deconvolution steps required to assign each cell to their originating samples. To meet computational needs for efficient sample deconvolution, we developed the tools BarCounter and BarMixer that compute barcode counts and deconvolute mixed single-cell data into sample-specific files, respectively. Together, these tools are implemented as the BarWare pipeline to support demultiplexing from large sequencing projects with many wells of hashed 10x Genomics scRNA-seq data. BarWare is a modular set of tools linked by shell scripting: BarCounter, a computationally efficient barcode sequence quantification tool implemented in C; and BarMixer, an R package for identification of barcoded populations, merging barcoded data from multiple wells, and quality-control reporting related to scRNA-seq data. These tools and a self-contained implementation of the pipeline are freely available for non-commercial use at https://github.com/AllenInstitute/BarWare-pipeline .","container-title":"BMC Bioinformatics","issue":"1","language":"en","note":"publisher: BioMed Central","page":"106","title":"BarWare: efficient software tools for barcoded single-cell genomics","volume":"23","author":[{"family":"Swanson","given":"Elliott"},{"family":"Reading","given":"Julian"},{"family":"Graybuck","given":"Lucas T"},{"family":"Skene","given":"Peter J"}],"issued":{"date-parts":[["2022",3]]}}}],"schema":"https://github.com/citation-style-language/schema/raw/master/csl-citation.json"} </w:instrText>
      </w:r>
      <w:r w:rsidR="00BE3858">
        <w:rPr>
          <w:color w:val="000000"/>
        </w:rPr>
        <w:fldChar w:fldCharType="separate"/>
      </w:r>
      <w:r w:rsidR="00D17F1E" w:rsidRPr="003E257F">
        <w:rPr>
          <w:color w:val="000000"/>
          <w:vertAlign w:val="superscript"/>
        </w:rPr>
        <w:t>39</w:t>
      </w:r>
      <w:r w:rsidR="00BE3858">
        <w:rPr>
          <w:color w:val="000000"/>
        </w:rPr>
        <w:fldChar w:fldCharType="end"/>
      </w:r>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proofErr w:type="spellStart"/>
      <w:r>
        <w:t>scATAC</w:t>
      </w:r>
      <w:proofErr w:type="spellEnd"/>
      <w:r>
        <w:t>-seq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0A9946F4" w:rsidR="006F371C" w:rsidRDefault="003C3B5E">
      <w:pPr>
        <w:pBdr>
          <w:top w:val="nil"/>
          <w:left w:val="nil"/>
          <w:bottom w:val="nil"/>
          <w:right w:val="nil"/>
          <w:between w:val="nil"/>
        </w:pBdr>
        <w:shd w:val="clear" w:color="auto" w:fill="FFFFFF"/>
        <w:spacing w:line="360" w:lineRule="auto"/>
        <w:rPr>
          <w:color w:val="191919"/>
        </w:rPr>
      </w:pPr>
      <w:bookmarkStart w:id="91" w:name="_35nkun2" w:colFirst="0" w:colLast="0"/>
      <w:bookmarkEnd w:id="91"/>
      <w:r>
        <w:rPr>
          <w:color w:val="191919"/>
        </w:rPr>
        <w:t xml:space="preserve">To remove dead cells, debris, and neutrophils prior to </w:t>
      </w:r>
      <w:proofErr w:type="spellStart"/>
      <w:r>
        <w:rPr>
          <w:color w:val="191919"/>
        </w:rPr>
        <w:t>scATAC</w:t>
      </w:r>
      <w:proofErr w:type="spellEnd"/>
      <w:r>
        <w:rPr>
          <w:color w:val="191919"/>
        </w:rPr>
        <w:t>-seq, PBMC samples were sorted by fluorescence-activated cell sorting (FACS) following established protocols</w:t>
      </w:r>
      <w:r w:rsidR="00BE3858">
        <w:rPr>
          <w:color w:val="191919"/>
        </w:rPr>
        <w:fldChar w:fldCharType="begin"/>
      </w:r>
      <w:r w:rsidR="003B593D">
        <w:rPr>
          <w:color w:val="191919"/>
        </w:rPr>
        <w:instrText xml:space="preserve"> ADDIN ZOTERO_ITEM CSL_CITATION {"citationID":"a6YgOiqS","properties":{"formattedCitation":"\\super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191919"/>
        </w:rPr>
        <w:fldChar w:fldCharType="separate"/>
      </w:r>
      <w:r w:rsidR="00D17F1E" w:rsidRPr="003E257F">
        <w:rPr>
          <w:color w:val="000000"/>
          <w:vertAlign w:val="superscript"/>
        </w:rPr>
        <w:t>38</w:t>
      </w:r>
      <w:r w:rsidR="00BE3858">
        <w:rPr>
          <w:color w:val="191919"/>
        </w:rPr>
        <w:fldChar w:fldCharType="end"/>
      </w:r>
      <w:r>
        <w:rPr>
          <w:color w:val="191919"/>
        </w:rPr>
        <w:t xml:space="preserve">. Cells were incubated with Fixable Viability Stain 510 (BD, 564406) for 15 minutes at room temperature and washed with AIM V medium (Gibco, 12055091) before incubating with </w:t>
      </w:r>
      <w:proofErr w:type="spellStart"/>
      <w:r>
        <w:rPr>
          <w:color w:val="191919"/>
        </w:rPr>
        <w:t>TruStain</w:t>
      </w:r>
      <w:proofErr w:type="spellEnd"/>
      <w:r>
        <w:rPr>
          <w:color w:val="191919"/>
        </w:rPr>
        <w:t xml:space="preserve"> </w:t>
      </w:r>
      <w:proofErr w:type="spellStart"/>
      <w:r>
        <w:rPr>
          <w:color w:val="191919"/>
        </w:rPr>
        <w:t>FcX</w:t>
      </w:r>
      <w:proofErr w:type="spellEnd"/>
      <w:r>
        <w:rPr>
          <w:color w:val="191919"/>
        </w:rPr>
        <w:t xml:space="preserve"> (</w:t>
      </w:r>
      <w:proofErr w:type="spellStart"/>
      <w:r>
        <w:rPr>
          <w:color w:val="191919"/>
        </w:rPr>
        <w:t>BioLegend</w:t>
      </w:r>
      <w:proofErr w:type="spellEnd"/>
      <w:r>
        <w:rPr>
          <w:color w:val="191919"/>
        </w:rPr>
        <w:t>, 422302) for 5 minutes on ice, followed by staining with mouse anti-human CD45 FITC (</w:t>
      </w:r>
      <w:proofErr w:type="spellStart"/>
      <w:r>
        <w:rPr>
          <w:color w:val="191919"/>
        </w:rPr>
        <w:t>BioLegend</w:t>
      </w:r>
      <w:proofErr w:type="spellEnd"/>
      <w:r>
        <w:rPr>
          <w:color w:val="191919"/>
        </w:rPr>
        <w:t xml:space="preserve">, 304038) and mouse anti-human CD15 PE (BD, 562371) antibodies for 20 minutes on ice. After washing, cells were then sorted on a BD </w:t>
      </w:r>
      <w:proofErr w:type="spellStart"/>
      <w:r>
        <w:rPr>
          <w:color w:val="191919"/>
        </w:rPr>
        <w:t>FACSAria</w:t>
      </w:r>
      <w:proofErr w:type="spellEnd"/>
      <w:r>
        <w:rPr>
          <w:color w:val="191919"/>
        </w:rPr>
        <w:t xml:space="preserve"> Fusion with a standard viable CD45+ cell gating scheme. Neutrophils were then excluded in the final </w:t>
      </w:r>
      <w:proofErr w:type="gramStart"/>
      <w:r>
        <w:rPr>
          <w:color w:val="191919"/>
        </w:rPr>
        <w:t>sort</w:t>
      </w:r>
      <w:proofErr w:type="gramEnd"/>
      <w:r>
        <w:rPr>
          <w:color w:val="191919"/>
        </w:rPr>
        <w:t xml:space="preserve"> gate. An aliquot of each post-</w:t>
      </w:r>
      <w:proofErr w:type="gramStart"/>
      <w:r>
        <w:rPr>
          <w:color w:val="191919"/>
        </w:rPr>
        <w:t>sort</w:t>
      </w:r>
      <w:proofErr w:type="gramEnd"/>
      <w:r>
        <w:rPr>
          <w:color w:val="191919"/>
        </w:rPr>
        <w:t xml:space="preserve">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18927750"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w:t>
      </w:r>
      <w:proofErr w:type="spellStart"/>
      <w:r>
        <w:rPr>
          <w:color w:val="191919"/>
        </w:rPr>
        <w:t>scATAC</w:t>
      </w:r>
      <w:proofErr w:type="spellEnd"/>
      <w:r>
        <w:rPr>
          <w:color w:val="191919"/>
        </w:rPr>
        <w:t xml:space="preserve">-seq was performed as described </w:t>
      </w:r>
      <w:r>
        <w:rPr>
          <w:color w:val="000000"/>
        </w:rPr>
        <w:t>previous</w:t>
      </w:r>
      <w:r>
        <w:t>ly</w:t>
      </w:r>
      <w:r w:rsidR="00BE3858">
        <w:fldChar w:fldCharType="begin"/>
      </w:r>
      <w:r w:rsidR="003B593D">
        <w:instrText xml:space="preserve"> ADDIN ZOTERO_ITEM CSL_CITATION {"citationID":"61TS7Lwu","properties":{"formattedCitation":"\\super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fldChar w:fldCharType="separate"/>
      </w:r>
      <w:r w:rsidR="00D17F1E" w:rsidRPr="003E257F">
        <w:rPr>
          <w:vertAlign w:val="superscript"/>
        </w:rPr>
        <w:t>38</w:t>
      </w:r>
      <w:r w:rsidR="00BE3858">
        <w:fldChar w:fldCharType="end"/>
      </w:r>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Then they were diluted with 1 mL of isotonic Wash Buffer and centrifuged, and the supernatant was slowly removed. Cells were resuspended in chilled TD1 buffer (Illumina, 15027866) to a target concentration of 2,300-10,000 cells per </w:t>
      </w:r>
      <w:proofErr w:type="spellStart"/>
      <w:r>
        <w:rPr>
          <w:color w:val="191919"/>
        </w:rPr>
        <w:t>μL</w:t>
      </w:r>
      <w:proofErr w:type="spellEnd"/>
      <w:r>
        <w:rPr>
          <w:color w:val="191919"/>
        </w:rPr>
        <w:t xml:space="preserve">. Cells were filtered through 35 </w:t>
      </w:r>
      <w:proofErr w:type="spellStart"/>
      <w:r>
        <w:rPr>
          <w:color w:val="191919"/>
        </w:rPr>
        <w:t>μm</w:t>
      </w:r>
      <w:proofErr w:type="spellEnd"/>
      <w:r>
        <w:rPr>
          <w:color w:val="191919"/>
        </w:rPr>
        <w:t xml:space="preserve"> Falcon Cell Strainers (Corning, 352235) before counting on a </w:t>
      </w:r>
      <w:proofErr w:type="spellStart"/>
      <w:r>
        <w:rPr>
          <w:color w:val="191919"/>
        </w:rPr>
        <w:t>Cellometer</w:t>
      </w:r>
      <w:proofErr w:type="spellEnd"/>
      <w:r>
        <w:rPr>
          <w:color w:val="191919"/>
        </w:rPr>
        <w:t xml:space="preserve"> Spectrum Cell Counter (</w:t>
      </w:r>
      <w:proofErr w:type="spellStart"/>
      <w:r>
        <w:rPr>
          <w:color w:val="191919"/>
        </w:rPr>
        <w:t>Nexcelom</w:t>
      </w:r>
      <w:proofErr w:type="spellEnd"/>
      <w:r>
        <w:rPr>
          <w:color w:val="191919"/>
        </w:rPr>
        <w:t xml:space="preserve">) using </w:t>
      </w:r>
      <w:proofErr w:type="spellStart"/>
      <w:r>
        <w:rPr>
          <w:color w:val="191919"/>
        </w:rPr>
        <w:t>ViaStain</w:t>
      </w:r>
      <w:proofErr w:type="spellEnd"/>
      <w:r>
        <w:rPr>
          <w:color w:val="191919"/>
        </w:rPr>
        <w:t xml:space="preserve"> acridine orange/propidium iodide solution (</w:t>
      </w:r>
      <w:proofErr w:type="spellStart"/>
      <w:r>
        <w:rPr>
          <w:color w:val="191919"/>
        </w:rPr>
        <w:t>Nexcelom</w:t>
      </w:r>
      <w:proofErr w:type="spellEnd"/>
      <w:r>
        <w:rPr>
          <w:color w:val="191919"/>
        </w:rPr>
        <w:t>,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92" w:name="_1ksv4uv" w:colFirst="0" w:colLast="0"/>
      <w:bookmarkEnd w:id="92"/>
      <w:r w:rsidRPr="000B62C7">
        <w:rPr>
          <w:color w:val="808080" w:themeColor="background1" w:themeShade="80"/>
        </w:rPr>
        <w:t>Sequencing library preparation</w:t>
      </w:r>
    </w:p>
    <w:p w14:paraId="781F1A7C" w14:textId="7EB0B61D" w:rsidR="006F371C" w:rsidRDefault="003C3B5E">
      <w:pPr>
        <w:pBdr>
          <w:top w:val="nil"/>
          <w:left w:val="nil"/>
          <w:bottom w:val="nil"/>
          <w:right w:val="nil"/>
          <w:between w:val="nil"/>
        </w:pBdr>
        <w:shd w:val="clear" w:color="auto" w:fill="FFFFFF"/>
        <w:spacing w:line="360" w:lineRule="auto"/>
        <w:rPr>
          <w:color w:val="191919"/>
        </w:rPr>
      </w:pPr>
      <w:proofErr w:type="spellStart"/>
      <w:r>
        <w:rPr>
          <w:color w:val="191919"/>
        </w:rPr>
        <w:t>scATAC</w:t>
      </w:r>
      <w:proofErr w:type="spellEnd"/>
      <w:r>
        <w:rPr>
          <w:color w:val="191919"/>
        </w:rPr>
        <w:t>-seq libraries were prepared following established protocol</w:t>
      </w:r>
      <w:r w:rsidR="00627B09">
        <w:rPr>
          <w:color w:val="191919"/>
        </w:rPr>
        <w:fldChar w:fldCharType="begin"/>
      </w:r>
      <w:r w:rsidR="003B593D">
        <w:rPr>
          <w:color w:val="191919"/>
        </w:rPr>
        <w:instrText xml:space="preserve"> ADDIN ZOTERO_ITEM CSL_CITATION {"citationID":"qdQHr4cE","properties":{"formattedCitation":"\\super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627B09">
        <w:rPr>
          <w:color w:val="191919"/>
        </w:rPr>
        <w:fldChar w:fldCharType="separate"/>
      </w:r>
      <w:r w:rsidR="00D17F1E" w:rsidRPr="003E257F">
        <w:rPr>
          <w:color w:val="000000"/>
          <w:vertAlign w:val="superscript"/>
        </w:rPr>
        <w:t>38</w:t>
      </w:r>
      <w:r w:rsidR="00627B09">
        <w:rPr>
          <w:color w:val="191919"/>
        </w:rPr>
        <w:fldChar w:fldCharType="end"/>
      </w:r>
      <w:r>
        <w:rPr>
          <w:color w:val="191919"/>
        </w:rPr>
        <w:t xml:space="preserve">. In brief, 15,000 cells were combined with TD1 buffer (Illumina, 15027866) and Illumina TDE1 Tn5 transposase (Illumina, 15027916) and incubated at 37°C for 60 minutes. A Chromium </w:t>
      </w:r>
      <w:proofErr w:type="spellStart"/>
      <w:r>
        <w:rPr>
          <w:color w:val="191919"/>
        </w:rPr>
        <w:t>NextGEM</w:t>
      </w:r>
      <w:proofErr w:type="spellEnd"/>
      <w:r>
        <w:rPr>
          <w:color w:val="191919"/>
        </w:rPr>
        <w:t xml:space="preserve"> Chip H (10x Genomics, 2000180) was </w:t>
      </w:r>
      <w:proofErr w:type="gramStart"/>
      <w:r>
        <w:rPr>
          <w:color w:val="191919"/>
        </w:rPr>
        <w:t>loaded</w:t>
      </w:r>
      <w:proofErr w:type="gramEnd"/>
      <w:r>
        <w:rPr>
          <w:color w:val="191919"/>
        </w:rPr>
        <w:t xml:space="preserve">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w:t>
      </w:r>
      <w:proofErr w:type="gramStart"/>
      <w:r>
        <w:rPr>
          <w:color w:val="191919"/>
        </w:rPr>
        <w:t>collected</w:t>
      </w:r>
      <w:proofErr w:type="gramEnd"/>
      <w:r>
        <w:rPr>
          <w:color w:val="191919"/>
        </w:rPr>
        <w:t xml:space="preserve">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GEMs were separated into a biphasic mixture with Recovery Agent (10x Genomics, 220016), and the aqueous phase was retained and removed of barcoding reagents using </w:t>
      </w:r>
      <w:proofErr w:type="spellStart"/>
      <w:r>
        <w:rPr>
          <w:color w:val="191919"/>
        </w:rPr>
        <w:t>Dynabead</w:t>
      </w:r>
      <w:proofErr w:type="spellEnd"/>
      <w:r>
        <w:rPr>
          <w:color w:val="191919"/>
        </w:rPr>
        <w:t xml:space="preserve"> </w:t>
      </w:r>
      <w:proofErr w:type="spellStart"/>
      <w:r>
        <w:rPr>
          <w:color w:val="191919"/>
        </w:rPr>
        <w:t>MyOne</w:t>
      </w:r>
      <w:proofErr w:type="spellEnd"/>
      <w:r>
        <w:rPr>
          <w:color w:val="191919"/>
        </w:rPr>
        <w:t xml:space="preserve"> SILANE and </w:t>
      </w:r>
      <w:proofErr w:type="spellStart"/>
      <w:r>
        <w:rPr>
          <w:color w:val="191919"/>
        </w:rPr>
        <w:t>SPRIselect</w:t>
      </w:r>
      <w:proofErr w:type="spellEnd"/>
      <w:r>
        <w:rPr>
          <w:color w:val="191919"/>
        </w:rPr>
        <w:t xml:space="preserve"> reagent bead clean-ups. Sequencing libraries were constructed as described in the 10x </w:t>
      </w:r>
      <w:proofErr w:type="spellStart"/>
      <w:r>
        <w:rPr>
          <w:color w:val="191919"/>
        </w:rPr>
        <w:t>scATAC</w:t>
      </w:r>
      <w:proofErr w:type="spellEnd"/>
      <w:r>
        <w:rPr>
          <w:color w:val="191919"/>
        </w:rPr>
        <w:t xml:space="preserve"> User Guide. Amplification was performed in a C1000 Touch thermal cycler. Final libraries were prepared using a dual-sided </w:t>
      </w:r>
      <w:proofErr w:type="spellStart"/>
      <w:r>
        <w:rPr>
          <w:color w:val="191919"/>
        </w:rPr>
        <w:t>SPRIselect</w:t>
      </w:r>
      <w:proofErr w:type="spellEnd"/>
      <w:r>
        <w:rPr>
          <w:color w:val="191919"/>
        </w:rPr>
        <w:t xml:space="preserve">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w:t>
      </w:r>
      <w:proofErr w:type="spellStart"/>
      <w:r>
        <w:rPr>
          <w:color w:val="191919"/>
        </w:rPr>
        <w:t>iT</w:t>
      </w:r>
      <w:proofErr w:type="spellEnd"/>
      <w:r>
        <w:rPr>
          <w:color w:val="191919"/>
        </w:rPr>
        <w:t xml:space="preserve"> </w:t>
      </w:r>
      <w:proofErr w:type="spellStart"/>
      <w:r>
        <w:rPr>
          <w:color w:val="191919"/>
        </w:rPr>
        <w:t>PicoGreen</w:t>
      </w:r>
      <w:proofErr w:type="spellEnd"/>
      <w:r>
        <w:rPr>
          <w:color w:val="191919"/>
        </w:rPr>
        <w:t xml:space="preserve"> dsDNA Assay Kit (</w:t>
      </w:r>
      <w:proofErr w:type="spellStart"/>
      <w:r>
        <w:rPr>
          <w:color w:val="191919"/>
        </w:rPr>
        <w:t>Thermo</w:t>
      </w:r>
      <w:proofErr w:type="spellEnd"/>
      <w:r>
        <w:rPr>
          <w:color w:val="191919"/>
        </w:rPr>
        <w:t xml:space="preserve"> Fisher Scientific, P7589) on a </w:t>
      </w:r>
      <w:proofErr w:type="spellStart"/>
      <w:r>
        <w:rPr>
          <w:color w:val="191919"/>
        </w:rPr>
        <w:t>SpectraMax</w:t>
      </w:r>
      <w:proofErr w:type="spellEnd"/>
      <w:r>
        <w:rPr>
          <w:color w:val="191919"/>
        </w:rPr>
        <w:t xml:space="preserve"> iD3 (Molecular Devices). Library quality and average fragment size were assessed using a Bioanalyzer (Agilent, G2939A) High Sensitivity DNA chip (Agilent, 5067-4626). Libraries were sequenced on the Illumina </w:t>
      </w:r>
      <w:proofErr w:type="spellStart"/>
      <w:r>
        <w:rPr>
          <w:color w:val="191919"/>
        </w:rPr>
        <w:t>NovaSeq</w:t>
      </w:r>
      <w:proofErr w:type="spellEnd"/>
      <w:r>
        <w:rPr>
          <w:color w:val="191919"/>
        </w:rPr>
        <w:t xml:space="preserve">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w:t>
      </w:r>
      <w:proofErr w:type="spellStart"/>
      <w:r>
        <w:rPr>
          <w:color w:val="191919"/>
        </w:rPr>
        <w:t>Olink</w:t>
      </w:r>
      <w:proofErr w:type="spellEnd"/>
      <w:r>
        <w:rPr>
          <w:color w:val="191919"/>
        </w:rPr>
        <w:t xml:space="preserve">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w:t>
      </w:r>
      <w:proofErr w:type="spellStart"/>
      <w:r>
        <w:rPr>
          <w:color w:val="191919"/>
        </w:rPr>
        <w:t>Olink</w:t>
      </w:r>
      <w:proofErr w:type="spellEnd"/>
      <w:r>
        <w:rPr>
          <w:color w:val="191919"/>
        </w:rPr>
        <w:t xml:space="preserve">.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w:t>
      </w:r>
      <w:proofErr w:type="spellStart"/>
      <w:r>
        <w:rPr>
          <w:color w:val="191919"/>
        </w:rPr>
        <w:t>BioIVT</w:t>
      </w:r>
      <w:proofErr w:type="spellEnd"/>
      <w:r>
        <w:rPr>
          <w:color w:val="191919"/>
        </w:rPr>
        <w:t xml:space="preserve">; </w:t>
      </w:r>
      <w:proofErr w:type="spellStart"/>
      <w:r>
        <w:rPr>
          <w:color w:val="191919"/>
        </w:rPr>
        <w:t>Bloodworks</w:t>
      </w:r>
      <w:proofErr w:type="spellEnd"/>
      <w:r>
        <w:rPr>
          <w:color w:val="191919"/>
        </w:rPr>
        <w:t xml:space="preserve">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w:t>
      </w:r>
      <w:proofErr w:type="spellStart"/>
      <w:r>
        <w:t>scRNA</w:t>
      </w:r>
      <w:proofErr w:type="spellEnd"/>
      <w:r>
        <w:t xml:space="preserve">-seq and </w:t>
      </w:r>
      <w:proofErr w:type="spellStart"/>
      <w:r>
        <w:t>scATAC</w:t>
      </w:r>
      <w:proofErr w:type="spellEnd"/>
      <w:r>
        <w:t xml:space="preserve">-seq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5C4771B7" w:rsidR="006F371C" w:rsidRPr="003E257F" w:rsidRDefault="003C3B5E" w:rsidP="003E257F">
      <w:pPr>
        <w:pBdr>
          <w:top w:val="nil"/>
          <w:left w:val="nil"/>
          <w:bottom w:val="nil"/>
          <w:right w:val="nil"/>
          <w:between w:val="nil"/>
        </w:pBdr>
        <w:spacing w:line="360" w:lineRule="auto"/>
        <w:rPr>
          <w:color w:val="000000"/>
        </w:rPr>
      </w:pPr>
      <w:bookmarkStart w:id="93" w:name="_44sinio" w:colFirst="0" w:colLast="0"/>
      <w:bookmarkEnd w:id="93"/>
      <w:r>
        <w:rPr>
          <w:i/>
          <w:color w:val="000000"/>
        </w:rPr>
        <w:t xml:space="preserve">10x </w:t>
      </w:r>
      <w:proofErr w:type="spellStart"/>
      <w:r>
        <w:rPr>
          <w:i/>
          <w:color w:val="000000"/>
        </w:rPr>
        <w:t>scRNA</w:t>
      </w:r>
      <w:proofErr w:type="spellEnd"/>
      <w:r>
        <w:rPr>
          <w:i/>
          <w:color w:val="000000"/>
        </w:rPr>
        <w:t xml:space="preserve">-seq data. </w:t>
      </w:r>
      <w:proofErr w:type="spellStart"/>
      <w:r>
        <w:rPr>
          <w:color w:val="000000"/>
        </w:rPr>
        <w:t>scRNA</w:t>
      </w:r>
      <w:proofErr w:type="spellEnd"/>
      <w:r>
        <w:rPr>
          <w:color w:val="000000"/>
        </w:rPr>
        <w:t xml:space="preserve">-seq data were aligned using 10x </w:t>
      </w:r>
      <w:proofErr w:type="spellStart"/>
      <w:r>
        <w:rPr>
          <w:color w:val="000000"/>
        </w:rPr>
        <w:t>cellranger</w:t>
      </w:r>
      <w:proofErr w:type="spellEnd"/>
      <w:r>
        <w:rPr>
          <w:color w:val="000000"/>
        </w:rPr>
        <w:t xml:space="preserve">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r w:rsidR="005857EC">
        <w:rPr>
          <w:color w:val="000000"/>
        </w:rPr>
        <w:fldChar w:fldCharType="begin"/>
      </w:r>
      <w:r w:rsidR="003B593D">
        <w:rPr>
          <w:color w:val="000000"/>
        </w:rPr>
        <w:instrText xml:space="preserve"> ADDIN ZOTERO_ITEM CSL_CITATION {"citationID":"1v6jDtxM","properties":{"formattedCitation":"\\super 40\\nosupersub{}","plainCitation":"40","noteIndex":0},"citationItems":[{"id":"k40YmAbp/9DjBFc9f","uris":["http://zotero.org/users/local/JZClHNIm/items/WLINWDKV"],"itemData":{"id":50,"type":"article-journal","abstract":"The simultaneous measurement of multiple modalities represents an exciting frontier for single-cell genomics and necessitates computational methods th…","container-title":"Cell","issue":"13","note":"publisher: Cell Press","page":"3573–3587","title":"Integrated analysis of multimodal single-cell data","volume":"184","author":[{"literal":"Yuhan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Satija"}],"issued":{"date-parts":[["2021",6]]}}}],"schema":"https://github.com/citation-style-language/schema/raw/master/csl-citation.json"} </w:instrText>
      </w:r>
      <w:r w:rsidR="005857EC">
        <w:rPr>
          <w:color w:val="000000"/>
        </w:rPr>
        <w:fldChar w:fldCharType="separate"/>
      </w:r>
      <w:r w:rsidR="00D17F1E" w:rsidRPr="003E257F">
        <w:rPr>
          <w:color w:val="000000"/>
          <w:vertAlign w:val="superscript"/>
        </w:rPr>
        <w:t>40</w:t>
      </w:r>
      <w:r w:rsidR="005857EC">
        <w:rPr>
          <w:color w:val="000000"/>
        </w:rPr>
        <w:fldChar w:fldCharType="end"/>
      </w:r>
      <w:r>
        <w:t xml:space="preserve">. </w:t>
      </w:r>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p>
    <w:p w14:paraId="67E07919" w14:textId="77777777" w:rsidR="006F371C" w:rsidRDefault="006F371C">
      <w:pPr>
        <w:spacing w:line="360" w:lineRule="auto"/>
      </w:pPr>
    </w:p>
    <w:p w14:paraId="2992B124" w14:textId="3BE26AFF" w:rsidR="006F371C" w:rsidRDefault="003C3B5E">
      <w:pPr>
        <w:spacing w:line="360" w:lineRule="auto"/>
        <w:rPr>
          <w:color w:val="000000"/>
        </w:rPr>
      </w:pPr>
      <w:r>
        <w:rPr>
          <w:i/>
          <w:color w:val="000000"/>
        </w:rPr>
        <w:t xml:space="preserve">10x </w:t>
      </w:r>
      <w:proofErr w:type="spellStart"/>
      <w:r>
        <w:rPr>
          <w:i/>
          <w:color w:val="000000"/>
        </w:rPr>
        <w:t>scATAC</w:t>
      </w:r>
      <w:proofErr w:type="spellEnd"/>
      <w:r>
        <w:rPr>
          <w:i/>
          <w:color w:val="000000"/>
        </w:rPr>
        <w:t xml:space="preserve">-seq data. </w:t>
      </w:r>
      <w:r>
        <w:rPr>
          <w:color w:val="000000"/>
        </w:rPr>
        <w:t xml:space="preserve">In the </w:t>
      </w:r>
      <w:proofErr w:type="spellStart"/>
      <w:r>
        <w:rPr>
          <w:color w:val="000000"/>
        </w:rPr>
        <w:t>scATAC</w:t>
      </w:r>
      <w:proofErr w:type="spellEnd"/>
      <w:r>
        <w:rPr>
          <w:color w:val="000000"/>
        </w:rPr>
        <w:t xml:space="preserve">-seq pipeline, we implemented </w:t>
      </w:r>
      <w:proofErr w:type="spellStart"/>
      <w:r>
        <w:rPr>
          <w:color w:val="000000"/>
        </w:rPr>
        <w:t>CellRanger</w:t>
      </w:r>
      <w:proofErr w:type="spellEnd"/>
      <w:r>
        <w:rPr>
          <w:color w:val="000000"/>
        </w:rPr>
        <w:t xml:space="preserve">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w:t>
      </w:r>
      <w:proofErr w:type="spellStart"/>
      <w:r>
        <w:rPr>
          <w:color w:val="000000"/>
        </w:rPr>
        <w:t>scATAC</w:t>
      </w:r>
      <w:proofErr w:type="spellEnd"/>
      <w:r>
        <w:rPr>
          <w:color w:val="000000"/>
        </w:rPr>
        <w:t xml:space="preserve">-seq pipeline are high quality, reduces the number of doublets, and are available in a variety of formats for downstream analysis </w:t>
      </w:r>
      <w:proofErr w:type="gramStart"/>
      <w:r>
        <w:rPr>
          <w:color w:val="000000"/>
        </w:rPr>
        <w:t>(.arrow</w:t>
      </w:r>
      <w:proofErr w:type="gramEnd"/>
      <w:r>
        <w:rPr>
          <w:color w:val="000000"/>
        </w:rPr>
        <w:t xml:space="preserve">, fragments.tsv.gz, and .h5-formatted count matrices). </w:t>
      </w:r>
      <w:proofErr w:type="spellStart"/>
      <w:r>
        <w:rPr>
          <w:color w:val="000000"/>
        </w:rPr>
        <w:t>scATAC</w:t>
      </w:r>
      <w:proofErr w:type="spellEnd"/>
      <w:r>
        <w:rPr>
          <w:color w:val="000000"/>
        </w:rPr>
        <w:t xml:space="preserve">-seq data were aligned using 10x </w:t>
      </w:r>
      <w:proofErr w:type="spellStart"/>
      <w:r>
        <w:rPr>
          <w:color w:val="000000"/>
        </w:rPr>
        <w:t>cellranger-atac</w:t>
      </w:r>
      <w:proofErr w:type="spellEnd"/>
      <w:r>
        <w:rPr>
          <w:color w:val="000000"/>
        </w:rPr>
        <w:t xml:space="preserve"> v1.1.0, using reference vGRCh38-1.1.0. After alignment, data were processed through a custom QC and counting pipeline to generate a matrix of unique fragment counts in each peak. </w:t>
      </w:r>
      <w:proofErr w:type="spellStart"/>
      <w:r>
        <w:rPr>
          <w:color w:val="000000"/>
        </w:rPr>
        <w:t>ArchR</w:t>
      </w:r>
      <w:proofErr w:type="spellEnd"/>
      <w:r>
        <w:rPr>
          <w:color w:val="000000"/>
        </w:rPr>
        <w:t xml:space="preserve"> v1.0.2 was used to generate Arrow files, doublet filtering (</w:t>
      </w:r>
      <w:proofErr w:type="spellStart"/>
      <w:r>
        <w:rPr>
          <w:color w:val="000000"/>
        </w:rPr>
        <w:t>filterRatio</w:t>
      </w:r>
      <w:proofErr w:type="spellEnd"/>
      <w:r>
        <w:rPr>
          <w:color w:val="000000"/>
        </w:rPr>
        <w:t xml:space="preserve">=0.5), dimensionality reduction with iterative latent semantic indexing (LSI) (iterations=4), and clustering (resolution=3). </w:t>
      </w:r>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w:t>
      </w:r>
      <w:proofErr w:type="spellStart"/>
      <w:r>
        <w:rPr>
          <w:i/>
          <w:color w:val="000000"/>
        </w:rPr>
        <w:t>scRNA</w:t>
      </w:r>
      <w:proofErr w:type="spellEnd"/>
      <w:r>
        <w:rPr>
          <w:i/>
          <w:color w:val="000000"/>
        </w:rPr>
        <w:t xml:space="preserve">-seq and </w:t>
      </w:r>
      <w:proofErr w:type="spellStart"/>
      <w:r>
        <w:rPr>
          <w:i/>
          <w:color w:val="000000"/>
        </w:rPr>
        <w:t>scATAC</w:t>
      </w:r>
      <w:proofErr w:type="spellEnd"/>
      <w:r>
        <w:rPr>
          <w:i/>
          <w:color w:val="000000"/>
        </w:rPr>
        <w:t xml:space="preserve">-seq data. </w:t>
      </w:r>
      <w:proofErr w:type="spellStart"/>
      <w:r>
        <w:rPr>
          <w:color w:val="000000"/>
        </w:rPr>
        <w:t>scATAC</w:t>
      </w:r>
      <w:proofErr w:type="spellEnd"/>
      <w:r>
        <w:rPr>
          <w:color w:val="000000"/>
        </w:rPr>
        <w:t xml:space="preserve">-seq data were integrated with the corresponding </w:t>
      </w:r>
      <w:proofErr w:type="spellStart"/>
      <w:r>
        <w:rPr>
          <w:color w:val="000000"/>
        </w:rPr>
        <w:t>scRNA</w:t>
      </w:r>
      <w:proofErr w:type="spellEnd"/>
      <w:r>
        <w:rPr>
          <w:color w:val="000000"/>
        </w:rPr>
        <w:t>-seq using the “</w:t>
      </w:r>
      <w:proofErr w:type="spellStart"/>
      <w:r>
        <w:rPr>
          <w:color w:val="000000"/>
        </w:rPr>
        <w:t>addGeneIntegrationMatrix</w:t>
      </w:r>
      <w:proofErr w:type="spellEnd"/>
      <w:r>
        <w:rPr>
          <w:color w:val="000000"/>
        </w:rPr>
        <w:t xml:space="preserve">” function in </w:t>
      </w:r>
      <w:proofErr w:type="spellStart"/>
      <w:r>
        <w:rPr>
          <w:color w:val="000000"/>
        </w:rPr>
        <w:t>ArchR</w:t>
      </w:r>
      <w:proofErr w:type="spellEnd"/>
      <w:r>
        <w:rPr>
          <w:color w:val="000000"/>
        </w:rPr>
        <w:t xml:space="preserve"> with default parameters. After alignment, each cell in the </w:t>
      </w:r>
      <w:proofErr w:type="spellStart"/>
      <w:r>
        <w:rPr>
          <w:color w:val="000000"/>
        </w:rPr>
        <w:t>scATAC</w:t>
      </w:r>
      <w:proofErr w:type="spellEnd"/>
      <w:r>
        <w:rPr>
          <w:color w:val="000000"/>
        </w:rPr>
        <w:t xml:space="preserve">-seq space was assigned a gene expression signature from the cell in the </w:t>
      </w:r>
      <w:proofErr w:type="spellStart"/>
      <w:r>
        <w:rPr>
          <w:color w:val="000000"/>
        </w:rPr>
        <w:t>scRNA</w:t>
      </w:r>
      <w:proofErr w:type="spellEnd"/>
      <w:r>
        <w:rPr>
          <w:color w:val="000000"/>
        </w:rPr>
        <w:t xml:space="preserve">-seq that is the most similar. Cells from both </w:t>
      </w:r>
      <w:proofErr w:type="spellStart"/>
      <w:r>
        <w:rPr>
          <w:color w:val="000000"/>
        </w:rPr>
        <w:t>scRNA</w:t>
      </w:r>
      <w:proofErr w:type="spellEnd"/>
      <w:r>
        <w:rPr>
          <w:color w:val="000000"/>
        </w:rPr>
        <w:t xml:space="preserve">-seq and </w:t>
      </w:r>
      <w:proofErr w:type="spellStart"/>
      <w:r>
        <w:rPr>
          <w:color w:val="000000"/>
        </w:rPr>
        <w:t>scATAC</w:t>
      </w:r>
      <w:proofErr w:type="spellEnd"/>
      <w:r>
        <w:rPr>
          <w:color w:val="000000"/>
        </w:rPr>
        <w:t>-seq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94" w:name="_2jxsxqh" w:colFirst="0" w:colLast="0"/>
      <w:bookmarkEnd w:id="94"/>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w:t>
      </w:r>
      <w:proofErr w:type="spellStart"/>
      <w:r>
        <w:t>scRNA</w:t>
      </w:r>
      <w:proofErr w:type="spellEnd"/>
      <w:r>
        <w:t xml:space="preserve">-seq were added up and the fragments of </w:t>
      </w:r>
      <w:proofErr w:type="spellStart"/>
      <w:r>
        <w:t>scATAC</w:t>
      </w:r>
      <w:proofErr w:type="spellEnd"/>
      <w:r>
        <w:t xml:space="preserve">-seq were combined to generate the RNA-seq input and ATAC-seq input for the pseudo-bulk samples respectively. Only pseudo-bulk samples with &gt;2000 open chromatin peaks, &gt;20 </w:t>
      </w:r>
      <w:proofErr w:type="spellStart"/>
      <w:r>
        <w:t>scATAC</w:t>
      </w:r>
      <w:proofErr w:type="spellEnd"/>
      <w:r>
        <w:t xml:space="preserve">-seq cells and &gt;20 </w:t>
      </w:r>
      <w:proofErr w:type="spellStart"/>
      <w:r>
        <w:t>scRNA</w:t>
      </w:r>
      <w:proofErr w:type="spellEnd"/>
      <w:r>
        <w:t xml:space="preserve">-seq cells were kept on account of reliability of constructed regulatory networks. Additionally, to link promoters and enhancers, the promoter-enhancer contacts predicted by </w:t>
      </w:r>
      <w:proofErr w:type="spellStart"/>
      <w:r>
        <w:t>Epitensor</w:t>
      </w:r>
      <w:proofErr w:type="spellEnd"/>
      <w:r>
        <w:t xml:space="preserve">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4FCB5309" w:rsidR="006F371C" w:rsidRDefault="003C3B5E">
      <w:pPr>
        <w:spacing w:line="360" w:lineRule="auto"/>
      </w:pPr>
      <w:r>
        <w:t>To characterize TF activity in each pseudo-bulk cluster, we performed an integrated multi-omics analysis using the Taiji pipeline</w:t>
      </w:r>
      <w:r w:rsidR="005857EC">
        <w:fldChar w:fldCharType="begin"/>
      </w:r>
      <w:r w:rsidR="003B593D">
        <w:instrText xml:space="preserve"> ADDIN ZOTERO_ITEM CSL_CITATION {"citationID":"WtAuCOMQ","properties":{"formattedCitation":"\\super 12,15\\nosupersub{}","plainCitation":"12,15","noteIndex":0},"citationItems":[{"id":28,"uris":["http://zotero.org/users/local/JZClHNIm/items/W5HVF8VR","http://zotero.org/users/16227889/items/W5HVF8VR"],"itemData":{"id":28,"type":"article-journal","abstract":"Transcriptional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5857EC">
        <w:fldChar w:fldCharType="separate"/>
      </w:r>
      <w:r w:rsidR="00D17F1E" w:rsidRPr="003E257F">
        <w:rPr>
          <w:vertAlign w:val="superscript"/>
        </w:rPr>
        <w:t>12,15</w:t>
      </w:r>
      <w:r w:rsidR="005857EC">
        <w:fldChar w:fldCharType="end"/>
      </w:r>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r w:rsidR="005857EC">
        <w:fldChar w:fldCharType="begin"/>
      </w:r>
      <w:r w:rsidR="003B593D">
        <w:instrText xml:space="preserve"> ADDIN ZOTERO_ITEM CSL_CITATION {"citationID":"EYnwsL2Z","properties":{"formattedCitation":"\\super 41\\nosupersub{}","plainCitation":"41","noteIndex":0},"citationItems":[{"id":42,"uris":["http://zotero.org/users/local/JZClHNIm/items/34FEZADR","http://zotero.org/users/16227889/items/34FEZADR"],"itemData":{"id":42,"type":"article-journal","abstract":"Transcription factor (TF) DNA sequence preferences direct their regulatory activity, but are currently known for only </w:instrText>
      </w:r>
      <w:r w:rsidR="003B593D">
        <w:rPr>
          <w:rFonts w:ascii="Cambria Math" w:hAnsi="Cambria Math" w:cs="Cambria Math"/>
        </w:rPr>
        <w:instrText>∼</w:instrText>
      </w:r>
      <w:r w:rsidR="003B593D">
        <w:instrText xml:space="preserve">1% of eukaryotic TFs. Broadly sampling DNA-binding domain (DBD) types from multiple eukaryotic clades, we determined DNA sequence preferences for &gt;1,000 TFs encompassing 54 diffe …","container-title":"Cell","issue":"6","note":"publisher: Cell","title":"Determination and inference of eukaryotic transcription factor sequence specificity","volume":"158","author":[{"family":"Weirauch","given":"M T"},{"family":"Yang","given":"A"},{"family":"Albu","given":"M"},{"family":"Cote","given":"A G"},{"family":"Montenegro-Montero","given":"A"},{"family":"Drewe","given":"P"},{"family":"Najafabadi","given":"H S"},{"family":"Lambert","given":"S A"},{"family":"Mann","given":"I"},{"family":"Cook","given":"K"},{"family":"Zheng","given":"H"},{"family":"Goity","given":"A"},{"family":"Bakel","given":"H","non-dropping-particle":"van"},{"family":"Lozano","given":"J C"},{"family":"Galli","given":"M"},{"family":"Lewsey","given":"M G"},{"family":"Huang","given":"E"},{"family":"Mukherjee","given":"T"},{"family":"Chen","given":"X"},{"family":"Reece-Hoyes","given":"J S"},{"family":"Govindarajan","given":"S"},{"family":"Shaulsky","given":"G"},{"family":"Walhout","given":"A J M"},{"family":"Bouget","given":"F Y"},{"family":"Ratsch","given":"G"},{"family":"Larrondo","given":"L F"},{"family":"Ecker","given":"J R"},{"family":"Hughes","given":"T R"}],"issued":{"date-parts":[["2014",9]]}}}],"schema":"https://github.com/citation-style-language/schema/raw/master/csl-citation.json"} </w:instrText>
      </w:r>
      <w:r w:rsidR="005857EC">
        <w:fldChar w:fldCharType="separate"/>
      </w:r>
      <w:r w:rsidR="00D17F1E" w:rsidRPr="003E257F">
        <w:rPr>
          <w:vertAlign w:val="superscript"/>
        </w:rPr>
        <w:t>41</w:t>
      </w:r>
      <w:r w:rsidR="005857EC">
        <w:fldChar w:fldCharType="end"/>
      </w:r>
      <w:r>
        <w:t>. These TFs are then linked to their target genes predicted by EpiTensor</w:t>
      </w:r>
      <w:r w:rsidR="005857EC">
        <w:fldChar w:fldCharType="begin"/>
      </w:r>
      <w:r w:rsidR="003B593D">
        <w:instrText xml:space="preserve"> ADDIN ZOTERO_ITEM CSL_CITATION {"citationID":"kGBz1Zby","properties":{"formattedCitation":"\\super 42\\nosupersub{}","plainCitation":"42","noteIndex":0},"citationItems":[{"id":68,"uris":["http://zotero.org/users/local/JZClHNIm/items/TYSZ2LYT","http://zotero.org/users/16227889/items/TYSZ2LYT"],"itemData":{"id":68,"type":"article-journal","abstract":"The human genome is tightly packaged into chromatin whose functional output depends on both one-dimensional (1D) local chromatin states and three-dimensional (3D) genome organization. Currently, chromatin modifications and 3D genome organization are measured by distinct assays. An emerging question is whether it is possible to deduce 3D interactions by integrative analysis of 1D epigenomic data and associate 3D contacts to functionality of the interacting loci. Here we present EpiTensor, an algorithm to identify 3D spatial associations within topologically associating domains (TADs) from 1D maps of histone modifications, chromatin accessibility and RNA-seq. We demonstrate that active promoter–promoter, promoter–enhancer and enhancer–enhancer associations identified by EpiTensor are highly concordant with those detected by Hi-C, ChIA-PET and eQTL analyses at 200 bp resolution. Moreover, EpiTensor has identified a set of interaction hotspots, characterized by higher chromatin and transcriptional activity as well as enriched TF and ncRNA binding across diverse cell types, which may be critical for stabilizing the local 3D interactions. The human genome is highly organized, with one-dimensional chromatin states packaged into higher level three-dimensional architecture. Here, the authors present EpiTensor that can identify 3D spatial associations from 1D epigenetic information.","container-title":"Nat. Commun.","issue":"1","language":"en","note":"publisher: Nature Publishing Group","page":"10812","title":"Constructing 3D interaction maps from 1D epigenomes","volume":"7","author":[{"family":"Zhu","given":"Yun"},{"family":"Chen","given":"Zhao"},{"family":"Zhang","given":"Kai"},{"family":"Wang","given":"Mengchi"},{"family":"Medovoy","given":"David"},{"family":"Whitaker","given":"John W"},{"family":"Ding","given":"Bo"},{"family":"Li","given":"Nan"},{"family":"Zheng","given":"Lina"},{"family":"Wang","given":"Wei"}],"issued":{"date-parts":[["2016",3]]}}}],"schema":"https://github.com/citation-style-language/schema/raw/master/csl-citation.json"} </w:instrText>
      </w:r>
      <w:r w:rsidR="005857EC">
        <w:fldChar w:fldCharType="separate"/>
      </w:r>
      <w:r w:rsidR="00D17F1E" w:rsidRPr="003E257F">
        <w:rPr>
          <w:vertAlign w:val="superscript"/>
        </w:rPr>
        <w:t>42</w:t>
      </w:r>
      <w:r w:rsidR="005857EC">
        <w:fldChar w:fldCharType="end"/>
      </w:r>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r w:rsidR="005857EC">
        <w:fldChar w:fldCharType="begin"/>
      </w:r>
      <w:r w:rsidR="003B593D">
        <w:instrText xml:space="preserve"> ADDIN ZOTERO_ITEM CSL_CITATION {"citationID":"UzhmHmlG","properties":{"formattedCitation":"\\super 12\\uc0\\u8211{}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M"},{"family":"Wang","given":"Wei"}],"issued":{"date-parts":[["2023",12]]}}}],"schema":"https://github.com/citation-style-language/schema/raw/master/csl-citation.json"} </w:instrText>
      </w:r>
      <w:r w:rsidR="005857EC">
        <w:fldChar w:fldCharType="separate"/>
      </w:r>
      <w:r w:rsidR="00D17F1E" w:rsidRPr="003E257F">
        <w:rPr>
          <w:vertAlign w:val="superscript"/>
        </w:rPr>
        <w:t>12–15</w:t>
      </w:r>
      <w:r w:rsidR="005857EC">
        <w:fldChar w:fldCharType="end"/>
      </w:r>
      <w:r>
        <w:t xml:space="preserve">. For this dataset, the </w:t>
      </w:r>
      <w:r w:rsidR="00941FD9">
        <w:t xml:space="preserve">median </w:t>
      </w:r>
      <w:r>
        <w:t xml:space="preserve">number of nodes and edges of the networks were </w:t>
      </w:r>
      <w:r w:rsidR="00A12AB3">
        <w:t>17</w:t>
      </w:r>
      <w:r>
        <w:t>,</w:t>
      </w:r>
      <w:r w:rsidR="00A12AB3">
        <w:t>046</w:t>
      </w:r>
      <w:r>
        <w:t xml:space="preserve"> and </w:t>
      </w:r>
      <w:r w:rsidR="00A12AB3">
        <w:t>3</w:t>
      </w:r>
      <w:r>
        <w:t>,</w:t>
      </w:r>
      <w:r w:rsidR="00A12AB3">
        <w:t>002</w:t>
      </w:r>
      <w:r>
        <w:t>,</w:t>
      </w:r>
      <w:r w:rsidR="00A12AB3">
        <w:t>662</w:t>
      </w:r>
      <w:r>
        <w:t>, respectively, including 10</w:t>
      </w:r>
      <w:r w:rsidR="00A928E5">
        <w:t>47</w:t>
      </w:r>
      <w:r>
        <w:t xml:space="preserve"> (</w:t>
      </w:r>
      <w:r w:rsidR="008E3BBE">
        <w:t>6</w:t>
      </w:r>
      <w:r>
        <w:t>.</w:t>
      </w:r>
      <w:r w:rsidR="008E3BBE">
        <w:t>14</w:t>
      </w:r>
      <w:r>
        <w:t>%) TF nodes. On average, each TF regulates 3</w:t>
      </w:r>
      <w:r w:rsidR="00335E7E">
        <w:t>417</w:t>
      </w:r>
      <w:r>
        <w:t xml:space="preserve"> genes, and each gene is regulated by 1</w:t>
      </w:r>
      <w:r w:rsidR="00335E7E">
        <w:t>84</w:t>
      </w:r>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0414DAE8" w:rsidR="006F371C" w:rsidRDefault="003C3B5E">
      <w:pPr>
        <w:spacing w:line="360" w:lineRule="auto"/>
      </w:pPr>
      <w:r w:rsidRPr="003C3B5E">
        <w:rPr>
          <w:color w:val="000000" w:themeColor="text1"/>
        </w:rPr>
        <w:t>As described in the original Taiji paper</w:t>
      </w:r>
      <w:r w:rsidR="0017177C">
        <w:rPr>
          <w:color w:val="000000" w:themeColor="text1"/>
        </w:rPr>
        <w:fldChar w:fldCharType="begin"/>
      </w:r>
      <w:r w:rsidR="003B593D">
        <w:rPr>
          <w:color w:val="000000" w:themeColor="text1"/>
        </w:rPr>
        <w:instrText xml:space="preserve"> ADDIN ZOTERO_ITEM CSL_CITATION {"citationID":"4WvUSVqC","properties":{"formattedCitation":"\\super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17177C">
        <w:rPr>
          <w:color w:val="000000" w:themeColor="text1"/>
        </w:rPr>
        <w:fldChar w:fldCharType="separate"/>
      </w:r>
      <w:r w:rsidR="0017177C" w:rsidRPr="003E257F">
        <w:rPr>
          <w:color w:val="000000"/>
          <w:vertAlign w:val="superscript"/>
        </w:rPr>
        <w:t>12</w:t>
      </w:r>
      <w:r w:rsidR="0017177C">
        <w:rPr>
          <w:color w:val="000000" w:themeColor="text1"/>
        </w:rPr>
        <w:fldChar w:fldCharType="end"/>
      </w:r>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k</m:t>
                    </m:r>
                  </m:sub>
                </m:sSub>
              </m:e>
            </m:nary>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95" w:name="_z337ya" w:colFirst="0" w:colLast="0"/>
      <w:bookmarkEnd w:id="95"/>
      <w:r>
        <w:t>Unsupervised clustering analysis</w:t>
      </w:r>
    </w:p>
    <w:p w14:paraId="1883EEBD" w14:textId="2F1EADA8" w:rsidR="006F371C" w:rsidRDefault="003C3B5E">
      <w:pPr>
        <w:spacing w:line="360" w:lineRule="auto"/>
      </w:pPr>
      <w:r>
        <w:t xml:space="preserve">To identify the groups of samples showing similar TF activity profile, we clustered the samples based on the normalized PageRank across TFs. </w:t>
      </w:r>
      <w:proofErr w:type="gramStart"/>
      <w:r>
        <w:t>First of all</w:t>
      </w:r>
      <w:proofErr w:type="gramEnd"/>
      <w:r>
        <w:t xml:space="preserve">, we performed the principal component analysis (PCA) for dimension reduction of the TF score matrix. We retained the first </w:t>
      </w:r>
      <w:r w:rsidR="00EE0824">
        <w:t>5</w:t>
      </w:r>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w:t>
      </w:r>
      <w:proofErr w:type="gramStart"/>
      <w:r>
        <w:t>five distance</w:t>
      </w:r>
      <w:proofErr w:type="gramEnd"/>
      <w:r>
        <w:t xml:space="preserve"> metrics. Based on these analyses, we identified 5 </w:t>
      </w:r>
      <w:proofErr w:type="spellStart"/>
      <w:r>
        <w:t>Kmeans</w:t>
      </w:r>
      <w:proofErr w:type="spellEnd"/>
      <w:r>
        <w:t xml:space="preserve"> groups showing distinct dynamic patterns of TF activity.    </w:t>
      </w:r>
    </w:p>
    <w:p w14:paraId="186A93E4" w14:textId="77777777" w:rsidR="006F371C" w:rsidRDefault="003C3B5E">
      <w:pPr>
        <w:pStyle w:val="Heading4"/>
        <w:spacing w:line="360" w:lineRule="auto"/>
      </w:pPr>
      <w:bookmarkStart w:id="96" w:name="_3j2qqm3" w:colFirst="0" w:colLast="0"/>
      <w:bookmarkEnd w:id="96"/>
      <w:r>
        <w:t xml:space="preserve">Identification of </w:t>
      </w:r>
      <w:proofErr w:type="spellStart"/>
      <w:r>
        <w:t>Kmeans</w:t>
      </w:r>
      <w:proofErr w:type="spellEnd"/>
      <w:r>
        <w:t xml:space="preserve"> group-specific TFs</w:t>
      </w:r>
    </w:p>
    <w:p w14:paraId="4BB8610C" w14:textId="0BB7E3FB" w:rsidR="006F371C" w:rsidRDefault="003C3B5E">
      <w:pPr>
        <w:spacing w:line="360" w:lineRule="auto"/>
        <w:rPr>
          <w:color w:val="000000"/>
        </w:rPr>
      </w:pPr>
      <w:r>
        <w:t xml:space="preserve">To identify </w:t>
      </w:r>
      <w:proofErr w:type="spellStart"/>
      <w:r>
        <w:t>Kmeans</w:t>
      </w:r>
      <w:proofErr w:type="spellEnd"/>
      <w:r>
        <w:t xml:space="preserve"> group-specific TFs, we divided the clusters into two groups: target group and background group. Target group included the clusters in the </w:t>
      </w:r>
      <w:proofErr w:type="spellStart"/>
      <w:r>
        <w:t>Kmeans</w:t>
      </w:r>
      <w:proofErr w:type="spellEnd"/>
      <w:r>
        <w:t xml:space="preserve"> group of </w:t>
      </w:r>
      <w:proofErr w:type="gramStart"/>
      <w:r>
        <w:t>interest</w:t>
      </w:r>
      <w:proofErr w:type="gramEnd"/>
      <w:r>
        <w:t xml:space="preserve"> and the background group comprised the remaining clusters. We then performed the normality test using Shapiro-Wilk’s method to determine whether the two groups were normally </w:t>
      </w:r>
      <w:proofErr w:type="gramStart"/>
      <w:r>
        <w:t>distributed</w:t>
      </w:r>
      <w:proofErr w:type="gramEnd"/>
      <w:r>
        <w:t xml:space="preserve">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97" w:name="_1y810tw" w:colFirst="0" w:colLast="0"/>
      <w:bookmarkEnd w:id="97"/>
      <w:r>
        <w:lastRenderedPageBreak/>
        <w:t xml:space="preserve">TF </w:t>
      </w:r>
      <w:proofErr w:type="spellStart"/>
      <w:r>
        <w:t>regulatee</w:t>
      </w:r>
      <w:proofErr w:type="spellEnd"/>
      <w:r>
        <w:t xml:space="preserve"> analysis</w:t>
      </w:r>
    </w:p>
    <w:p w14:paraId="0D36331E" w14:textId="79C04438" w:rsidR="006F371C" w:rsidRDefault="003C3B5E">
      <w:pPr>
        <w:spacing w:line="360" w:lineRule="auto"/>
      </w:pPr>
      <w:r>
        <w:t xml:space="preserve">Taiji generated the regulatory network file for each cluster showing the regulatory relationship between TF and </w:t>
      </w:r>
      <w:proofErr w:type="spellStart"/>
      <w:r>
        <w:t>regulatees</w:t>
      </w:r>
      <w:proofErr w:type="spellEnd"/>
      <w:r>
        <w:t xml:space="preserve"> with edge weight, which represents the regulatory strength. </w:t>
      </w:r>
      <w:proofErr w:type="spellStart"/>
      <w:r>
        <w:t>Regulatees</w:t>
      </w:r>
      <w:proofErr w:type="spellEnd"/>
      <w:r>
        <w:t xml:space="preserve"> in </w:t>
      </w:r>
      <w:r>
        <w:rPr>
          <w:b/>
        </w:rPr>
        <w:t>Supplementary Fig. S3</w:t>
      </w:r>
      <w:proofErr w:type="gramStart"/>
      <w:r w:rsidR="00005881">
        <w:rPr>
          <w:b/>
        </w:rPr>
        <w:t>B,</w:t>
      </w:r>
      <w:r>
        <w:rPr>
          <w:b/>
        </w:rPr>
        <w:t>C</w:t>
      </w:r>
      <w:proofErr w:type="gramEnd"/>
      <w:r>
        <w:t xml:space="preserve"> are top </w:t>
      </w:r>
      <w:r w:rsidR="00820DDD">
        <w:t>5</w:t>
      </w:r>
      <w:r>
        <w:t xml:space="preserve">00 </w:t>
      </w:r>
      <w:proofErr w:type="spellStart"/>
      <w:r>
        <w:t>regulatees</w:t>
      </w:r>
      <w:proofErr w:type="spellEnd"/>
      <w:r>
        <w:t xml:space="preserve"> ranked by mean edge weight across </w:t>
      </w:r>
      <w:r w:rsidR="00820DDD">
        <w:t>G2</w:t>
      </w:r>
      <w:r>
        <w:t>-specific TF</w:t>
      </w:r>
      <w:r w:rsidR="00197BD2">
        <w:t>s</w:t>
      </w:r>
      <w:r>
        <w:t xml:space="preserve">. Representative </w:t>
      </w:r>
      <w:proofErr w:type="spellStart"/>
      <w:r>
        <w:t>regulatees</w:t>
      </w:r>
      <w:proofErr w:type="spellEnd"/>
      <w:r>
        <w:t xml:space="preserve">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98" w:name="_4i7ojhp" w:colFirst="0" w:colLast="0"/>
      <w:bookmarkEnd w:id="98"/>
      <w:r>
        <w:t>Pathway enrichment analysis</w:t>
      </w:r>
    </w:p>
    <w:p w14:paraId="70F80725" w14:textId="618D383E" w:rsidR="006F371C" w:rsidRDefault="003C3B5E">
      <w:pPr>
        <w:spacing w:line="360" w:lineRule="auto"/>
      </w:pPr>
      <w:r>
        <w:t>The enriched functional terms in this study were analyzed by R package clusterProfiler_4.0.5. A cutoff of P-</w:t>
      </w:r>
      <w:proofErr w:type="gramStart"/>
      <w:r>
        <w:t>value  </w:t>
      </w:r>
      <w:r w:rsidR="00216823" w:rsidRPr="00216823">
        <w:rPr>
          <w:u w:val="single"/>
        </w:rPr>
        <w:t>&lt;</w:t>
      </w:r>
      <w:proofErr w:type="gramEnd"/>
      <w:r>
        <w:t xml:space="preserve"> 0.05 was used to select the significantly enriched </w:t>
      </w:r>
      <w:proofErr w:type="spellStart"/>
      <w:r>
        <w:t>Reactome</w:t>
      </w:r>
      <w:proofErr w:type="spellEnd"/>
      <w:r>
        <w:t xml:space="preserve"> pathways.</w:t>
      </w:r>
    </w:p>
    <w:p w14:paraId="7637002A" w14:textId="77777777" w:rsidR="006F371C" w:rsidRDefault="003C3B5E">
      <w:pPr>
        <w:pStyle w:val="Heading4"/>
        <w:spacing w:line="360" w:lineRule="auto"/>
      </w:pPr>
      <w:r>
        <w:t>Cell-cell communication analysis</w:t>
      </w:r>
    </w:p>
    <w:p w14:paraId="370E307D" w14:textId="60061852" w:rsidR="006F371C" w:rsidRDefault="003C3B5E">
      <w:pPr>
        <w:spacing w:line="360" w:lineRule="auto"/>
      </w:pPr>
      <w:r>
        <w:t>The R package CellChat_2.1.2</w:t>
      </w:r>
      <w:r w:rsidR="00FD5426">
        <w:fldChar w:fldCharType="begin"/>
      </w:r>
      <w:r w:rsidR="003B593D">
        <w:instrText xml:space="preserve"> ADDIN ZOTERO_ITEM CSL_CITATION {"citationID":"DKDC3aW6","properties":{"formattedCitation":"\\super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FD5426">
        <w:fldChar w:fldCharType="separate"/>
      </w:r>
      <w:r w:rsidR="00D17F1E" w:rsidRPr="003E257F">
        <w:rPr>
          <w:vertAlign w:val="superscript"/>
        </w:rPr>
        <w:t>24</w:t>
      </w:r>
      <w:r w:rsidR="00FD5426">
        <w:fldChar w:fldCharType="end"/>
      </w:r>
      <w:r>
        <w:t xml:space="preserve"> was used to analyze the intercellular interactions within each individual. First, input </w:t>
      </w:r>
      <w:proofErr w:type="spellStart"/>
      <w:r>
        <w:t>scRNA</w:t>
      </w:r>
      <w:proofErr w:type="spellEnd"/>
      <w:r>
        <w:t xml:space="preserve">-seq data matrix was normalized by TPM (transcripts per million) method and log-transformed with pseudo count of 1. The assigned cell labels were the cell types identified from co-embedding. Ligand-receptor interaction database was </w:t>
      </w:r>
      <w:proofErr w:type="spellStart"/>
      <w:r>
        <w:t>CellChatDB</w:t>
      </w:r>
      <w:proofErr w:type="spellEnd"/>
      <w:r>
        <w:t xml:space="preserve"> v2 excluding non-protein signaling interactions, which finally includes ~2300 validated molecular interactions in the analysis. The default parameters were used following the standard </w:t>
      </w:r>
      <w:proofErr w:type="spellStart"/>
      <w:r>
        <w:t>CellChat</w:t>
      </w:r>
      <w:proofErr w:type="spellEnd"/>
      <w:r>
        <w:t xml:space="preserve">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3AF825BA" w:rsidR="006F371C" w:rsidRDefault="003C3B5E">
      <w:pPr>
        <w:spacing w:line="360" w:lineRule="auto"/>
        <w:rPr>
          <w:b/>
        </w:rPr>
      </w:pPr>
      <w:r>
        <w:t>We first curated a customized list of 18</w:t>
      </w:r>
      <w:r w:rsidR="00C923C0">
        <w:t>6</w:t>
      </w:r>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w:t>
      </w:r>
      <w:proofErr w:type="spellStart"/>
      <w:r>
        <w:t>Kmeans</w:t>
      </w:r>
      <w:proofErr w:type="spellEnd"/>
      <w:r>
        <w:t xml:space="preserve"> group and </w:t>
      </w:r>
      <w:proofErr w:type="gramStart"/>
      <w:r>
        <w:t>each individual</w:t>
      </w:r>
      <w:proofErr w:type="gramEnd"/>
      <w:r>
        <w:t xml:space="preserve"> as input. Then, we identified the universal G2-important genes with mean gene expression across all patients ranked as top 50% and </w:t>
      </w:r>
      <w:r w:rsidR="007A7049">
        <w:t>c</w:t>
      </w:r>
      <w:r>
        <w:t>oefficients of variation (CV) less than 2. In total, 6</w:t>
      </w:r>
      <w:r w:rsidR="001551DD">
        <w:t>3</w:t>
      </w:r>
      <w:r>
        <w:t xml:space="preserve"> genes were identified as candidate predictors for the following classification model.</w:t>
      </w:r>
    </w:p>
    <w:p w14:paraId="19A085CD" w14:textId="77777777" w:rsidR="006F371C" w:rsidRDefault="003C3B5E">
      <w:pPr>
        <w:pStyle w:val="Heading4"/>
        <w:spacing w:line="360" w:lineRule="auto"/>
      </w:pPr>
      <w:bookmarkStart w:id="99" w:name="_Hlk188631230"/>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w:t>
      </w:r>
      <w:bookmarkEnd w:id="99"/>
      <w:r>
        <w:t xml:space="preserve">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4E215758" w:rsidR="006F371C" w:rsidRDefault="003C3B5E">
      <w:pPr>
        <w:spacing w:line="360" w:lineRule="auto"/>
      </w:pPr>
      <w:r>
        <w:t>The samples were split into train and test subsets at a 7:3 ratio. The R package Caret_6.0.94</w:t>
      </w:r>
      <w:r w:rsidR="00FD5426">
        <w:fldChar w:fldCharType="begin"/>
      </w:r>
      <w:r w:rsidR="003B593D">
        <w:instrText xml:space="preserve"> ADDIN ZOTERO_ITEM CSL_CITATION {"citationID":"AmJmVKnu","properties":{"formattedCitation":"\\super 43\\nosupersub{}","plainCitation":"43","noteIndex":0},"citationItems":[{"id":53,"uris":["http://zotero.org/users/local/JZClHNIm/items/LK5WK69X","http://zotero.org/users/16227889/items/LK5WK69X"],"itemData":{"id":53,"type":"article-journal","abstract":"The caret package, short for classification and regression training, contains numerous tools for developing predictive models using the rich set of models available in R. The package focuses on simplifying model training and tuning across a wide variety of modeling techniques. It also includes methods for pre-processing training data, calculating variable importance, and model visualizations. An example from computational chemistry is used to illustrate the functionality on a real data set and to benchmark the benefits of parallel processing with several types of models.","container-title":"J. Stat. Softw.","language":"en","page":"1–26","title":"Building Predictive Models in R Using the caret Package","volume":"28","author":[{"family":"Kuhn","given":"Max"}],"issued":{"date-parts":[["2008",11]]}}}],"schema":"https://github.com/citation-style-language/schema/raw/master/csl-citation.json"} </w:instrText>
      </w:r>
      <w:r w:rsidR="00FD5426">
        <w:fldChar w:fldCharType="separate"/>
      </w:r>
      <w:r w:rsidR="00FD5426" w:rsidRPr="003E257F">
        <w:rPr>
          <w:vertAlign w:val="superscript"/>
        </w:rPr>
        <w:t>43</w:t>
      </w:r>
      <w:r w:rsidR="00FD5426">
        <w:fldChar w:fldCharType="end"/>
      </w:r>
      <w:r>
        <w:t xml:space="preserve"> was used for feature importance evaluation based on recursive elimination algorithm implemented in “</w:t>
      </w:r>
      <w:proofErr w:type="spellStart"/>
      <w:r>
        <w:t>rfe</w:t>
      </w:r>
      <w:proofErr w:type="spellEnd"/>
      <w:r>
        <w:t xml:space="preserve">”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w:t>
      </w:r>
      <w:r w:rsidR="001A6540">
        <w:t xml:space="preserve">20 </w:t>
      </w:r>
      <w:r>
        <w:t xml:space="preserve">times with different random seeds from 1 to </w:t>
      </w:r>
      <w:r w:rsidR="001A6540">
        <w:t>20</w:t>
      </w:r>
      <w:r>
        <w:t>. The mean and standard deviation of the training and testing accuracy was calculated for each number of predictors.</w:t>
      </w:r>
    </w:p>
    <w:p w14:paraId="3768ECAA" w14:textId="2079F2C6" w:rsidR="00D9489D" w:rsidRDefault="00D9489D" w:rsidP="00D9489D">
      <w:pPr>
        <w:pStyle w:val="Heading4"/>
        <w:spacing w:line="360" w:lineRule="auto"/>
      </w:pPr>
      <w:r>
        <w:t>Comparison with AMP study</w:t>
      </w:r>
    </w:p>
    <w:p w14:paraId="556F5BEC" w14:textId="6A8BAA4F" w:rsidR="006F371C" w:rsidRDefault="00D9489D" w:rsidP="00D9489D">
      <w:pPr>
        <w:spacing w:line="360" w:lineRule="auto"/>
        <w:rPr>
          <w:lang w:eastAsia="zh-CN"/>
        </w:rPr>
      </w:pPr>
      <w:r>
        <w:t xml:space="preserve">To </w:t>
      </w:r>
      <w:r w:rsidR="00E94C40">
        <w:t>confirm the expression patterns of newly identified predictors from classification model, we checked the gene expression levels in synovial tissues</w:t>
      </w:r>
      <w:r w:rsidR="00A15B06">
        <w:t xml:space="preserve"> samples</w:t>
      </w:r>
      <w:r w:rsidR="00E94C40">
        <w:t xml:space="preserve"> </w:t>
      </w:r>
      <w:r w:rsidR="00A15B06">
        <w:t>from</w:t>
      </w:r>
      <w:r w:rsidR="00E94C40">
        <w:t xml:space="preserve"> established RA </w:t>
      </w:r>
      <w:r w:rsidR="00A15B06">
        <w:t>patients</w:t>
      </w:r>
      <w:r w:rsidR="00E94C40">
        <w:t xml:space="preserve"> </w:t>
      </w:r>
      <w:r w:rsidR="00A15B06">
        <w:t>in</w:t>
      </w:r>
      <w:r w:rsidR="00E94C40">
        <w:t xml:space="preserve"> AMP study</w:t>
      </w:r>
      <w:r w:rsidR="00E94C40">
        <w:fldChar w:fldCharType="begin"/>
      </w:r>
      <w:r w:rsidR="00E94C40">
        <w:instrText xml:space="preserve"> ADDIN ZOTERO_ITEM CSL_CITATION {"citationID":"F2dJJVUj","properties":{"formattedCitation":"\\super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E94C40">
        <w:fldChar w:fldCharType="separate"/>
      </w:r>
      <w:r w:rsidR="00E94C40" w:rsidRPr="003E257F">
        <w:rPr>
          <w:szCs w:val="24"/>
          <w:vertAlign w:val="superscript"/>
        </w:rPr>
        <w:t>11</w:t>
      </w:r>
      <w:r w:rsidR="00E94C40">
        <w:fldChar w:fldCharType="end"/>
      </w:r>
      <w:r w:rsidR="00E94C40">
        <w:t>.</w:t>
      </w:r>
      <w:r w:rsidR="008E153A">
        <w:rPr>
          <w:lang w:eastAsia="zh-CN"/>
        </w:rPr>
        <w:t xml:space="preserve"> </w:t>
      </w:r>
      <w:r w:rsidR="0067693C">
        <w:rPr>
          <w:lang w:eastAsia="zh-CN"/>
        </w:rPr>
        <w:t>To make it more compatible with cell types in PBMC samples, we only considered 22 clusters</w:t>
      </w:r>
      <w:r w:rsidR="008F7FF0">
        <w:rPr>
          <w:lang w:eastAsia="zh-CN"/>
        </w:rPr>
        <w:t xml:space="preserve"> defined in original AMP paper that are also present in PBMC populations</w:t>
      </w:r>
      <w:r w:rsidR="0067693C">
        <w:rPr>
          <w:lang w:eastAsia="zh-CN"/>
        </w:rPr>
        <w:t xml:space="preserve"> from 82 synovial tissue samples</w:t>
      </w:r>
      <w:r w:rsidR="00123658">
        <w:rPr>
          <w:lang w:eastAsia="zh-CN"/>
        </w:rPr>
        <w:t xml:space="preserve"> (</w:t>
      </w:r>
      <w:r w:rsidR="00123658">
        <w:rPr>
          <w:b/>
        </w:rPr>
        <w:t>Fig. 6A</w:t>
      </w:r>
      <w:r w:rsidR="00123658">
        <w:rPr>
          <w:lang w:eastAsia="zh-CN"/>
        </w:rPr>
        <w:t>)</w:t>
      </w:r>
      <w:r w:rsidR="0067693C">
        <w:rPr>
          <w:lang w:eastAsia="zh-CN"/>
        </w:rPr>
        <w:t>.</w:t>
      </w:r>
      <w:r w:rsidR="001D4CA1">
        <w:rPr>
          <w:lang w:eastAsia="zh-CN"/>
        </w:rPr>
        <w:t xml:space="preserve"> </w:t>
      </w:r>
      <w:r w:rsidR="008F7FF0">
        <w:rPr>
          <w:lang w:eastAsia="zh-CN"/>
        </w:rPr>
        <w:t>We collapsed single-cell gene expression profiles into pseudo-bulk count matrices by summing the raw UMI counts for each gene across all cells from the same sample and cluster. For each gene, we normalized counts in each pseudo-bulk sample into counts per million.</w:t>
      </w:r>
      <w:r w:rsidR="00B320F5">
        <w:rPr>
          <w:lang w:eastAsia="zh-CN"/>
        </w:rPr>
        <w:t xml:space="preserve"> </w:t>
      </w:r>
      <w:r w:rsidR="00547D65">
        <w:rPr>
          <w:lang w:eastAsia="zh-CN"/>
        </w:rPr>
        <w:t>We averaged the normalized counts across samples, cell types, and genes and visualized the results as heatmap</w:t>
      </w:r>
      <w:r w:rsidR="00902E14">
        <w:rPr>
          <w:lang w:eastAsia="zh-CN"/>
        </w:rPr>
        <w:t>s</w:t>
      </w:r>
      <w:r w:rsidR="00547D65">
        <w:rPr>
          <w:lang w:eastAsia="zh-CN"/>
        </w:rPr>
        <w:t xml:space="preserve"> in </w:t>
      </w:r>
      <w:r w:rsidR="00547D65" w:rsidRPr="003E257F">
        <w:rPr>
          <w:b/>
          <w:bCs/>
          <w:lang w:eastAsia="zh-CN"/>
        </w:rPr>
        <w:t>Fig. 6A-C</w:t>
      </w:r>
      <w:r w:rsidR="00547D65">
        <w:rPr>
          <w:lang w:eastAsia="zh-CN"/>
        </w:rPr>
        <w:t xml:space="preserve"> respectively.</w:t>
      </w:r>
    </w:p>
    <w:p w14:paraId="0E8577FD" w14:textId="77777777" w:rsidR="00F53E17" w:rsidRDefault="00F53E17" w:rsidP="00F53E17">
      <w:pPr>
        <w:spacing w:line="360" w:lineRule="auto"/>
      </w:pPr>
    </w:p>
    <w:p w14:paraId="1F1019FA" w14:textId="30AC6CA3" w:rsidR="00B51451" w:rsidRDefault="00B51451" w:rsidP="00B51451">
      <w:pPr>
        <w:pStyle w:val="Heading3"/>
        <w:spacing w:line="360" w:lineRule="auto"/>
        <w:rPr>
          <w:ins w:id="100" w:author="Liu, Cong" w:date="2025-02-17T15:51:00Z" w16du:dateUtc="2025-02-17T07:51:00Z"/>
        </w:rPr>
      </w:pPr>
      <w:ins w:id="101" w:author="Liu, Cong" w:date="2025-02-17T15:51:00Z" w16du:dateUtc="2025-02-17T07:51:00Z">
        <w:r>
          <w:t>Data</w:t>
        </w:r>
        <w:r>
          <w:t xml:space="preserve"> availability:</w:t>
        </w:r>
      </w:ins>
    </w:p>
    <w:p w14:paraId="47C13E52" w14:textId="38894162" w:rsidR="00B51451" w:rsidRDefault="0017077F" w:rsidP="00B51451">
      <w:pPr>
        <w:spacing w:line="360" w:lineRule="auto"/>
        <w:rPr>
          <w:ins w:id="102" w:author="Liu, Cong" w:date="2025-02-17T15:51:00Z" w16du:dateUtc="2025-02-17T07:51:00Z"/>
        </w:rPr>
      </w:pPr>
      <w:proofErr w:type="spellStart"/>
      <w:ins w:id="103" w:author="Liu, Cong" w:date="2025-02-17T16:19:00Z" w16du:dateUtc="2025-02-17T08:19:00Z">
        <w:r>
          <w:t>scRNA</w:t>
        </w:r>
        <w:proofErr w:type="spellEnd"/>
        <w:r>
          <w:t xml:space="preserve">-seq and </w:t>
        </w:r>
        <w:proofErr w:type="spellStart"/>
        <w:r>
          <w:t>scATAC</w:t>
        </w:r>
        <w:proofErr w:type="spellEnd"/>
        <w:r>
          <w:t xml:space="preserve">-seq </w:t>
        </w:r>
      </w:ins>
      <w:ins w:id="104" w:author="Liu, Cong" w:date="2025-02-17T16:18:00Z" w16du:dateUtc="2025-02-17T08:18:00Z">
        <w:r>
          <w:t>data</w:t>
        </w:r>
      </w:ins>
      <w:ins w:id="105" w:author="Liu, Cong" w:date="2025-02-17T16:19:00Z" w16du:dateUtc="2025-02-17T08:19:00Z">
        <w:r>
          <w:t xml:space="preserve"> from this paper will be deposited in the GEO database</w:t>
        </w:r>
      </w:ins>
      <w:ins w:id="106" w:author="Liu, Cong" w:date="2025-02-17T16:21:00Z" w16du:dateUtc="2025-02-17T08:21:00Z">
        <w:r w:rsidR="009D0A11">
          <w:t xml:space="preserve"> (</w:t>
        </w:r>
      </w:ins>
      <w:ins w:id="107" w:author="Liu, Cong" w:date="2025-02-17T16:21:00Z">
        <w:r w:rsidR="009D0A11" w:rsidRPr="009D0A11">
          <w:t>GSE278746</w:t>
        </w:r>
      </w:ins>
      <w:ins w:id="108" w:author="Liu, Cong" w:date="2025-02-17T16:21:00Z" w16du:dateUtc="2025-02-17T08:21:00Z">
        <w:r w:rsidR="009D0A11">
          <w:t>)</w:t>
        </w:r>
      </w:ins>
      <w:ins w:id="109" w:author="Liu, Cong" w:date="2025-02-17T16:19:00Z" w16du:dateUtc="2025-02-17T08:19:00Z">
        <w:r>
          <w:t>.</w:t>
        </w:r>
      </w:ins>
      <w:ins w:id="110" w:author="Liu, Cong" w:date="2025-02-17T16:18:00Z" w16du:dateUtc="2025-02-17T08:18:00Z">
        <w:r>
          <w:t xml:space="preserve"> </w:t>
        </w:r>
      </w:ins>
      <w:ins w:id="111" w:author="Liu, Cong" w:date="2025-02-17T15:51:00Z" w16du:dateUtc="2025-02-17T07:51:00Z">
        <w:r w:rsidR="00B51451">
          <w:t xml:space="preserve">The </w:t>
        </w:r>
      </w:ins>
      <w:ins w:id="112" w:author="Liu, Cong" w:date="2025-02-17T16:22:00Z" w16du:dateUtc="2025-02-17T08:22:00Z">
        <w:r w:rsidR="00921139">
          <w:t>output of this study</w:t>
        </w:r>
      </w:ins>
      <w:ins w:id="113" w:author="Liu, Cong" w:date="2025-02-17T15:51:00Z" w16du:dateUtc="2025-02-17T07:51:00Z">
        <w:r w:rsidR="00B51451">
          <w:t xml:space="preserve"> </w:t>
        </w:r>
      </w:ins>
      <w:ins w:id="114" w:author="Liu, Cong" w:date="2025-02-17T16:22:00Z" w16du:dateUtc="2025-02-17T08:22:00Z">
        <w:r w:rsidR="00921139">
          <w:t xml:space="preserve">(TF activity heatmap, individual </w:t>
        </w:r>
      </w:ins>
      <w:ins w:id="115" w:author="Liu, Cong" w:date="2025-02-17T16:23:00Z" w16du:dateUtc="2025-02-17T08:23:00Z">
        <w:r w:rsidR="00921139">
          <w:t xml:space="preserve">UMAP and </w:t>
        </w:r>
      </w:ins>
      <w:ins w:id="116" w:author="Liu, Cong" w:date="2025-02-17T16:22:00Z" w16du:dateUtc="2025-02-17T08:22:00Z">
        <w:r w:rsidR="00921139">
          <w:t>cellular network</w:t>
        </w:r>
      </w:ins>
      <w:ins w:id="117" w:author="Liu, Cong" w:date="2025-02-17T16:23:00Z" w16du:dateUtc="2025-02-17T08:23:00Z">
        <w:r w:rsidR="00921139">
          <w:t xml:space="preserve"> plots</w:t>
        </w:r>
      </w:ins>
      <w:ins w:id="118" w:author="Liu, Cong" w:date="2025-02-17T16:22:00Z" w16du:dateUtc="2025-02-17T08:22:00Z">
        <w:r w:rsidR="00921139">
          <w:t xml:space="preserve">) </w:t>
        </w:r>
      </w:ins>
      <w:ins w:id="119" w:author="Liu, Cong" w:date="2025-02-17T16:23:00Z" w16du:dateUtc="2025-02-17T08:23:00Z">
        <w:r w:rsidR="00921139">
          <w:t>will be available at our Tai</w:t>
        </w:r>
      </w:ins>
      <w:ins w:id="120" w:author="Liu, Cong" w:date="2025-02-17T16:24:00Z" w16du:dateUtc="2025-02-17T08:24:00Z">
        <w:r w:rsidR="00921139">
          <w:t>ji-</w:t>
        </w:r>
        <w:proofErr w:type="spellStart"/>
        <w:r w:rsidR="00921139">
          <w:t>altra</w:t>
        </w:r>
        <w:proofErr w:type="spellEnd"/>
        <w:r w:rsidR="00921139">
          <w:t xml:space="preserve"> portal (</w:t>
        </w:r>
        <w:r w:rsidR="00921139">
          <w:fldChar w:fldCharType="begin"/>
        </w:r>
        <w:r w:rsidR="00921139">
          <w:instrText>HYPERLINK "</w:instrText>
        </w:r>
      </w:ins>
      <w:ins w:id="121" w:author="Liu, Cong" w:date="2025-02-17T15:51:00Z" w16du:dateUtc="2025-02-17T07:51:00Z">
        <w:r w:rsidR="00921139" w:rsidRPr="00B51451">
          <w:instrText>https://wangweilab.shinyapps.io/Taiji_Altra/</w:instrText>
        </w:r>
      </w:ins>
      <w:ins w:id="122" w:author="Liu, Cong" w:date="2025-02-17T16:24:00Z" w16du:dateUtc="2025-02-17T08:24:00Z">
        <w:r w:rsidR="00921139">
          <w:instrText>"</w:instrText>
        </w:r>
        <w:r w:rsidR="00921139">
          <w:fldChar w:fldCharType="separate"/>
        </w:r>
      </w:ins>
      <w:ins w:id="123" w:author="Liu, Cong" w:date="2025-02-17T15:51:00Z" w16du:dateUtc="2025-02-17T07:51:00Z">
        <w:r w:rsidR="00921139" w:rsidRPr="00F71793">
          <w:rPr>
            <w:rStyle w:val="Hyperlink"/>
          </w:rPr>
          <w:t>https://wangweilab.shinyapps.io/Taiji_Altra/</w:t>
        </w:r>
      </w:ins>
      <w:ins w:id="124" w:author="Liu, Cong" w:date="2025-02-17T16:24:00Z" w16du:dateUtc="2025-02-17T08:24:00Z">
        <w:r w:rsidR="00921139">
          <w:fldChar w:fldCharType="end"/>
        </w:r>
        <w:r w:rsidR="00921139">
          <w:t>). All other raw data are available from the corresponding author upon request.</w:t>
        </w:r>
      </w:ins>
      <w:ins w:id="125" w:author="Liu, Cong" w:date="2025-02-17T15:51:00Z" w16du:dateUtc="2025-02-17T07:51:00Z">
        <w:r w:rsidR="00B51451">
          <w:t xml:space="preserve"> </w:t>
        </w:r>
      </w:ins>
    </w:p>
    <w:p w14:paraId="1B50DF39" w14:textId="77777777" w:rsidR="00B51451" w:rsidRDefault="00B51451" w:rsidP="00DC1BA9">
      <w:pPr>
        <w:rPr>
          <w:ins w:id="126" w:author="Liu, Cong" w:date="2025-02-17T15:51:00Z" w16du:dateUtc="2025-02-17T07:51:00Z"/>
        </w:rPr>
        <w:pPrChange w:id="127" w:author="Liu, Cong" w:date="2025-02-17T16:18:00Z" w16du:dateUtc="2025-02-17T08:18:00Z">
          <w:pPr>
            <w:pStyle w:val="Heading3"/>
            <w:spacing w:line="360" w:lineRule="auto"/>
          </w:pPr>
        </w:pPrChange>
      </w:pPr>
    </w:p>
    <w:p w14:paraId="3158E80C" w14:textId="64D35AD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14"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rPr>
          <w:lang w:eastAsia="zh-CN"/>
        </w:rPr>
      </w:pPr>
      <w:r>
        <w:br w:type="page"/>
      </w:r>
    </w:p>
    <w:p w14:paraId="2ED7E280" w14:textId="77777777" w:rsidR="006F371C" w:rsidRDefault="003C3B5E">
      <w:pPr>
        <w:pStyle w:val="Heading3"/>
        <w:spacing w:line="360" w:lineRule="auto"/>
        <w:rPr>
          <w:color w:val="000000"/>
        </w:rPr>
      </w:pPr>
      <w:bookmarkStart w:id="128" w:name="_2xcytpi" w:colFirst="0" w:colLast="0"/>
      <w:bookmarkEnd w:id="128"/>
      <w:r>
        <w:rPr>
          <w:color w:val="000000"/>
        </w:rPr>
        <w:lastRenderedPageBreak/>
        <w:t>Figures</w:t>
      </w:r>
    </w:p>
    <w:p w14:paraId="2B191C32" w14:textId="35356E51" w:rsidR="006F371C" w:rsidRDefault="003C3B5E">
      <w:pPr>
        <w:pStyle w:val="Heading4"/>
        <w:spacing w:line="360" w:lineRule="auto"/>
        <w:rPr>
          <w:b w:val="0"/>
        </w:rPr>
      </w:pPr>
      <w:bookmarkStart w:id="129" w:name="_1ci93xb" w:colFirst="0" w:colLast="0"/>
      <w:bookmarkEnd w:id="129"/>
      <w:r>
        <w:t xml:space="preserve">Fig.1 Study overview and co-embedding of multi-omics data. (A) Study workflow. </w:t>
      </w:r>
      <w:r>
        <w:rPr>
          <w:b w:val="0"/>
        </w:rPr>
        <w:t xml:space="preserve">PBMC samples including 35 controls (CON), 26 ACPA positive (At-Risk) and 6 early RA (ERA) were utilized for </w:t>
      </w:r>
      <w:proofErr w:type="spellStart"/>
      <w:r>
        <w:rPr>
          <w:b w:val="0"/>
        </w:rPr>
        <w:t>scRNA</w:t>
      </w:r>
      <w:proofErr w:type="spellEnd"/>
      <w:r>
        <w:rPr>
          <w:b w:val="0"/>
        </w:rPr>
        <w:t xml:space="preserve">-seq and </w:t>
      </w:r>
      <w:proofErr w:type="spellStart"/>
      <w:r>
        <w:rPr>
          <w:b w:val="0"/>
        </w:rPr>
        <w:t>scATAC</w:t>
      </w:r>
      <w:proofErr w:type="spellEnd"/>
      <w:r>
        <w:rPr>
          <w:b w:val="0"/>
        </w:rPr>
        <w:t xml:space="preserve">-seq respectively. For each sample, matched data were co-embedded into clusters. Cells in each cluster were aggregated in terms of gene count and open chromatin regions. Then each cluster was used as input of </w:t>
      </w:r>
      <w:proofErr w:type="spellStart"/>
      <w:r>
        <w:rPr>
          <w:b w:val="0"/>
        </w:rPr>
        <w:t>scTaiji</w:t>
      </w:r>
      <w:proofErr w:type="spellEnd"/>
      <w:r>
        <w:rPr>
          <w:b w:val="0"/>
        </w:rPr>
        <w:t xml:space="preserve">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cell types in </w:t>
      </w:r>
      <w:proofErr w:type="spellStart"/>
      <w:r>
        <w:rPr>
          <w:b w:val="0"/>
        </w:rPr>
        <w:t>scRNA</w:t>
      </w:r>
      <w:proofErr w:type="spellEnd"/>
      <w:r>
        <w:rPr>
          <w:b w:val="0"/>
        </w:rPr>
        <w:t xml:space="preserve">-seq cells (left) and </w:t>
      </w:r>
      <w:proofErr w:type="spellStart"/>
      <w:r>
        <w:rPr>
          <w:b w:val="0"/>
        </w:rPr>
        <w:t>scATAC</w:t>
      </w:r>
      <w:proofErr w:type="spellEnd"/>
      <w:r>
        <w:rPr>
          <w:b w:val="0"/>
        </w:rPr>
        <w:t xml:space="preserve">-seq cells (right) respectively for one At-Risk sample. Clusters in both </w:t>
      </w:r>
      <w:proofErr w:type="spellStart"/>
      <w:r>
        <w:rPr>
          <w:b w:val="0"/>
        </w:rPr>
        <w:t>scRNA</w:t>
      </w:r>
      <w:proofErr w:type="spellEnd"/>
      <w:r>
        <w:rPr>
          <w:b w:val="0"/>
        </w:rPr>
        <w:t xml:space="preserve">-seq and </w:t>
      </w:r>
      <w:proofErr w:type="spellStart"/>
      <w:r>
        <w:rPr>
          <w:b w:val="0"/>
        </w:rPr>
        <w:t>scATAC</w:t>
      </w:r>
      <w:proofErr w:type="spellEnd"/>
      <w:r>
        <w:rPr>
          <w:b w:val="0"/>
        </w:rPr>
        <w:t xml:space="preserve">-seq were well separated by cell types. The selected sample represents the typical situation for all the 67 samples. </w:t>
      </w:r>
      <w:r w:rsidR="001E5474">
        <w:rPr>
          <w:b w:val="0"/>
        </w:rPr>
        <w:t xml:space="preserve">Thirteen </w:t>
      </w:r>
      <w:r>
        <w:rPr>
          <w:b w:val="0"/>
        </w:rPr>
        <w:t>cell types include B memory cells,</w:t>
      </w:r>
      <w:r w:rsidR="004D1999">
        <w:rPr>
          <w:b w:val="0"/>
        </w:rPr>
        <w:t xml:space="preserve"> B intermediate cells,</w:t>
      </w:r>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r w:rsidR="004D1999">
        <w:rPr>
          <w:b w:val="0"/>
        </w:rPr>
        <w:t xml:space="preserve"> </w:t>
      </w:r>
      <w:r w:rsidR="004D1999" w:rsidRPr="003E257F">
        <w:rPr>
          <w:b w:val="0"/>
          <w:bCs/>
        </w:rPr>
        <w:t xml:space="preserve">CD56 </w:t>
      </w:r>
      <w:proofErr w:type="spellStart"/>
      <w:r w:rsidR="004D1999" w:rsidRPr="003E257F">
        <w:rPr>
          <w:b w:val="0"/>
          <w:bCs/>
        </w:rPr>
        <w:t>birght</w:t>
      </w:r>
      <w:proofErr w:type="spellEnd"/>
      <w:r w:rsidR="004D1999" w:rsidRPr="003E257F">
        <w:rPr>
          <w:b w:val="0"/>
          <w:bCs/>
        </w:rPr>
        <w:t xml:space="preserve"> natural killer cells (NK_CD56bright)</w:t>
      </w:r>
      <w:r w:rsidR="004D1999">
        <w:rPr>
          <w:b w:val="0"/>
          <w:bCs/>
        </w:rPr>
        <w:t>,</w:t>
      </w:r>
      <w:r>
        <w:rPr>
          <w:b w:val="0"/>
        </w:rPr>
        <w:t xml:space="preserve"> and regulatory T cells (Treg). </w:t>
      </w:r>
      <w:r>
        <w:t xml:space="preserve">(C) </w:t>
      </w:r>
      <w:r>
        <w:rPr>
          <w:b w:val="0"/>
        </w:rPr>
        <w:t xml:space="preserve">UMAP colored by cell types (left) and assays (right) in cells from both </w:t>
      </w:r>
      <w:proofErr w:type="spellStart"/>
      <w:r>
        <w:rPr>
          <w:b w:val="0"/>
        </w:rPr>
        <w:t>scRNA</w:t>
      </w:r>
      <w:proofErr w:type="spellEnd"/>
      <w:r>
        <w:rPr>
          <w:b w:val="0"/>
        </w:rPr>
        <w:t xml:space="preserve">-seq and </w:t>
      </w:r>
      <w:proofErr w:type="spellStart"/>
      <w:r>
        <w:rPr>
          <w:b w:val="0"/>
        </w:rPr>
        <w:t>scATAC</w:t>
      </w:r>
      <w:proofErr w:type="spellEnd"/>
      <w:r>
        <w:rPr>
          <w:b w:val="0"/>
        </w:rPr>
        <w:t>-seq for the same sample in</w:t>
      </w:r>
      <w:r w:rsidR="00262DB8">
        <w:rPr>
          <w:b w:val="0"/>
        </w:rPr>
        <w:t xml:space="preserve"> </w:t>
      </w:r>
      <w:r w:rsidR="00262DB8" w:rsidRPr="003E257F">
        <w:rPr>
          <w:bCs/>
        </w:rPr>
        <w:t>Fig. 1B</w:t>
      </w:r>
      <w:r>
        <w:rPr>
          <w:b w:val="0"/>
        </w:rPr>
        <w:t xml:space="preserve">. The color palette of the left plot is the same as </w:t>
      </w:r>
      <w:r w:rsidR="005A3B66" w:rsidRPr="00C22C73">
        <w:rPr>
          <w:bCs/>
        </w:rPr>
        <w:t>Fig. 1B</w:t>
      </w:r>
      <w:r>
        <w:rPr>
          <w:b w:val="0"/>
        </w:rPr>
        <w:t xml:space="preserve">. Blue and red represent </w:t>
      </w:r>
      <w:proofErr w:type="spellStart"/>
      <w:r>
        <w:rPr>
          <w:b w:val="0"/>
        </w:rPr>
        <w:t>scATAC</w:t>
      </w:r>
      <w:proofErr w:type="spellEnd"/>
      <w:r>
        <w:rPr>
          <w:b w:val="0"/>
        </w:rPr>
        <w:t xml:space="preserve">-seq and </w:t>
      </w:r>
      <w:proofErr w:type="spellStart"/>
      <w:r>
        <w:rPr>
          <w:b w:val="0"/>
        </w:rPr>
        <w:t>scRNA</w:t>
      </w:r>
      <w:proofErr w:type="spellEnd"/>
      <w:r>
        <w:rPr>
          <w:b w:val="0"/>
        </w:rPr>
        <w:t xml:space="preserve">-seq. Clusters in co-embedding space were still separated by cell types while </w:t>
      </w:r>
      <w:proofErr w:type="spellStart"/>
      <w:r>
        <w:rPr>
          <w:b w:val="0"/>
        </w:rPr>
        <w:t>scRNA</w:t>
      </w:r>
      <w:proofErr w:type="spellEnd"/>
      <w:r>
        <w:rPr>
          <w:b w:val="0"/>
        </w:rPr>
        <w:t xml:space="preserve">-seq and </w:t>
      </w:r>
      <w:proofErr w:type="spellStart"/>
      <w:r>
        <w:rPr>
          <w:b w:val="0"/>
        </w:rPr>
        <w:t>scATAC</w:t>
      </w:r>
      <w:proofErr w:type="spellEnd"/>
      <w:r>
        <w:rPr>
          <w:b w:val="0"/>
        </w:rPr>
        <w:t xml:space="preserve">-seq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r w:rsidR="000E06FA">
        <w:rPr>
          <w:b w:val="0"/>
        </w:rPr>
        <w:t xml:space="preserve">Centered Log-Ratio (CLR) transformation before </w:t>
      </w:r>
      <w:r>
        <w:rPr>
          <w:b w:val="0"/>
        </w:rPr>
        <w:t>Kruskal-</w:t>
      </w:r>
      <w:proofErr w:type="gramStart"/>
      <w:r>
        <w:rPr>
          <w:b w:val="0"/>
        </w:rPr>
        <w:t>Wallis</w:t>
      </w:r>
      <w:proofErr w:type="gramEnd"/>
      <w:r>
        <w:rPr>
          <w:b w:val="0"/>
        </w:rPr>
        <w:t xml:space="preserve"> test, *p&lt; 0.1, **p &lt; 0.0</w:t>
      </w:r>
      <w:r w:rsidR="00056C8F">
        <w:rPr>
          <w:b w:val="0"/>
        </w:rPr>
        <w:t>1</w:t>
      </w:r>
      <w:r>
        <w:rPr>
          <w:b w:val="0"/>
        </w:rPr>
        <w:t xml:space="preserve">. </w:t>
      </w:r>
      <w:r w:rsidR="00F62ED0">
        <w:rPr>
          <w:b w:val="0"/>
        </w:rPr>
        <w:t xml:space="preserve">Most </w:t>
      </w:r>
      <w:r>
        <w:rPr>
          <w:b w:val="0"/>
        </w:rPr>
        <w:t xml:space="preserve">cell types showed similar distribution across groups except for </w:t>
      </w:r>
      <w:r w:rsidR="00F62ED0" w:rsidRPr="003E257F">
        <w:rPr>
          <w:b w:val="0"/>
          <w:bCs/>
        </w:rPr>
        <w:t>B intermediate, B memory, and NK_CD56bright</w:t>
      </w:r>
      <w:r>
        <w:rPr>
          <w:b w:val="0"/>
        </w:rPr>
        <w:t xml:space="preserve">, which </w:t>
      </w:r>
      <w:r w:rsidR="00F62ED0">
        <w:rPr>
          <w:b w:val="0"/>
        </w:rPr>
        <w:t xml:space="preserve">were </w:t>
      </w:r>
      <w:r>
        <w:rPr>
          <w:b w:val="0"/>
        </w:rPr>
        <w:t xml:space="preserve">modestly higher in </w:t>
      </w:r>
      <w:r w:rsidR="00F62ED0">
        <w:rPr>
          <w:b w:val="0"/>
        </w:rPr>
        <w:t xml:space="preserve">At-Risk </w:t>
      </w:r>
      <w:r>
        <w:rPr>
          <w:b w:val="0"/>
        </w:rPr>
        <w:t xml:space="preserve">compared to other </w:t>
      </w:r>
      <w:r w:rsidR="00F62ED0">
        <w:rPr>
          <w:b w:val="0"/>
        </w:rPr>
        <w:t xml:space="preserve">two </w:t>
      </w:r>
      <w:r>
        <w:rPr>
          <w:b w:val="0"/>
        </w:rPr>
        <w:t>groups.</w:t>
      </w:r>
    </w:p>
    <w:p w14:paraId="7D5B7FE1" w14:textId="77777777" w:rsidR="006F371C" w:rsidRDefault="003C3B5E">
      <w:r>
        <w:br w:type="page"/>
      </w:r>
    </w:p>
    <w:p w14:paraId="3A45D326" w14:textId="2045F2F3" w:rsidR="006F371C" w:rsidRDefault="001B32D9">
      <w:r>
        <w:rPr>
          <w:noProof/>
        </w:rPr>
        <w:lastRenderedPageBreak/>
        <w:drawing>
          <wp:inline distT="0" distB="0" distL="0" distR="0" wp14:anchorId="368625A6" wp14:editId="2CA1B3C4">
            <wp:extent cx="5943600" cy="7694295"/>
            <wp:effectExtent l="0" t="0" r="0" b="1905"/>
            <wp:docPr id="1900012031" name="Picture 1"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2031" name="Picture 1" descr="A close-up of a pos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23C22EC0" w14:textId="77777777" w:rsidR="006F371C" w:rsidRDefault="003C3B5E">
      <w:pPr>
        <w:pStyle w:val="Heading4"/>
        <w:spacing w:line="360" w:lineRule="auto"/>
        <w:rPr>
          <w:b w:val="0"/>
        </w:rPr>
      </w:pPr>
      <w:bookmarkStart w:id="130" w:name="_3whwml4" w:colFirst="0" w:colLast="0"/>
      <w:bookmarkEnd w:id="130"/>
      <w:r>
        <w:br w:type="page"/>
      </w:r>
    </w:p>
    <w:p w14:paraId="6B883C56" w14:textId="3A8EC8EB" w:rsidR="006F371C" w:rsidRDefault="003C3B5E">
      <w:pPr>
        <w:pStyle w:val="Heading4"/>
        <w:spacing w:line="360" w:lineRule="auto"/>
        <w:rPr>
          <w:b w:val="0"/>
        </w:rPr>
      </w:pPr>
      <w:bookmarkStart w:id="131" w:name="_2bn6wsx" w:colFirst="0" w:colLast="0"/>
      <w:bookmarkEnd w:id="131"/>
      <w:r>
        <w:lastRenderedPageBreak/>
        <w:t xml:space="preserve">Fig.2 Unsupervised clustering shows distinct TF regulatory patterns. (A) </w:t>
      </w:r>
      <w:r>
        <w:rPr>
          <w:b w:val="0"/>
        </w:rPr>
        <w:t xml:space="preserve">PageRank scores heatmap of 5 </w:t>
      </w:r>
      <w:proofErr w:type="spellStart"/>
      <w:r>
        <w:rPr>
          <w:b w:val="0"/>
        </w:rPr>
        <w:t>Kmeans</w:t>
      </w:r>
      <w:proofErr w:type="spellEnd"/>
      <w:r>
        <w:rPr>
          <w:b w:val="0"/>
        </w:rPr>
        <w:t xml:space="preserve"> group-specific TFs across 1613 clusters. Top 10 TFs from each </w:t>
      </w:r>
      <w:proofErr w:type="spellStart"/>
      <w:r>
        <w:rPr>
          <w:b w:val="0"/>
        </w:rPr>
        <w:t>Kmeans</w:t>
      </w:r>
      <w:proofErr w:type="spellEnd"/>
      <w:r>
        <w:rPr>
          <w:b w:val="0"/>
        </w:rPr>
        <w:t xml:space="preserve"> group are selected as rows and colored by their group specificity. Color palette for </w:t>
      </w:r>
      <w:proofErr w:type="spellStart"/>
      <w:r>
        <w:rPr>
          <w:b w:val="0"/>
        </w:rPr>
        <w:t>Kmeans</w:t>
      </w:r>
      <w:proofErr w:type="spellEnd"/>
      <w:r>
        <w:rPr>
          <w:b w:val="0"/>
        </w:rPr>
        <w:t xml:space="preserve"> groups is </w:t>
      </w:r>
      <w:proofErr w:type="spellStart"/>
      <w:r>
        <w:rPr>
          <w:b w:val="0"/>
        </w:rPr>
        <w:t>RColorBrewer</w:t>
      </w:r>
      <w:proofErr w:type="spellEnd"/>
      <w:r>
        <w:rPr>
          <w:b w:val="0"/>
        </w:rPr>
        <w:t xml:space="preserve"> palette Set2. The color palette is maintained throughout all figures. Clusters in columns are ordered by </w:t>
      </w:r>
      <w:proofErr w:type="spellStart"/>
      <w:r>
        <w:rPr>
          <w:b w:val="0"/>
        </w:rPr>
        <w:t>Kmeans</w:t>
      </w:r>
      <w:proofErr w:type="spellEnd"/>
      <w:r>
        <w:rPr>
          <w:b w:val="0"/>
        </w:rPr>
        <w:t xml:space="preserve"> group. Color of the cell indicates the normalized PageRank scores with red displaying high scores. Each </w:t>
      </w:r>
      <w:proofErr w:type="spellStart"/>
      <w:r>
        <w:rPr>
          <w:b w:val="0"/>
        </w:rPr>
        <w:t>Kmeans</w:t>
      </w:r>
      <w:proofErr w:type="spellEnd"/>
      <w:r>
        <w:rPr>
          <w:b w:val="0"/>
        </w:rPr>
        <w:t xml:space="preserve"> group displayed distinct dynamic patterns of TF activity. Side table is the number of the specific TFs for each </w:t>
      </w:r>
      <w:proofErr w:type="spellStart"/>
      <w:r>
        <w:rPr>
          <w:b w:val="0"/>
        </w:rPr>
        <w:t>Kmeans</w:t>
      </w:r>
      <w:proofErr w:type="spellEnd"/>
      <w:r>
        <w:rPr>
          <w:b w:val="0"/>
        </w:rPr>
        <w:t xml:space="preserve"> group. G2 has the largest number of specific TFs. </w:t>
      </w:r>
      <w:r>
        <w:t xml:space="preserve">(B) </w:t>
      </w:r>
      <w:r>
        <w:rPr>
          <w:b w:val="0"/>
        </w:rPr>
        <w:t xml:space="preserve">Cell type distribution across </w:t>
      </w:r>
      <w:proofErr w:type="spellStart"/>
      <w:r>
        <w:rPr>
          <w:b w:val="0"/>
        </w:rPr>
        <w:t>Kmeans</w:t>
      </w:r>
      <w:proofErr w:type="spellEnd"/>
      <w:r>
        <w:rPr>
          <w:b w:val="0"/>
        </w:rPr>
        <w:t xml:space="preserve"> groups. The separate top row represents the overall cell type distribution across all the clusters. The bottom five rows are distributions for five </w:t>
      </w:r>
      <w:proofErr w:type="spellStart"/>
      <w:r>
        <w:rPr>
          <w:b w:val="0"/>
        </w:rPr>
        <w:t>Kmeans</w:t>
      </w:r>
      <w:proofErr w:type="spellEnd"/>
      <w:r>
        <w:rPr>
          <w:b w:val="0"/>
        </w:rPr>
        <w:t xml:space="preserve"> groups. Color represents the percentage of clusters of each cell type with red displaying a high percentage. G2 is a multi-lineage group with distribution </w:t>
      </w:r>
      <w:proofErr w:type="gramStart"/>
      <w:r>
        <w:rPr>
          <w:b w:val="0"/>
        </w:rPr>
        <w:t>similar to</w:t>
      </w:r>
      <w:proofErr w:type="gramEnd"/>
      <w:r>
        <w:rPr>
          <w:b w:val="0"/>
        </w:rPr>
        <w:t xml:space="preserve"> the overall distribution. Other 4 groups had predominant cell types. </w:t>
      </w:r>
      <w:r>
        <w:t xml:space="preserve">(C) </w:t>
      </w:r>
      <w:r>
        <w:rPr>
          <w:b w:val="0"/>
        </w:rPr>
        <w:t xml:space="preserve">At-Risk/ERA vs CON ratio distribution across </w:t>
      </w:r>
      <w:proofErr w:type="spellStart"/>
      <w:r>
        <w:rPr>
          <w:b w:val="0"/>
        </w:rPr>
        <w:t>Kmeans</w:t>
      </w:r>
      <w:proofErr w:type="spellEnd"/>
      <w:r>
        <w:rPr>
          <w:b w:val="0"/>
        </w:rPr>
        <w:t xml:space="preserve"> groups. The first gray bar is the overall ratio adjusted to 1 while other bars </w:t>
      </w:r>
      <w:r w:rsidR="00D0002C">
        <w:rPr>
          <w:b w:val="0"/>
        </w:rPr>
        <w:t xml:space="preserve">represent 5 </w:t>
      </w:r>
      <w:proofErr w:type="spellStart"/>
      <w:r>
        <w:rPr>
          <w:b w:val="0"/>
        </w:rPr>
        <w:t>Kmeans</w:t>
      </w:r>
      <w:proofErr w:type="spellEnd"/>
      <w:r>
        <w:rPr>
          <w:b w:val="0"/>
        </w:rPr>
        <w:t xml:space="preserve"> groups. G2 </w:t>
      </w:r>
      <w:r w:rsidR="007977F1">
        <w:rPr>
          <w:b w:val="0"/>
        </w:rPr>
        <w:t>is</w:t>
      </w:r>
      <w:r>
        <w:rPr>
          <w:b w:val="0"/>
        </w:rPr>
        <w:t xml:space="preserve"> significantly enriched in At-Risk/ERA while G4 is enriched in CON. G1</w:t>
      </w:r>
      <w:r w:rsidR="00E84EAF">
        <w:rPr>
          <w:b w:val="0"/>
        </w:rPr>
        <w:t xml:space="preserve">, </w:t>
      </w:r>
      <w:r>
        <w:rPr>
          <w:b w:val="0"/>
        </w:rPr>
        <w:t>G3</w:t>
      </w:r>
      <w:r w:rsidR="00E84EAF">
        <w:rPr>
          <w:b w:val="0"/>
        </w:rPr>
        <w:t>, and G5</w:t>
      </w:r>
      <w:r>
        <w:rPr>
          <w:b w:val="0"/>
        </w:rPr>
        <w:t xml:space="preserve"> show no</w:t>
      </w:r>
      <w:r w:rsidR="00E84EAF">
        <w:rPr>
          <w:b w:val="0"/>
        </w:rPr>
        <w:t xml:space="preserve"> significant</w:t>
      </w:r>
      <w:r>
        <w:rPr>
          <w:b w:val="0"/>
        </w:rPr>
        <w:t xml:space="preserve"> enrichment. </w:t>
      </w:r>
      <w:r>
        <w:t xml:space="preserve">(D) </w:t>
      </w:r>
      <w:r>
        <w:rPr>
          <w:b w:val="0"/>
        </w:rPr>
        <w:t xml:space="preserve">Representative </w:t>
      </w:r>
      <w:proofErr w:type="spellStart"/>
      <w:r>
        <w:rPr>
          <w:b w:val="0"/>
        </w:rPr>
        <w:t>Reactome</w:t>
      </w:r>
      <w:proofErr w:type="spellEnd"/>
      <w:r>
        <w:rPr>
          <w:b w:val="0"/>
        </w:rPr>
        <w:t xml:space="preserve"> pathways enriched in each </w:t>
      </w:r>
      <w:proofErr w:type="spellStart"/>
      <w:r>
        <w:rPr>
          <w:b w:val="0"/>
        </w:rPr>
        <w:t>Kmeans</w:t>
      </w:r>
      <w:proofErr w:type="spellEnd"/>
      <w:r>
        <w:rPr>
          <w:b w:val="0"/>
        </w:rPr>
        <w:t xml:space="preserve"> group-specific TFs. The horizontal axis represents </w:t>
      </w:r>
      <w:proofErr w:type="spellStart"/>
      <w:r>
        <w:rPr>
          <w:b w:val="0"/>
        </w:rPr>
        <w:t>Kmeans</w:t>
      </w:r>
      <w:proofErr w:type="spellEnd"/>
      <w:r>
        <w:rPr>
          <w:b w:val="0"/>
        </w:rPr>
        <w:t xml:space="preserve"> </w:t>
      </w:r>
      <w:proofErr w:type="gramStart"/>
      <w:r>
        <w:rPr>
          <w:b w:val="0"/>
        </w:rPr>
        <w:t>groups</w:t>
      </w:r>
      <w:proofErr w:type="gramEnd"/>
      <w:r>
        <w:rPr>
          <w:b w:val="0"/>
        </w:rPr>
        <w:t xml:space="preserve">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r w:rsidR="003619EB">
        <w:rPr>
          <w:b w:val="0"/>
        </w:rPr>
        <w:t>**</w:t>
      </w:r>
      <w:r>
        <w:rPr>
          <w:b w:val="0"/>
        </w:rPr>
        <w:t>p&lt; 0.</w:t>
      </w:r>
      <w:r w:rsidR="003619EB">
        <w:rPr>
          <w:b w:val="0"/>
        </w:rPr>
        <w:t>00</w:t>
      </w:r>
      <w:r>
        <w:rPr>
          <w:b w:val="0"/>
        </w:rPr>
        <w:t>1, ****p &lt; 0.0001.</w:t>
      </w:r>
    </w:p>
    <w:p w14:paraId="647F9F1C" w14:textId="77777777" w:rsidR="006F371C" w:rsidRDefault="003C3B5E">
      <w:r>
        <w:br w:type="page"/>
      </w:r>
    </w:p>
    <w:p w14:paraId="0F07D65B" w14:textId="540ED555" w:rsidR="006F371C" w:rsidRDefault="001B32D9">
      <w:r>
        <w:rPr>
          <w:noProof/>
        </w:rPr>
        <w:lastRenderedPageBreak/>
        <w:drawing>
          <wp:inline distT="0" distB="0" distL="0" distR="0" wp14:anchorId="581B056E" wp14:editId="5189C043">
            <wp:extent cx="5943600" cy="7694295"/>
            <wp:effectExtent l="0" t="0" r="0" b="1905"/>
            <wp:docPr id="1749874345"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4345" name="Picture 2" descr="A close-up of a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AB72B17" w14:textId="77777777" w:rsidR="006F371C" w:rsidRDefault="003C3B5E">
      <w:pPr>
        <w:spacing w:line="360" w:lineRule="auto"/>
      </w:pPr>
      <w:r>
        <w:br w:type="page"/>
      </w:r>
    </w:p>
    <w:p w14:paraId="1FFCD684" w14:textId="1C42F9E6" w:rsidR="006F371C" w:rsidRDefault="003C3B5E">
      <w:pPr>
        <w:pStyle w:val="Heading4"/>
        <w:spacing w:line="360" w:lineRule="auto"/>
        <w:rPr>
          <w:b w:val="0"/>
        </w:rPr>
      </w:pPr>
      <w:bookmarkStart w:id="132" w:name="_qsh70q" w:colFirst="0" w:colLast="0"/>
      <w:bookmarkEnd w:id="132"/>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w:t>
      </w:r>
      <w:proofErr w:type="spellStart"/>
      <w:r>
        <w:rPr>
          <w:b w:val="0"/>
        </w:rPr>
        <w:t>Kmeans</w:t>
      </w:r>
      <w:proofErr w:type="spellEnd"/>
      <w:r>
        <w:rPr>
          <w:b w:val="0"/>
        </w:rPr>
        <w:t xml:space="preserve">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w:t>
      </w:r>
      <w:r w:rsidR="007F6E92">
        <w:rPr>
          <w:b w:val="0"/>
        </w:rPr>
        <w:t>A</w:t>
      </w:r>
      <w:r>
        <w:rPr>
          <w:b w:val="0"/>
        </w:rPr>
        <w:t xml:space="preserve">ll the cell types were enriched in signature pathways. </w:t>
      </w:r>
      <w:r>
        <w:t xml:space="preserve">(E) </w:t>
      </w:r>
      <w:r>
        <w:rPr>
          <w:b w:val="0"/>
        </w:rPr>
        <w:t xml:space="preserve">Heatmap of At-Risk/ERA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number of clusters per cell type for each participant. All the At-Risk and ERA participants had the signature in at least one cell </w:t>
      </w:r>
      <w:proofErr w:type="gramStart"/>
      <w:r>
        <w:rPr>
          <w:b w:val="0"/>
        </w:rPr>
        <w:t>type</w:t>
      </w:r>
      <w:proofErr w:type="gramEnd"/>
      <w:r>
        <w:rPr>
          <w:b w:val="0"/>
        </w:rPr>
        <w:t xml:space="preserve"> but the combination and distribution of cell types are highly variable; Chi-squared test, *p &lt; 0.1, **p &lt; 0.0</w:t>
      </w:r>
      <w:r w:rsidR="00F6374F">
        <w:rPr>
          <w:b w:val="0"/>
        </w:rPr>
        <w:t>5, ***p&lt;0.01</w:t>
      </w:r>
      <w:r>
        <w:rPr>
          <w:b w:val="0"/>
        </w:rPr>
        <w:t>.</w:t>
      </w:r>
    </w:p>
    <w:p w14:paraId="41BE5288" w14:textId="77777777" w:rsidR="006F371C" w:rsidRDefault="003C3B5E">
      <w:r>
        <w:br w:type="page"/>
      </w:r>
    </w:p>
    <w:p w14:paraId="3D70F74F" w14:textId="1DFD3AA6" w:rsidR="006F371C" w:rsidRDefault="001B32D9">
      <w:r>
        <w:rPr>
          <w:noProof/>
        </w:rPr>
        <w:lastRenderedPageBreak/>
        <w:drawing>
          <wp:inline distT="0" distB="0" distL="0" distR="0" wp14:anchorId="16BFBF2F" wp14:editId="0C4F1949">
            <wp:extent cx="5943600" cy="7694295"/>
            <wp:effectExtent l="0" t="0" r="0" b="1905"/>
            <wp:docPr id="238401786"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01786" name="Picture 3" descr="A screenshot of a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rsidR="003C3B5E">
        <w:br/>
      </w:r>
    </w:p>
    <w:p w14:paraId="31CC6B9D" w14:textId="77777777" w:rsidR="006F371C" w:rsidRDefault="003C3B5E">
      <w:r>
        <w:br w:type="page"/>
      </w:r>
    </w:p>
    <w:p w14:paraId="0A493EAE" w14:textId="1018136C"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r w:rsidR="00FD4B02">
        <w:rPr>
          <w:b w:val="0"/>
        </w:rPr>
        <w:t xml:space="preserve">Representative IL16 signaling networks within signature clusters in control and At-Risk patients. Each circle represents one Seurat cluster instance with cell type label. Solid and open circles represent source and target respectively. Edge thickness was normalized and comparable across different networks. At-Risk patient showed much denser and stronger interactions than controls. </w:t>
      </w:r>
      <w:r w:rsidR="00FD4B02">
        <w:t>(</w:t>
      </w:r>
      <w:r w:rsidR="00163669">
        <w:t>F</w:t>
      </w:r>
      <w:r w:rsidR="00FD4B02">
        <w:t xml:space="preserve">) </w:t>
      </w:r>
      <w:r w:rsidR="00FD4B02">
        <w:rPr>
          <w:b w:val="0"/>
        </w:rPr>
        <w:t xml:space="preserve">Outgoing and incoming signaling strength of </w:t>
      </w:r>
      <w:r w:rsidR="00B54E06">
        <w:rPr>
          <w:b w:val="0"/>
        </w:rPr>
        <w:t>IL16</w:t>
      </w:r>
      <w:r w:rsidR="00FD4B02">
        <w:rPr>
          <w:b w:val="0"/>
        </w:rPr>
        <w:t xml:space="preserve"> pathway across cell types in control and At-Risk/ERA groups. The horizontal axis represents the cell types and vertical axis represents </w:t>
      </w:r>
      <w:proofErr w:type="gramStart"/>
      <w:r w:rsidR="00FD4B02">
        <w:rPr>
          <w:b w:val="0"/>
        </w:rPr>
        <w:t>each individual</w:t>
      </w:r>
      <w:proofErr w:type="gramEnd"/>
      <w:r w:rsidR="00FD4B02">
        <w:rPr>
          <w:b w:val="0"/>
        </w:rPr>
        <w:t xml:space="preserve">, in which </w:t>
      </w:r>
      <w:r w:rsidR="00DF2890">
        <w:rPr>
          <w:b w:val="0"/>
        </w:rPr>
        <w:t>IL16</w:t>
      </w:r>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p>
    <w:p w14:paraId="36F6481E" w14:textId="77777777" w:rsidR="006F371C" w:rsidRDefault="003C3B5E">
      <w:r>
        <w:br w:type="page"/>
      </w:r>
    </w:p>
    <w:p w14:paraId="21397580" w14:textId="2170484B" w:rsidR="006F371C" w:rsidRDefault="001B32D9">
      <w:r>
        <w:rPr>
          <w:noProof/>
        </w:rPr>
        <w:lastRenderedPageBreak/>
        <w:drawing>
          <wp:inline distT="0" distB="0" distL="0" distR="0" wp14:anchorId="6B92186B" wp14:editId="463C2473">
            <wp:extent cx="5943600" cy="7694295"/>
            <wp:effectExtent l="0" t="0" r="0" b="1905"/>
            <wp:docPr id="53700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9757" name="Picture 5370097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45D77BB" w14:textId="77777777" w:rsidR="006F371C" w:rsidRDefault="003C3B5E">
      <w:r>
        <w:br w:type="page"/>
      </w:r>
    </w:p>
    <w:p w14:paraId="00C71EAC" w14:textId="58964F32" w:rsidR="006F371C" w:rsidRDefault="003C3B5E">
      <w:pPr>
        <w:pStyle w:val="Heading4"/>
        <w:spacing w:line="360" w:lineRule="auto"/>
      </w:pPr>
      <w:r>
        <w:lastRenderedPageBreak/>
        <w:t xml:space="preserve">Fig.5 </w:t>
      </w:r>
      <w:r w:rsidR="008D1F32">
        <w:t>Identifying key mediators in At-Risk/ERA participants</w:t>
      </w:r>
      <w:r>
        <w:t xml:space="preserve">. (A) </w:t>
      </w:r>
      <w:r w:rsidR="00FD4B02">
        <w:rPr>
          <w:b w:val="0"/>
        </w:rPr>
        <w:t xml:space="preserve">Top 30 predictors of classification model ranked by the average importance across </w:t>
      </w:r>
      <w:r w:rsidR="00023C9A">
        <w:rPr>
          <w:b w:val="0"/>
        </w:rPr>
        <w:t>20</w:t>
      </w:r>
      <w:r w:rsidR="00FD4B02">
        <w:rPr>
          <w:b w:val="0"/>
        </w:rPr>
        <w:t xml:space="preserve">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 xml:space="preserve">. </w:t>
      </w:r>
      <w:r w:rsidR="00D00722">
        <w:rPr>
          <w:b w:val="0"/>
        </w:rPr>
        <w:t>(</w:t>
      </w:r>
      <w:r w:rsidR="00D00722" w:rsidRPr="003E257F">
        <w:rPr>
          <w:bCs/>
        </w:rPr>
        <w:t>B</w:t>
      </w:r>
      <w:r w:rsidR="00D00722">
        <w:rPr>
          <w:b w:val="0"/>
        </w:rPr>
        <w:t xml:space="preserve">) Gene expression level of </w:t>
      </w:r>
      <w:r w:rsidR="00D00722">
        <w:rPr>
          <w:b w:val="0"/>
          <w:i/>
        </w:rPr>
        <w:t>MMP23B</w:t>
      </w:r>
      <w:r w:rsidR="00D00722">
        <w:rPr>
          <w:b w:val="0"/>
        </w:rPr>
        <w:t xml:space="preserve"> in </w:t>
      </w:r>
      <w:proofErr w:type="gramStart"/>
      <w:r w:rsidR="00D00722">
        <w:rPr>
          <w:b w:val="0"/>
        </w:rPr>
        <w:t>each individual</w:t>
      </w:r>
      <w:proofErr w:type="gramEnd"/>
      <w:r w:rsidR="00D00722">
        <w:rPr>
          <w:b w:val="0"/>
        </w:rPr>
        <w:t>. At-Risk/ERA has significantly higher gene expression level than control.</w:t>
      </w:r>
      <w:r w:rsidR="00684BAF">
        <w:rPr>
          <w:b w:val="0"/>
        </w:rPr>
        <w:t xml:space="preserve"> </w:t>
      </w:r>
      <w:r w:rsidR="00684BAF" w:rsidRPr="003E257F">
        <w:rPr>
          <w:bCs/>
        </w:rPr>
        <w:t>(C)</w:t>
      </w:r>
      <w:r w:rsidR="00684BAF">
        <w:rPr>
          <w:b w:val="0"/>
        </w:rPr>
        <w:t xml:space="preserve"> Gene expression level of </w:t>
      </w:r>
      <w:r w:rsidR="00684BAF">
        <w:rPr>
          <w:b w:val="0"/>
          <w:i/>
        </w:rPr>
        <w:t>TGFB1</w:t>
      </w:r>
      <w:r w:rsidR="00684BAF">
        <w:rPr>
          <w:b w:val="0"/>
        </w:rPr>
        <w:t xml:space="preserve"> in </w:t>
      </w:r>
      <w:proofErr w:type="gramStart"/>
      <w:r w:rsidR="00684BAF">
        <w:rPr>
          <w:b w:val="0"/>
        </w:rPr>
        <w:t>each individual</w:t>
      </w:r>
      <w:proofErr w:type="gramEnd"/>
      <w:r w:rsidR="00684BAF">
        <w:rPr>
          <w:b w:val="0"/>
        </w:rPr>
        <w:t xml:space="preserve">. At-Risk/ERA has significantly higher gene expression level than control. </w:t>
      </w:r>
      <w:r w:rsidR="00B170A5" w:rsidRPr="003E257F">
        <w:rPr>
          <w:bCs/>
        </w:rPr>
        <w:t>(D)</w:t>
      </w:r>
      <w:r w:rsidR="00B170A5">
        <w:rPr>
          <w:b w:val="0"/>
        </w:rPr>
        <w:t xml:space="preserve"> </w:t>
      </w:r>
      <w:r w:rsidR="00CA6BF3">
        <w:rPr>
          <w:b w:val="0"/>
        </w:rPr>
        <w:t xml:space="preserve">Top signature regulators of </w:t>
      </w:r>
      <w:r w:rsidR="00CA6BF3">
        <w:rPr>
          <w:b w:val="0"/>
          <w:i/>
        </w:rPr>
        <w:t>TGFB1</w:t>
      </w:r>
      <w:r w:rsidR="00CA6BF3">
        <w:rPr>
          <w:b w:val="0"/>
        </w:rPr>
        <w:t xml:space="preserve"> in At-Risk/ERA signature clusters. Middle red node is </w:t>
      </w:r>
      <w:r w:rsidR="00CA6BF3">
        <w:rPr>
          <w:b w:val="0"/>
          <w:i/>
        </w:rPr>
        <w:t>TGFB1</w:t>
      </w:r>
      <w:r w:rsidR="00CA6BF3">
        <w:rPr>
          <w:b w:val="0"/>
        </w:rPr>
        <w:t xml:space="preserve">. Other gray nodes are regulators of </w:t>
      </w:r>
      <w:r w:rsidR="00CA6BF3">
        <w:rPr>
          <w:b w:val="0"/>
          <w:i/>
        </w:rPr>
        <w:t>TGFB1</w:t>
      </w:r>
      <w:r w:rsidR="00CA6BF3">
        <w:rPr>
          <w:b w:val="0"/>
        </w:rPr>
        <w:t xml:space="preserve">. Gray node size and edge width are proportional to the mean regulatory strength predicted by Taiji. </w:t>
      </w:r>
      <w:r w:rsidR="00D00722">
        <w:rPr>
          <w:b w:val="0"/>
        </w:rPr>
        <w:t xml:space="preserve"> </w:t>
      </w:r>
      <w:r>
        <w:t>(</w:t>
      </w:r>
      <w:r w:rsidR="001C1C96">
        <w:t>E</w:t>
      </w:r>
      <w:r>
        <w:t xml:space="preserve">) </w:t>
      </w:r>
      <w:r w:rsidR="0000690F">
        <w:rPr>
          <w:b w:val="0"/>
        </w:rPr>
        <w:t xml:space="preserve">Normalized gene expression of top 30 predictors for At-Risk/ERA and control participants in G2 and G4 clusters respectively. For each gene, the maximum gene expression across clusters was taken within each </w:t>
      </w:r>
      <w:proofErr w:type="spellStart"/>
      <w:r w:rsidR="0000690F">
        <w:rPr>
          <w:b w:val="0"/>
        </w:rPr>
        <w:t>Kmeans</w:t>
      </w:r>
      <w:proofErr w:type="spellEnd"/>
      <w:r w:rsidR="0000690F">
        <w:rPr>
          <w:b w:val="0"/>
        </w:rPr>
        <w:t xml:space="preserve"> group and </w:t>
      </w:r>
      <w:proofErr w:type="gramStart"/>
      <w:r w:rsidR="0000690F">
        <w:rPr>
          <w:b w:val="0"/>
        </w:rPr>
        <w:t>each individual</w:t>
      </w:r>
      <w:proofErr w:type="gramEnd"/>
      <w:r w:rsidR="0000690F">
        <w:rPr>
          <w:b w:val="0"/>
        </w:rPr>
        <w:t xml:space="preserve">.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r w:rsidRPr="003E257F">
        <w:rPr>
          <w:bCs/>
        </w:rPr>
        <w:t>(</w:t>
      </w:r>
      <w:r w:rsidR="001C1C96">
        <w:rPr>
          <w:bCs/>
        </w:rPr>
        <w:t>F</w:t>
      </w:r>
      <w:r w:rsidRPr="003E257F">
        <w:rPr>
          <w:bCs/>
        </w:rPr>
        <w:t>)</w:t>
      </w:r>
      <w:r>
        <w:rPr>
          <w:b w:val="0"/>
        </w:rPr>
        <w:t xml:space="preserve"> </w:t>
      </w:r>
      <w:r w:rsidR="002C0F20">
        <w:rPr>
          <w:b w:val="0"/>
        </w:rPr>
        <w:t xml:space="preserve">Protein expression level of six key mediators in </w:t>
      </w:r>
      <w:proofErr w:type="gramStart"/>
      <w:r w:rsidR="002C0F20">
        <w:rPr>
          <w:b w:val="0"/>
        </w:rPr>
        <w:t>each individual</w:t>
      </w:r>
      <w:proofErr w:type="gramEnd"/>
      <w:r w:rsidR="002C0F20">
        <w:rPr>
          <w:b w:val="0"/>
        </w:rPr>
        <w:t>. At-Risk/ERA has significantly higher protein expression levels</w:t>
      </w:r>
      <w:r w:rsidR="00F139F8">
        <w:rPr>
          <w:b w:val="0"/>
        </w:rPr>
        <w:t>; Wilcoxon rank</w:t>
      </w:r>
      <w:r w:rsidR="009C3226">
        <w:rPr>
          <w:b w:val="0"/>
        </w:rPr>
        <w:t>-</w:t>
      </w:r>
      <w:r w:rsidR="00F139F8">
        <w:rPr>
          <w:b w:val="0"/>
        </w:rPr>
        <w:t xml:space="preserve">sum test, </w:t>
      </w:r>
      <w:r>
        <w:rPr>
          <w:b w:val="0"/>
        </w:rPr>
        <w:t>*</w:t>
      </w:r>
      <w:r w:rsidR="00F6374F">
        <w:rPr>
          <w:rFonts w:hint="eastAsia"/>
          <w:b w:val="0"/>
          <w:lang w:eastAsia="zh-CN"/>
        </w:rPr>
        <w:t>*</w:t>
      </w:r>
      <w:r>
        <w:rPr>
          <w:b w:val="0"/>
        </w:rPr>
        <w:t>p &lt; 0.05, ***p &lt; 0.01</w:t>
      </w:r>
      <w:r w:rsidR="00023617">
        <w:rPr>
          <w:b w:val="0"/>
        </w:rPr>
        <w:t>, ****p &lt; 0.001</w:t>
      </w:r>
      <w:r>
        <w:rPr>
          <w:b w:val="0"/>
        </w:rPr>
        <w:t>.</w:t>
      </w:r>
    </w:p>
    <w:p w14:paraId="71F068E0" w14:textId="77777777" w:rsidR="006F371C" w:rsidRDefault="003C3B5E">
      <w:r>
        <w:br w:type="page"/>
      </w:r>
    </w:p>
    <w:p w14:paraId="2EF442A7" w14:textId="46A14AE6" w:rsidR="006F371C" w:rsidRDefault="00917391">
      <w:pPr>
        <w:spacing w:line="360" w:lineRule="auto"/>
      </w:pPr>
      <w:r>
        <w:rPr>
          <w:noProof/>
        </w:rPr>
        <w:lastRenderedPageBreak/>
        <w:drawing>
          <wp:inline distT="0" distB="0" distL="0" distR="0" wp14:anchorId="34C32BD4" wp14:editId="0CEE4D83">
            <wp:extent cx="5943600" cy="7694295"/>
            <wp:effectExtent l="0" t="0" r="0" b="1905"/>
            <wp:docPr id="1320720153"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20153" name="Picture 2"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05B44AC6" w14:textId="77777777" w:rsidR="004651A0" w:rsidRDefault="004651A0">
      <w:pPr>
        <w:rPr>
          <w:b/>
        </w:rPr>
      </w:pPr>
      <w:r>
        <w:br w:type="page"/>
      </w:r>
    </w:p>
    <w:p w14:paraId="6C41D0E1" w14:textId="6E723391" w:rsidR="000B54A7" w:rsidRDefault="004651A0" w:rsidP="0065755E">
      <w:pPr>
        <w:pStyle w:val="Heading4"/>
        <w:spacing w:line="360" w:lineRule="auto"/>
        <w:rPr>
          <w:b w:val="0"/>
        </w:rPr>
      </w:pPr>
      <w:r>
        <w:lastRenderedPageBreak/>
        <w:t xml:space="preserve">Fig.6 Gene expression level of identified top mediators in established RA synovial tissues. (A) </w:t>
      </w:r>
      <w:r>
        <w:rPr>
          <w:b w:val="0"/>
        </w:rPr>
        <w:t>Heatmap of</w:t>
      </w:r>
      <w:r>
        <w:t xml:space="preserve"> </w:t>
      </w:r>
      <w:r w:rsidR="003F09FB">
        <w:rPr>
          <w:b w:val="0"/>
        </w:rPr>
        <w:t xml:space="preserve">normalized gene expression </w:t>
      </w:r>
      <w:r>
        <w:rPr>
          <w:b w:val="0"/>
        </w:rPr>
        <w:t xml:space="preserve">of </w:t>
      </w:r>
      <w:r w:rsidR="003F09FB">
        <w:rPr>
          <w:b w:val="0"/>
        </w:rPr>
        <w:t>top 30</w:t>
      </w:r>
      <w:r>
        <w:rPr>
          <w:b w:val="0"/>
        </w:rPr>
        <w:t xml:space="preserve"> </w:t>
      </w:r>
      <w:r w:rsidR="003F09FB">
        <w:rPr>
          <w:b w:val="0"/>
        </w:rPr>
        <w:t xml:space="preserve">mediators </w:t>
      </w:r>
      <w:r w:rsidR="001D4CA1">
        <w:rPr>
          <w:b w:val="0"/>
        </w:rPr>
        <w:t>across</w:t>
      </w:r>
      <w:r w:rsidR="003F09FB">
        <w:rPr>
          <w:b w:val="0"/>
        </w:rPr>
        <w:t xml:space="preserve"> </w:t>
      </w:r>
      <w:r w:rsidR="00B320F5">
        <w:rPr>
          <w:b w:val="0"/>
        </w:rPr>
        <w:t xml:space="preserve">22 </w:t>
      </w:r>
      <w:r w:rsidR="003F09FB">
        <w:rPr>
          <w:b w:val="0"/>
        </w:rPr>
        <w:t>pseudo-bulk clusters</w:t>
      </w:r>
      <w:r>
        <w:rPr>
          <w:b w:val="0"/>
        </w:rPr>
        <w:t xml:space="preserve">. </w:t>
      </w:r>
      <w:r w:rsidR="00672015">
        <w:rPr>
          <w:b w:val="0"/>
        </w:rPr>
        <w:t>Rows represent genes while columns represent pseudo-bulk clusters.</w:t>
      </w:r>
      <w:r w:rsidR="004D2899">
        <w:rPr>
          <w:b w:val="0"/>
        </w:rPr>
        <w:t xml:space="preserve"> Both rows and columns are hierarchically clustered.</w:t>
      </w:r>
      <w:r w:rsidR="00672015">
        <w:rPr>
          <w:b w:val="0"/>
        </w:rPr>
        <w:t xml:space="preserve"> </w:t>
      </w:r>
      <w:r w:rsidR="0055182D" w:rsidRPr="0055182D">
        <w:rPr>
          <w:b w:val="0"/>
        </w:rPr>
        <w:t>Color represents the average normalized expression across cells in the cluster, scaled for each gene across clusters.</w:t>
      </w:r>
      <w:r w:rsidR="0055182D">
        <w:rPr>
          <w:b w:val="0"/>
        </w:rPr>
        <w:t xml:space="preserve"> Column annotation legend </w:t>
      </w:r>
      <w:r w:rsidR="00672015">
        <w:rPr>
          <w:b w:val="0"/>
        </w:rPr>
        <w:t>represents cell types</w:t>
      </w:r>
      <w:r>
        <w:rPr>
          <w:b w:val="0"/>
        </w:rPr>
        <w:t>.</w:t>
      </w:r>
      <w:r w:rsidR="00F01B4E">
        <w:rPr>
          <w:b w:val="0"/>
        </w:rPr>
        <w:t xml:space="preserve"> Top mediators displayed gene expression across multiple cell types.</w:t>
      </w:r>
      <w:r>
        <w:rPr>
          <w:b w:val="0"/>
        </w:rPr>
        <w:t xml:space="preserve"> </w:t>
      </w:r>
      <w:r>
        <w:t xml:space="preserve">(B) </w:t>
      </w:r>
      <w:r w:rsidR="00DD4229">
        <w:rPr>
          <w:b w:val="0"/>
        </w:rPr>
        <w:t>Heatmap of</w:t>
      </w:r>
      <w:r w:rsidR="00DD4229">
        <w:t xml:space="preserve"> </w:t>
      </w:r>
      <w:r w:rsidR="00DD4229">
        <w:rPr>
          <w:b w:val="0"/>
        </w:rPr>
        <w:t xml:space="preserve">normalized gene expression of top 30 mediators </w:t>
      </w:r>
      <w:r w:rsidR="006A796D">
        <w:rPr>
          <w:b w:val="0"/>
        </w:rPr>
        <w:t xml:space="preserve">across </w:t>
      </w:r>
      <w:r w:rsidR="00C31151">
        <w:rPr>
          <w:b w:val="0"/>
        </w:rPr>
        <w:t>synovial tissue samples</w:t>
      </w:r>
      <w:r w:rsidR="00DD4229">
        <w:rPr>
          <w:b w:val="0"/>
        </w:rPr>
        <w:t xml:space="preserve">. Rows represent genes while columns represent </w:t>
      </w:r>
      <w:r w:rsidR="00CA71B2">
        <w:rPr>
          <w:b w:val="0"/>
          <w:lang w:eastAsia="zh-CN"/>
        </w:rPr>
        <w:t>samples</w:t>
      </w:r>
      <w:r w:rsidR="00DD4229">
        <w:rPr>
          <w:rFonts w:hint="eastAsia"/>
          <w:b w:val="0"/>
          <w:lang w:eastAsia="zh-CN"/>
        </w:rPr>
        <w:t>.</w:t>
      </w:r>
      <w:r w:rsidR="00A51745">
        <w:rPr>
          <w:b w:val="0"/>
          <w:lang w:eastAsia="zh-CN"/>
        </w:rPr>
        <w:t xml:space="preserve"> </w:t>
      </w:r>
      <w:r w:rsidR="00A51745">
        <w:rPr>
          <w:b w:val="0"/>
        </w:rPr>
        <w:t xml:space="preserve">Both rows and columns are hierarchically clustered. </w:t>
      </w:r>
      <w:r w:rsidR="00DD4229" w:rsidRPr="0055182D">
        <w:rPr>
          <w:b w:val="0"/>
        </w:rPr>
        <w:t xml:space="preserve">Color represents the average normalized expression across cells in the </w:t>
      </w:r>
      <w:r w:rsidR="00256718">
        <w:rPr>
          <w:b w:val="0"/>
        </w:rPr>
        <w:t>sample</w:t>
      </w:r>
      <w:r w:rsidR="00DD4229" w:rsidRPr="0055182D">
        <w:rPr>
          <w:b w:val="0"/>
        </w:rPr>
        <w:t xml:space="preserve">, scaled for each gene across </w:t>
      </w:r>
      <w:r w:rsidR="00FF4126">
        <w:rPr>
          <w:b w:val="0"/>
        </w:rPr>
        <w:t>samples</w:t>
      </w:r>
      <w:r w:rsidR="00DD4229" w:rsidRPr="0055182D">
        <w:rPr>
          <w:b w:val="0"/>
        </w:rPr>
        <w:t>.</w:t>
      </w:r>
      <w:r w:rsidR="00DD4229">
        <w:rPr>
          <w:b w:val="0"/>
        </w:rPr>
        <w:t xml:space="preserve"> </w:t>
      </w:r>
      <w:r w:rsidR="0040609E">
        <w:rPr>
          <w:b w:val="0"/>
        </w:rPr>
        <w:t xml:space="preserve">Each </w:t>
      </w:r>
      <w:r w:rsidR="00A022CD">
        <w:rPr>
          <w:b w:val="0"/>
        </w:rPr>
        <w:t>sample</w:t>
      </w:r>
      <w:r w:rsidR="0040609E">
        <w:rPr>
          <w:b w:val="0"/>
        </w:rPr>
        <w:t xml:space="preserve"> has its own group of highly expressed genes</w:t>
      </w:r>
      <w:r w:rsidR="00DD4229">
        <w:rPr>
          <w:b w:val="0"/>
        </w:rPr>
        <w:t xml:space="preserve">. </w:t>
      </w:r>
      <w:r w:rsidR="00F36E13">
        <w:t xml:space="preserve">(C) </w:t>
      </w:r>
      <w:r w:rsidR="00F36E13">
        <w:rPr>
          <w:b w:val="0"/>
        </w:rPr>
        <w:t>Heatmap of</w:t>
      </w:r>
      <w:r w:rsidR="00F36E13">
        <w:t xml:space="preserve"> </w:t>
      </w:r>
      <w:r w:rsidR="00F36E13">
        <w:rPr>
          <w:b w:val="0"/>
        </w:rPr>
        <w:t xml:space="preserve">normalized gene expression of </w:t>
      </w:r>
      <w:r w:rsidR="00AE70E2">
        <w:rPr>
          <w:b w:val="0"/>
        </w:rPr>
        <w:t xml:space="preserve">cell types </w:t>
      </w:r>
      <w:r w:rsidR="00F36E13">
        <w:rPr>
          <w:b w:val="0"/>
        </w:rPr>
        <w:t xml:space="preserve">across </w:t>
      </w:r>
      <w:r w:rsidR="001F0ACE">
        <w:rPr>
          <w:b w:val="0"/>
        </w:rPr>
        <w:t>samples</w:t>
      </w:r>
      <w:r w:rsidR="00F36E13">
        <w:rPr>
          <w:b w:val="0"/>
        </w:rPr>
        <w:t xml:space="preserve">. Rows represent </w:t>
      </w:r>
      <w:r w:rsidR="00E705C1">
        <w:rPr>
          <w:b w:val="0"/>
        </w:rPr>
        <w:t>cell types</w:t>
      </w:r>
      <w:r w:rsidR="00F36E13">
        <w:rPr>
          <w:b w:val="0"/>
        </w:rPr>
        <w:t xml:space="preserve"> while columns represent </w:t>
      </w:r>
      <w:r w:rsidR="003E0039">
        <w:rPr>
          <w:b w:val="0"/>
          <w:lang w:eastAsia="zh-CN"/>
        </w:rPr>
        <w:t>samples</w:t>
      </w:r>
      <w:r w:rsidR="00F36E13">
        <w:rPr>
          <w:rFonts w:hint="eastAsia"/>
          <w:b w:val="0"/>
          <w:lang w:eastAsia="zh-CN"/>
        </w:rPr>
        <w:t>.</w:t>
      </w:r>
      <w:r w:rsidR="00F36E13">
        <w:rPr>
          <w:b w:val="0"/>
          <w:lang w:eastAsia="zh-CN"/>
        </w:rPr>
        <w:t xml:space="preserve"> </w:t>
      </w:r>
      <w:r w:rsidR="00F36E13">
        <w:rPr>
          <w:b w:val="0"/>
        </w:rPr>
        <w:t xml:space="preserve">Both rows and columns are hierarchically clustered. </w:t>
      </w:r>
      <w:r w:rsidR="00F36E13" w:rsidRPr="0055182D">
        <w:rPr>
          <w:b w:val="0"/>
        </w:rPr>
        <w:t xml:space="preserve">Color represents the average normalized expression across </w:t>
      </w:r>
      <w:r w:rsidR="0001438D">
        <w:rPr>
          <w:b w:val="0"/>
        </w:rPr>
        <w:t>30 mediators</w:t>
      </w:r>
      <w:r w:rsidR="00F36E13" w:rsidRPr="0055182D">
        <w:rPr>
          <w:b w:val="0"/>
        </w:rPr>
        <w:t xml:space="preserve">, scaled for each </w:t>
      </w:r>
      <w:r w:rsidR="00FD6222">
        <w:rPr>
          <w:b w:val="0"/>
        </w:rPr>
        <w:t>cell type</w:t>
      </w:r>
      <w:r w:rsidR="00F36E13" w:rsidRPr="0055182D">
        <w:rPr>
          <w:b w:val="0"/>
        </w:rPr>
        <w:t xml:space="preserve"> across </w:t>
      </w:r>
      <w:r w:rsidR="00DA2665">
        <w:rPr>
          <w:b w:val="0"/>
        </w:rPr>
        <w:t>samples</w:t>
      </w:r>
      <w:r w:rsidR="00F36E13" w:rsidRPr="0055182D">
        <w:rPr>
          <w:b w:val="0"/>
        </w:rPr>
        <w:t>.</w:t>
      </w:r>
      <w:r w:rsidR="00F36E13">
        <w:rPr>
          <w:b w:val="0"/>
        </w:rPr>
        <w:t xml:space="preserve"> </w:t>
      </w:r>
      <w:r w:rsidR="00231B3C">
        <w:rPr>
          <w:b w:val="0"/>
        </w:rPr>
        <w:t xml:space="preserve">Each </w:t>
      </w:r>
      <w:r w:rsidR="00DA2665">
        <w:rPr>
          <w:b w:val="0"/>
        </w:rPr>
        <w:t>sample</w:t>
      </w:r>
      <w:r w:rsidR="00231B3C">
        <w:rPr>
          <w:b w:val="0"/>
        </w:rPr>
        <w:t xml:space="preserve"> has its own </w:t>
      </w:r>
      <w:r w:rsidR="0025662A">
        <w:rPr>
          <w:b w:val="0"/>
        </w:rPr>
        <w:t>combinations</w:t>
      </w:r>
      <w:r w:rsidR="00231B3C">
        <w:rPr>
          <w:b w:val="0"/>
        </w:rPr>
        <w:t xml:space="preserve"> of </w:t>
      </w:r>
      <w:r w:rsidR="0025662A">
        <w:rPr>
          <w:b w:val="0"/>
        </w:rPr>
        <w:t>dominant cell types expressing the top mediators</w:t>
      </w:r>
      <w:r w:rsidR="00231B3C">
        <w:rPr>
          <w:b w:val="0"/>
        </w:rPr>
        <w:t>.</w:t>
      </w:r>
      <w:r w:rsidR="00C76E4C">
        <w:rPr>
          <w:b w:val="0"/>
        </w:rPr>
        <w:t xml:space="preserve"> </w:t>
      </w:r>
      <w:r w:rsidR="00C76E4C">
        <w:t>(D)</w:t>
      </w:r>
      <w:r w:rsidR="00C76E4C">
        <w:rPr>
          <w:b w:val="0"/>
        </w:rPr>
        <w:t xml:space="preserve"> Proposed hypothesis to RA onset. Under the influence of risk factors such as genetics and environmental exposures,</w:t>
      </w:r>
      <w:r w:rsidR="00C76E4C">
        <w:t xml:space="preserve"> </w:t>
      </w:r>
      <w:r w:rsidR="00C76E4C">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w:t>
      </w:r>
      <w:r w:rsidR="00A817F5">
        <w:rPr>
          <w:b w:val="0"/>
        </w:rPr>
        <w:t>.</w:t>
      </w:r>
    </w:p>
    <w:p w14:paraId="2BE11027" w14:textId="77777777" w:rsidR="000B54A7" w:rsidRDefault="000B54A7">
      <w:r>
        <w:rPr>
          <w:b/>
        </w:rPr>
        <w:br w:type="page"/>
      </w:r>
    </w:p>
    <w:p w14:paraId="1FA15F3B" w14:textId="2E313A50" w:rsidR="004651A0" w:rsidRPr="0065755E" w:rsidRDefault="000B54A7" w:rsidP="00FE3590">
      <w:r>
        <w:rPr>
          <w:noProof/>
        </w:rPr>
        <w:lastRenderedPageBreak/>
        <w:drawing>
          <wp:inline distT="0" distB="0" distL="0" distR="0" wp14:anchorId="0B20EB21" wp14:editId="59F3FA99">
            <wp:extent cx="5943600" cy="6533423"/>
            <wp:effectExtent l="0" t="0" r="0" b="0"/>
            <wp:docPr id="1862901775" name="Picture 2" descr="A screenshot of a cell typ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1775" name="Picture 2" descr="A screenshot of a cell type diagram&#10;&#10;AI-generated content may be incorrect."/>
                    <pic:cNvPicPr/>
                  </pic:nvPicPr>
                  <pic:blipFill rotWithShape="1">
                    <a:blip r:embed="rId20" cstate="print">
                      <a:extLst>
                        <a:ext uri="{28A0092B-C50C-407E-A947-70E740481C1C}">
                          <a14:useLocalDpi xmlns:a14="http://schemas.microsoft.com/office/drawing/2010/main" val="0"/>
                        </a:ext>
                      </a:extLst>
                    </a:blip>
                    <a:srcRect b="15087"/>
                    <a:stretch/>
                  </pic:blipFill>
                  <pic:spPr bwMode="auto">
                    <a:xfrm>
                      <a:off x="0" y="0"/>
                      <a:ext cx="5943600" cy="6533423"/>
                    </a:xfrm>
                    <a:prstGeom prst="rect">
                      <a:avLst/>
                    </a:prstGeom>
                    <a:ln>
                      <a:noFill/>
                    </a:ln>
                    <a:extLst>
                      <a:ext uri="{53640926-AAD7-44D8-BBD7-CCE9431645EC}">
                        <a14:shadowObscured xmlns:a14="http://schemas.microsoft.com/office/drawing/2010/main"/>
                      </a:ext>
                    </a:extLst>
                  </pic:spPr>
                </pic:pic>
              </a:graphicData>
            </a:graphic>
          </wp:inline>
        </w:drawing>
      </w:r>
      <w:r w:rsidR="004651A0" w:rsidRPr="004651A0">
        <w:rPr>
          <w:bCs/>
        </w:rPr>
        <w:br w:type="page"/>
      </w:r>
    </w:p>
    <w:p w14:paraId="6BADC79F" w14:textId="1C7DC2A8" w:rsidR="006F371C" w:rsidRDefault="003C3B5E">
      <w:pPr>
        <w:pStyle w:val="Heading3"/>
        <w:spacing w:line="360" w:lineRule="auto"/>
      </w:pPr>
      <w:r>
        <w:lastRenderedPageBreak/>
        <w:t>References:</w:t>
      </w:r>
    </w:p>
    <w:p w14:paraId="68F2D11E" w14:textId="77777777" w:rsidR="00636CB1" w:rsidRPr="00636CB1" w:rsidRDefault="005415A3" w:rsidP="00636CB1">
      <w:pPr>
        <w:pStyle w:val="Bibliography"/>
      </w:pPr>
      <w:r>
        <w:fldChar w:fldCharType="begin"/>
      </w:r>
      <w:r>
        <w:instrText xml:space="preserve"> ADDIN ZOTERO_BIBL {"uncited":[],"omitted":[],"custom":[]} CSL_BIBLIOGRAPHY </w:instrText>
      </w:r>
      <w:r>
        <w:fldChar w:fldCharType="separate"/>
      </w:r>
      <w:r w:rsidR="00636CB1" w:rsidRPr="00636CB1">
        <w:t>1.</w:t>
      </w:r>
      <w:r w:rsidR="00636CB1" w:rsidRPr="00636CB1">
        <w:tab/>
        <w:t xml:space="preserve">Gravallese, E. M. &amp; Firestein, G. S. Rheumatoid Arthritis - Common Origins, Divergent Mechanisms. </w:t>
      </w:r>
      <w:r w:rsidR="00636CB1" w:rsidRPr="00636CB1">
        <w:rPr>
          <w:i/>
          <w:iCs/>
        </w:rPr>
        <w:t>N. Engl. J. Med.</w:t>
      </w:r>
      <w:r w:rsidR="00636CB1" w:rsidRPr="00636CB1">
        <w:t xml:space="preserve"> </w:t>
      </w:r>
      <w:r w:rsidR="00636CB1" w:rsidRPr="00636CB1">
        <w:rPr>
          <w:b/>
          <w:bCs/>
        </w:rPr>
        <w:t>388</w:t>
      </w:r>
      <w:r w:rsidR="00636CB1" w:rsidRPr="00636CB1">
        <w:t>, (2023).</w:t>
      </w:r>
    </w:p>
    <w:p w14:paraId="464D6369" w14:textId="77777777" w:rsidR="00636CB1" w:rsidRPr="00636CB1" w:rsidRDefault="00636CB1" w:rsidP="00636CB1">
      <w:pPr>
        <w:pStyle w:val="Bibliography"/>
      </w:pPr>
      <w:r w:rsidRPr="00636CB1">
        <w:t>2.</w:t>
      </w:r>
      <w:r w:rsidRPr="00636CB1">
        <w:tab/>
        <w:t xml:space="preserve">Holers, V. M. </w:t>
      </w:r>
      <w:r w:rsidRPr="00636CB1">
        <w:rPr>
          <w:i/>
          <w:iCs/>
        </w:rPr>
        <w:t>et al.</w:t>
      </w:r>
      <w:r w:rsidRPr="00636CB1">
        <w:t xml:space="preserve"> Mechanism-driven strategies for prevention of rheumatoid arthritis. </w:t>
      </w:r>
      <w:r w:rsidRPr="00636CB1">
        <w:rPr>
          <w:i/>
          <w:iCs/>
        </w:rPr>
        <w:t>Rheumatology &amp; autoimmunity</w:t>
      </w:r>
      <w:r w:rsidRPr="00636CB1">
        <w:t xml:space="preserve"> </w:t>
      </w:r>
      <w:r w:rsidRPr="00636CB1">
        <w:rPr>
          <w:b/>
          <w:bCs/>
        </w:rPr>
        <w:t>2</w:t>
      </w:r>
      <w:r w:rsidRPr="00636CB1">
        <w:t>, 109–119 (2022).</w:t>
      </w:r>
    </w:p>
    <w:p w14:paraId="21EB821F" w14:textId="77777777" w:rsidR="00636CB1" w:rsidRPr="00636CB1" w:rsidRDefault="00636CB1" w:rsidP="00636CB1">
      <w:pPr>
        <w:pStyle w:val="Bibliography"/>
      </w:pPr>
      <w:r w:rsidRPr="00636CB1">
        <w:t>3.</w:t>
      </w:r>
      <w:r w:rsidRPr="00636CB1">
        <w:tab/>
        <w:t xml:space="preserve">Holers, V. M. </w:t>
      </w:r>
      <w:r w:rsidRPr="00636CB1">
        <w:rPr>
          <w:i/>
          <w:iCs/>
        </w:rPr>
        <w:t>et al.</w:t>
      </w:r>
      <w:r w:rsidRPr="00636CB1">
        <w:t xml:space="preserve"> Rheumatoid arthritis and the mucosal origins hypothesis: protection turns to destruction. </w:t>
      </w:r>
      <w:r w:rsidRPr="00636CB1">
        <w:rPr>
          <w:i/>
          <w:iCs/>
        </w:rPr>
        <w:t>Nat. Rev. Rheumatol.</w:t>
      </w:r>
      <w:r w:rsidRPr="00636CB1">
        <w:t xml:space="preserve"> </w:t>
      </w:r>
      <w:r w:rsidRPr="00636CB1">
        <w:rPr>
          <w:b/>
          <w:bCs/>
        </w:rPr>
        <w:t>14</w:t>
      </w:r>
      <w:r w:rsidRPr="00636CB1">
        <w:t>, 542–557 (2018).</w:t>
      </w:r>
    </w:p>
    <w:p w14:paraId="62EBA3F8" w14:textId="77777777" w:rsidR="00636CB1" w:rsidRPr="00636CB1" w:rsidRDefault="00636CB1" w:rsidP="00636CB1">
      <w:pPr>
        <w:pStyle w:val="Bibliography"/>
      </w:pPr>
      <w:r w:rsidRPr="00636CB1">
        <w:t>4.</w:t>
      </w:r>
      <w:r w:rsidRPr="00636CB1">
        <w:tab/>
        <w:t xml:space="preserve">van Boheemen, L. </w:t>
      </w:r>
      <w:r w:rsidRPr="00636CB1">
        <w:rPr>
          <w:i/>
          <w:iCs/>
        </w:rPr>
        <w:t>et al.</w:t>
      </w:r>
      <w:r w:rsidRPr="00636CB1">
        <w:t xml:space="preserve"> Atorvastatin is unlikely to prevent rheumatoid arthritis in high risk individuals: results from the prematurely stopped STAtins to Prevent Rheumatoid Arthritis (STAPRA) trial. </w:t>
      </w:r>
      <w:r w:rsidRPr="00636CB1">
        <w:rPr>
          <w:i/>
          <w:iCs/>
        </w:rPr>
        <w:t>RMD open</w:t>
      </w:r>
      <w:r w:rsidRPr="00636CB1">
        <w:t xml:space="preserve"> </w:t>
      </w:r>
      <w:r w:rsidRPr="00636CB1">
        <w:rPr>
          <w:b/>
          <w:bCs/>
        </w:rPr>
        <w:t>7</w:t>
      </w:r>
      <w:r w:rsidRPr="00636CB1">
        <w:t>, e001591 (2021).</w:t>
      </w:r>
    </w:p>
    <w:p w14:paraId="04FE5097" w14:textId="77777777" w:rsidR="00636CB1" w:rsidRPr="00636CB1" w:rsidRDefault="00636CB1" w:rsidP="00636CB1">
      <w:pPr>
        <w:pStyle w:val="Bibliography"/>
      </w:pPr>
      <w:r w:rsidRPr="00636CB1">
        <w:t>5.</w:t>
      </w:r>
      <w:r w:rsidRPr="00636CB1">
        <w:tab/>
        <w:t xml:space="preserve">Gerlag, D. M. </w:t>
      </w:r>
      <w:r w:rsidRPr="00636CB1">
        <w:rPr>
          <w:i/>
          <w:iCs/>
        </w:rPr>
        <w:t>et al.</w:t>
      </w:r>
      <w:r w:rsidRPr="00636CB1">
        <w:t xml:space="preserve"> Effects of B-cell directed therapy on the preclinical stage of rheumatoid arthritis: the PRAIRI study. </w:t>
      </w:r>
      <w:r w:rsidRPr="00636CB1">
        <w:rPr>
          <w:i/>
          <w:iCs/>
        </w:rPr>
        <w:t>Ann. Rheum. Dis.</w:t>
      </w:r>
      <w:r w:rsidRPr="00636CB1">
        <w:t xml:space="preserve"> </w:t>
      </w:r>
      <w:r w:rsidRPr="00636CB1">
        <w:rPr>
          <w:b/>
          <w:bCs/>
        </w:rPr>
        <w:t>78</w:t>
      </w:r>
      <w:r w:rsidRPr="00636CB1">
        <w:t>, 179–185 (2019).</w:t>
      </w:r>
    </w:p>
    <w:p w14:paraId="2B666F1F" w14:textId="77777777" w:rsidR="00636CB1" w:rsidRPr="00636CB1" w:rsidRDefault="00636CB1" w:rsidP="00636CB1">
      <w:pPr>
        <w:pStyle w:val="Bibliography"/>
      </w:pPr>
      <w:r w:rsidRPr="00636CB1">
        <w:t>6.</w:t>
      </w:r>
      <w:r w:rsidRPr="00636CB1">
        <w:tab/>
        <w:t xml:space="preserve">Krijbolder, D. I. </w:t>
      </w:r>
      <w:r w:rsidRPr="00636CB1">
        <w:rPr>
          <w:i/>
          <w:iCs/>
        </w:rPr>
        <w:t>et al.</w:t>
      </w:r>
      <w:r w:rsidRPr="00636CB1">
        <w:t xml:space="preserve"> Intervention with methotrexate in patients with arthralgia at risk of rheumatoid arthritis to reduce the development of persistent arthritis and its disease burden (TREAT EARLIER): a randomised, double-blind, placebo-controlled, proof-of-concept trial. </w:t>
      </w:r>
      <w:r w:rsidRPr="00636CB1">
        <w:rPr>
          <w:i/>
          <w:iCs/>
        </w:rPr>
        <w:t>Lancet</w:t>
      </w:r>
      <w:r w:rsidRPr="00636CB1">
        <w:t xml:space="preserve"> </w:t>
      </w:r>
      <w:r w:rsidRPr="00636CB1">
        <w:rPr>
          <w:b/>
          <w:bCs/>
        </w:rPr>
        <w:t>400</w:t>
      </w:r>
      <w:r w:rsidRPr="00636CB1">
        <w:t>, 283–294 (2022).</w:t>
      </w:r>
    </w:p>
    <w:p w14:paraId="13C1CFEE" w14:textId="77777777" w:rsidR="00636CB1" w:rsidRPr="00636CB1" w:rsidRDefault="00636CB1" w:rsidP="00636CB1">
      <w:pPr>
        <w:pStyle w:val="Bibliography"/>
      </w:pPr>
      <w:r w:rsidRPr="00636CB1">
        <w:t>7.</w:t>
      </w:r>
      <w:r w:rsidRPr="00636CB1">
        <w:tab/>
        <w: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t>
      </w:r>
      <w:r w:rsidRPr="00636CB1">
        <w:rPr>
          <w:i/>
          <w:iCs/>
        </w:rPr>
        <w:t>ARTHRITIS &amp; RHEUMATOLOGY.</w:t>
      </w:r>
      <w:r w:rsidRPr="00636CB1">
        <w:t xml:space="preserve"> </w:t>
      </w:r>
      <w:r w:rsidRPr="00636CB1">
        <w:rPr>
          <w:b/>
          <w:bCs/>
        </w:rPr>
        <w:t>74</w:t>
      </w:r>
      <w:r w:rsidRPr="00636CB1">
        <w:t>, 3180–3182 (2022).</w:t>
      </w:r>
    </w:p>
    <w:p w14:paraId="0D52A4DF" w14:textId="77777777" w:rsidR="00636CB1" w:rsidRPr="00636CB1" w:rsidRDefault="00636CB1" w:rsidP="00636CB1">
      <w:pPr>
        <w:pStyle w:val="Bibliography"/>
      </w:pPr>
      <w:r w:rsidRPr="00636CB1">
        <w:lastRenderedPageBreak/>
        <w:t>8.</w:t>
      </w:r>
      <w:r w:rsidRPr="00636CB1">
        <w:tab/>
        <w:t xml:space="preserve">Rech, J. </w:t>
      </w:r>
      <w:r w:rsidRPr="00636CB1">
        <w:rPr>
          <w:i/>
          <w:iCs/>
        </w:rPr>
        <w:t>et al.</w:t>
      </w:r>
      <w:r w:rsidRPr="00636CB1">
        <w:t xml:space="preserve"> Abatacept inhibits inflammation and onset of rheumatoid arthritis in individuals at high risk (ARIAA): a randomised, international, multicentre, double-blind, placebo-controlled trial. </w:t>
      </w:r>
      <w:r w:rsidRPr="00636CB1">
        <w:rPr>
          <w:i/>
          <w:iCs/>
        </w:rPr>
        <w:t>Lancet</w:t>
      </w:r>
      <w:r w:rsidRPr="00636CB1">
        <w:t xml:space="preserve"> </w:t>
      </w:r>
      <w:r w:rsidRPr="00636CB1">
        <w:rPr>
          <w:b/>
          <w:bCs/>
        </w:rPr>
        <w:t>403</w:t>
      </w:r>
      <w:r w:rsidRPr="00636CB1">
        <w:t>, 850–859 (2024).</w:t>
      </w:r>
    </w:p>
    <w:p w14:paraId="368BB676" w14:textId="77777777" w:rsidR="00636CB1" w:rsidRPr="00636CB1" w:rsidRDefault="00636CB1" w:rsidP="00636CB1">
      <w:pPr>
        <w:pStyle w:val="Bibliography"/>
      </w:pPr>
      <w:r w:rsidRPr="00636CB1">
        <w:t>9.</w:t>
      </w:r>
      <w:r w:rsidRPr="00636CB1">
        <w:tab/>
        <w:t xml:space="preserve">Weinand, K. </w:t>
      </w:r>
      <w:r w:rsidRPr="00636CB1">
        <w:rPr>
          <w:i/>
          <w:iCs/>
        </w:rPr>
        <w:t>et al.</w:t>
      </w:r>
      <w:r w:rsidRPr="00636CB1">
        <w:t xml:space="preserve"> The chromatin landscape of pathogenic transcriptional cell states in rheumatoid arthritis. </w:t>
      </w:r>
      <w:r w:rsidRPr="00636CB1">
        <w:rPr>
          <w:i/>
          <w:iCs/>
        </w:rPr>
        <w:t>Nature Communications</w:t>
      </w:r>
      <w:r w:rsidRPr="00636CB1">
        <w:t xml:space="preserve"> </w:t>
      </w:r>
      <w:r w:rsidRPr="00636CB1">
        <w:rPr>
          <w:b/>
          <w:bCs/>
        </w:rPr>
        <w:t>15</w:t>
      </w:r>
      <w:r w:rsidRPr="00636CB1">
        <w:t>, 4650 (2024).</w:t>
      </w:r>
    </w:p>
    <w:p w14:paraId="28E3903B" w14:textId="77777777" w:rsidR="00636CB1" w:rsidRPr="00636CB1" w:rsidRDefault="00636CB1" w:rsidP="00636CB1">
      <w:pPr>
        <w:pStyle w:val="Bibliography"/>
      </w:pPr>
      <w:r w:rsidRPr="00636CB1">
        <w:t>10.</w:t>
      </w:r>
      <w:r w:rsidRPr="00636CB1">
        <w:tab/>
        <w:t xml:space="preserve">Zhang, F. </w:t>
      </w:r>
      <w:r w:rsidRPr="00636CB1">
        <w:rPr>
          <w:i/>
          <w:iCs/>
        </w:rPr>
        <w:t>et al.</w:t>
      </w:r>
      <w:r w:rsidRPr="00636CB1">
        <w:t xml:space="preserve"> Defining inflammatory cell states in rheumatoid arthritis joint synovial tissues by integrating single-cell transcriptomics and mass cytometry. </w:t>
      </w:r>
      <w:r w:rsidRPr="00636CB1">
        <w:rPr>
          <w:i/>
          <w:iCs/>
        </w:rPr>
        <w:t>Nat Immunol</w:t>
      </w:r>
      <w:r w:rsidRPr="00636CB1">
        <w:t xml:space="preserve"> </w:t>
      </w:r>
      <w:r w:rsidRPr="00636CB1">
        <w:rPr>
          <w:b/>
          <w:bCs/>
        </w:rPr>
        <w:t>20</w:t>
      </w:r>
      <w:r w:rsidRPr="00636CB1">
        <w:t>, 928–942 (2019).</w:t>
      </w:r>
    </w:p>
    <w:p w14:paraId="3D20E639" w14:textId="77777777" w:rsidR="00636CB1" w:rsidRPr="00636CB1" w:rsidRDefault="00636CB1" w:rsidP="00636CB1">
      <w:pPr>
        <w:pStyle w:val="Bibliography"/>
      </w:pPr>
      <w:r w:rsidRPr="00636CB1">
        <w:t>11.</w:t>
      </w:r>
      <w:r w:rsidRPr="00636CB1">
        <w:tab/>
        <w:t xml:space="preserve">Zhang, F. </w:t>
      </w:r>
      <w:r w:rsidRPr="00636CB1">
        <w:rPr>
          <w:i/>
          <w:iCs/>
        </w:rPr>
        <w:t>et al.</w:t>
      </w:r>
      <w:r w:rsidRPr="00636CB1">
        <w:t xml:space="preserve"> Deconstruction of rheumatoid arthritis synovium defines inflammatory subtypes. </w:t>
      </w:r>
      <w:r w:rsidRPr="00636CB1">
        <w:rPr>
          <w:i/>
          <w:iCs/>
        </w:rPr>
        <w:t>Nature</w:t>
      </w:r>
      <w:r w:rsidRPr="00636CB1">
        <w:t xml:space="preserve"> </w:t>
      </w:r>
      <w:r w:rsidRPr="00636CB1">
        <w:rPr>
          <w:b/>
          <w:bCs/>
        </w:rPr>
        <w:t>623</w:t>
      </w:r>
      <w:r w:rsidRPr="00636CB1">
        <w:t>, 616–624 (2023).</w:t>
      </w:r>
    </w:p>
    <w:p w14:paraId="322CFACA" w14:textId="77777777" w:rsidR="00636CB1" w:rsidRPr="00636CB1" w:rsidRDefault="00636CB1" w:rsidP="00636CB1">
      <w:pPr>
        <w:pStyle w:val="Bibliography"/>
      </w:pPr>
      <w:r w:rsidRPr="00636CB1">
        <w:t>12.</w:t>
      </w:r>
      <w:r w:rsidRPr="00636CB1">
        <w:tab/>
        <w:t xml:space="preserve">Zhang, K., Wang, M., Zhao, Y. &amp; Wang, W. Taiji: System-level identification of key transcription factors reveals transcriptional waves in mouse embryonic development. </w:t>
      </w:r>
      <w:r w:rsidRPr="00636CB1">
        <w:rPr>
          <w:i/>
          <w:iCs/>
        </w:rPr>
        <w:t>Sci Adv</w:t>
      </w:r>
      <w:r w:rsidRPr="00636CB1">
        <w:t xml:space="preserve"> </w:t>
      </w:r>
      <w:r w:rsidRPr="00636CB1">
        <w:rPr>
          <w:b/>
          <w:bCs/>
        </w:rPr>
        <w:t>5</w:t>
      </w:r>
      <w:r w:rsidRPr="00636CB1">
        <w:t>, eaav3262 (2019).</w:t>
      </w:r>
    </w:p>
    <w:p w14:paraId="029DE84F" w14:textId="77777777" w:rsidR="00636CB1" w:rsidRPr="00636CB1" w:rsidRDefault="00636CB1" w:rsidP="00636CB1">
      <w:pPr>
        <w:pStyle w:val="Bibliography"/>
      </w:pPr>
      <w:r w:rsidRPr="00636CB1">
        <w:t>13.</w:t>
      </w:r>
      <w:r w:rsidRPr="00636CB1">
        <w:tab/>
        <w:t xml:space="preserve">Liu, C. </w:t>
      </w:r>
      <w:r w:rsidRPr="00636CB1">
        <w:rPr>
          <w:i/>
          <w:iCs/>
        </w:rPr>
        <w:t>et al.</w:t>
      </w:r>
      <w:r w:rsidRPr="00636CB1">
        <w:t xml:space="preserve"> Systems-level identification of key transcription factors in immune cell specification. </w:t>
      </w:r>
      <w:r w:rsidRPr="00636CB1">
        <w:rPr>
          <w:i/>
          <w:iCs/>
        </w:rPr>
        <w:t>PLoS Comput. Biol.</w:t>
      </w:r>
      <w:r w:rsidRPr="00636CB1">
        <w:t xml:space="preserve"> </w:t>
      </w:r>
      <w:r w:rsidRPr="00636CB1">
        <w:rPr>
          <w:b/>
          <w:bCs/>
        </w:rPr>
        <w:t>18</w:t>
      </w:r>
      <w:r w:rsidRPr="00636CB1">
        <w:t>, e1010116 (2022).</w:t>
      </w:r>
    </w:p>
    <w:p w14:paraId="7EE5D8C4" w14:textId="77777777" w:rsidR="00636CB1" w:rsidRPr="00636CB1" w:rsidRDefault="00636CB1" w:rsidP="00636CB1">
      <w:pPr>
        <w:pStyle w:val="Bibliography"/>
      </w:pPr>
      <w:r w:rsidRPr="00636CB1">
        <w:t>14.</w:t>
      </w:r>
      <w:r w:rsidRPr="00636CB1">
        <w:tab/>
        <w:t xml:space="preserve">Chung, H. K. </w:t>
      </w:r>
      <w:r w:rsidRPr="00636CB1">
        <w:rPr>
          <w:i/>
          <w:iCs/>
        </w:rPr>
        <w:t>et al.</w:t>
      </w:r>
      <w:r w:rsidRPr="00636CB1">
        <w:t xml:space="preserve"> Multiomics atlas-assisted discovery of transcription factors enables specific cell state programming. </w:t>
      </w:r>
      <w:r w:rsidRPr="00636CB1">
        <w:rPr>
          <w:i/>
          <w:iCs/>
        </w:rPr>
        <w:t>bioRxiv</w:t>
      </w:r>
      <w:r w:rsidRPr="00636CB1">
        <w:t xml:space="preserve"> (2023).</w:t>
      </w:r>
    </w:p>
    <w:p w14:paraId="52B9CEA4" w14:textId="77777777" w:rsidR="00636CB1" w:rsidRPr="00636CB1" w:rsidRDefault="00636CB1" w:rsidP="00636CB1">
      <w:pPr>
        <w:pStyle w:val="Bibliography"/>
      </w:pPr>
      <w:r w:rsidRPr="00636CB1">
        <w:t>15.</w:t>
      </w:r>
      <w:r w:rsidRPr="00636CB1">
        <w:tab/>
        <w:t xml:space="preserve">Yu, B. </w:t>
      </w:r>
      <w:r w:rsidRPr="00636CB1">
        <w:rPr>
          <w:i/>
          <w:iCs/>
        </w:rPr>
        <w:t>et al.</w:t>
      </w:r>
      <w:r w:rsidRPr="00636CB1">
        <w:t xml:space="preserve"> Epigenetic landscapes reveal transcription factors that regulate CD8 T cell differentiation. </w:t>
      </w:r>
      <w:r w:rsidRPr="00636CB1">
        <w:rPr>
          <w:i/>
          <w:iCs/>
        </w:rPr>
        <w:t>Nature Immunology</w:t>
      </w:r>
      <w:r w:rsidRPr="00636CB1">
        <w:t xml:space="preserve"> </w:t>
      </w:r>
      <w:r w:rsidRPr="00636CB1">
        <w:rPr>
          <w:b/>
          <w:bCs/>
        </w:rPr>
        <w:t>18</w:t>
      </w:r>
      <w:r w:rsidRPr="00636CB1">
        <w:t>, 573–582 (2017).</w:t>
      </w:r>
    </w:p>
    <w:p w14:paraId="3D394883" w14:textId="77777777" w:rsidR="00636CB1" w:rsidRPr="00636CB1" w:rsidRDefault="00636CB1" w:rsidP="00636CB1">
      <w:pPr>
        <w:pStyle w:val="Bibliography"/>
      </w:pPr>
      <w:r w:rsidRPr="00636CB1">
        <w:t>16.</w:t>
      </w:r>
      <w:r w:rsidRPr="00636CB1">
        <w:tab/>
        <w:t xml:space="preserve">Feinberg, M. W. </w:t>
      </w:r>
      <w:r w:rsidRPr="00636CB1">
        <w:rPr>
          <w:i/>
          <w:iCs/>
        </w:rPr>
        <w:t>et al.</w:t>
      </w:r>
      <w:r w:rsidRPr="00636CB1">
        <w:t xml:space="preserve"> The Kruppel-like factor KLF4 is a critical regulator of monocyte differentiation. </w:t>
      </w:r>
      <w:r w:rsidRPr="00636CB1">
        <w:rPr>
          <w:i/>
          <w:iCs/>
        </w:rPr>
        <w:t>EMBO J.</w:t>
      </w:r>
      <w:r w:rsidRPr="00636CB1">
        <w:t xml:space="preserve"> </w:t>
      </w:r>
      <w:r w:rsidRPr="00636CB1">
        <w:rPr>
          <w:b/>
          <w:bCs/>
        </w:rPr>
        <w:t>26</w:t>
      </w:r>
      <w:r w:rsidRPr="00636CB1">
        <w:t>, 4138–4148 (2007).</w:t>
      </w:r>
    </w:p>
    <w:p w14:paraId="599FA8BF" w14:textId="77777777" w:rsidR="00636CB1" w:rsidRPr="00636CB1" w:rsidRDefault="00636CB1" w:rsidP="00636CB1">
      <w:pPr>
        <w:pStyle w:val="Bibliography"/>
      </w:pPr>
      <w:r w:rsidRPr="00636CB1">
        <w:t>17.</w:t>
      </w:r>
      <w:r w:rsidRPr="00636CB1">
        <w:tab/>
        <w:t xml:space="preserve">Intlekofer, A. M. </w:t>
      </w:r>
      <w:r w:rsidRPr="00636CB1">
        <w:rPr>
          <w:i/>
          <w:iCs/>
        </w:rPr>
        <w:t>et al.</w:t>
      </w:r>
      <w:r w:rsidRPr="00636CB1">
        <w:t xml:space="preserve"> Effector and memory CD8+ T cell fate coupled by T-bet and eomesodermin. </w:t>
      </w:r>
      <w:r w:rsidRPr="00636CB1">
        <w:rPr>
          <w:i/>
          <w:iCs/>
        </w:rPr>
        <w:t>Nat. Immunol.</w:t>
      </w:r>
      <w:r w:rsidRPr="00636CB1">
        <w:t xml:space="preserve"> </w:t>
      </w:r>
      <w:r w:rsidRPr="00636CB1">
        <w:rPr>
          <w:b/>
          <w:bCs/>
        </w:rPr>
        <w:t>6</w:t>
      </w:r>
      <w:r w:rsidRPr="00636CB1">
        <w:t>, 1236–1244 (2005).</w:t>
      </w:r>
    </w:p>
    <w:p w14:paraId="5D199B73" w14:textId="77777777" w:rsidR="00636CB1" w:rsidRPr="00636CB1" w:rsidRDefault="00636CB1" w:rsidP="00636CB1">
      <w:pPr>
        <w:pStyle w:val="Bibliography"/>
      </w:pPr>
      <w:r w:rsidRPr="00636CB1">
        <w:t>18.</w:t>
      </w:r>
      <w:r w:rsidRPr="00636CB1">
        <w:tab/>
        <w:t xml:space="preserve">Dehnavi, S. </w:t>
      </w:r>
      <w:r w:rsidRPr="00636CB1">
        <w:rPr>
          <w:i/>
          <w:iCs/>
        </w:rPr>
        <w:t>et al.</w:t>
      </w:r>
      <w:r w:rsidRPr="00636CB1">
        <w:t xml:space="preserve"> The role of protein SUMOylation in rheumatoid arthritis. </w:t>
      </w:r>
      <w:r w:rsidRPr="00636CB1">
        <w:rPr>
          <w:i/>
          <w:iCs/>
        </w:rPr>
        <w:t>J. Autoimmun.</w:t>
      </w:r>
      <w:r w:rsidRPr="00636CB1">
        <w:t xml:space="preserve"> </w:t>
      </w:r>
      <w:r w:rsidRPr="00636CB1">
        <w:rPr>
          <w:b/>
          <w:bCs/>
        </w:rPr>
        <w:t>102</w:t>
      </w:r>
      <w:r w:rsidRPr="00636CB1">
        <w:t>, 1–7 (2019).</w:t>
      </w:r>
    </w:p>
    <w:p w14:paraId="3A6D727B" w14:textId="77777777" w:rsidR="00636CB1" w:rsidRPr="00636CB1" w:rsidRDefault="00636CB1" w:rsidP="00636CB1">
      <w:pPr>
        <w:pStyle w:val="Bibliography"/>
      </w:pPr>
      <w:r w:rsidRPr="00636CB1">
        <w:lastRenderedPageBreak/>
        <w:t>19.</w:t>
      </w:r>
      <w:r w:rsidRPr="00636CB1">
        <w:tab/>
        <w:t xml:space="preserve">Di Chen, Dongyeon J Kim, Jie Shen, Zhen Zou, Regis J O’Keefe. Runx2 plays a central role in Osteoarthritis development. </w:t>
      </w:r>
      <w:r w:rsidRPr="00636CB1">
        <w:rPr>
          <w:i/>
          <w:iCs/>
        </w:rPr>
        <w:t>Journal of Orthopaedic Translation</w:t>
      </w:r>
      <w:r w:rsidRPr="00636CB1">
        <w:t xml:space="preserve"> </w:t>
      </w:r>
      <w:r w:rsidRPr="00636CB1">
        <w:rPr>
          <w:b/>
          <w:bCs/>
        </w:rPr>
        <w:t>23</w:t>
      </w:r>
      <w:r w:rsidRPr="00636CB1">
        <w:t>, 132–139 (2020).</w:t>
      </w:r>
    </w:p>
    <w:p w14:paraId="13CD9B26" w14:textId="77777777" w:rsidR="00636CB1" w:rsidRPr="00636CB1" w:rsidRDefault="00636CB1" w:rsidP="00636CB1">
      <w:pPr>
        <w:pStyle w:val="Bibliography"/>
      </w:pPr>
      <w:r w:rsidRPr="00636CB1">
        <w:t>20.</w:t>
      </w:r>
      <w:r w:rsidRPr="00636CB1">
        <w:tab/>
        <w:t xml:space="preserve">Caire, R. </w:t>
      </w:r>
      <w:r w:rsidRPr="00636CB1">
        <w:rPr>
          <w:i/>
          <w:iCs/>
        </w:rPr>
        <w:t>et al.</w:t>
      </w:r>
      <w:r w:rsidRPr="00636CB1">
        <w:t xml:space="preserve"> YAP/TAZ: Key Players for Rheumatoid Arthritis Severity by Driving Fibroblast Like Synoviocytes Phenotype and Fibro-Inflammatory Response. </w:t>
      </w:r>
      <w:r w:rsidRPr="00636CB1">
        <w:rPr>
          <w:i/>
          <w:iCs/>
        </w:rPr>
        <w:t>Front. Immunol.</w:t>
      </w:r>
      <w:r w:rsidRPr="00636CB1">
        <w:t xml:space="preserve"> </w:t>
      </w:r>
      <w:r w:rsidRPr="00636CB1">
        <w:rPr>
          <w:b/>
          <w:bCs/>
        </w:rPr>
        <w:t>12</w:t>
      </w:r>
      <w:r w:rsidRPr="00636CB1">
        <w:t>, 791907 (2021).</w:t>
      </w:r>
    </w:p>
    <w:p w14:paraId="51C5B8B3" w14:textId="77777777" w:rsidR="00636CB1" w:rsidRPr="00636CB1" w:rsidRDefault="00636CB1" w:rsidP="00636CB1">
      <w:pPr>
        <w:pStyle w:val="Bibliography"/>
      </w:pPr>
      <w:r w:rsidRPr="00636CB1">
        <w:t>21.</w:t>
      </w:r>
      <w:r w:rsidRPr="00636CB1">
        <w:tab/>
        <w:t xml:space="preserve">Zhuang, Y. </w:t>
      </w:r>
      <w:r w:rsidRPr="00636CB1">
        <w:rPr>
          <w:i/>
          <w:iCs/>
        </w:rPr>
        <w:t>et al.</w:t>
      </w:r>
      <w:r w:rsidRPr="00636CB1">
        <w:t xml:space="preserve"> A narrative review of the role of the Notch signaling pathway in rheumatoid arthritis. </w:t>
      </w:r>
      <w:r w:rsidRPr="00636CB1">
        <w:rPr>
          <w:i/>
          <w:iCs/>
        </w:rPr>
        <w:t>Annals of Translational Medicine</w:t>
      </w:r>
      <w:r w:rsidRPr="00636CB1">
        <w:t xml:space="preserve"> </w:t>
      </w:r>
      <w:r w:rsidRPr="00636CB1">
        <w:rPr>
          <w:b/>
          <w:bCs/>
        </w:rPr>
        <w:t>10</w:t>
      </w:r>
      <w:r w:rsidRPr="00636CB1">
        <w:t>, 371–371 (2022).</w:t>
      </w:r>
    </w:p>
    <w:p w14:paraId="294B9833" w14:textId="77777777" w:rsidR="00636CB1" w:rsidRPr="00636CB1" w:rsidRDefault="00636CB1" w:rsidP="00636CB1">
      <w:pPr>
        <w:pStyle w:val="Bibliography"/>
      </w:pPr>
      <w:r w:rsidRPr="00636CB1">
        <w:t>22.</w:t>
      </w:r>
      <w:r w:rsidRPr="00636CB1">
        <w:tab/>
        <w:t xml:space="preserve">Chen, S. </w:t>
      </w:r>
      <w:r w:rsidRPr="00636CB1">
        <w:rPr>
          <w:i/>
          <w:iCs/>
        </w:rPr>
        <w:t>et al.</w:t>
      </w:r>
      <w:r w:rsidRPr="00636CB1">
        <w:t xml:space="preserve"> Wnt/β-catenin signaling pathway promotes abnormal activation of fibroblast-like synoviocytes and angiogenesis in rheumatoid arthritis and the intervention of Er Miao San. </w:t>
      </w:r>
      <w:r w:rsidRPr="00636CB1">
        <w:rPr>
          <w:i/>
          <w:iCs/>
        </w:rPr>
        <w:t>Phytomedicine</w:t>
      </w:r>
      <w:r w:rsidRPr="00636CB1">
        <w:t xml:space="preserve"> </w:t>
      </w:r>
      <w:r w:rsidRPr="00636CB1">
        <w:rPr>
          <w:b/>
          <w:bCs/>
        </w:rPr>
        <w:t>120</w:t>
      </w:r>
      <w:r w:rsidRPr="00636CB1">
        <w:t>, 155064 (2023).</w:t>
      </w:r>
    </w:p>
    <w:p w14:paraId="541AA8F4" w14:textId="77777777" w:rsidR="00636CB1" w:rsidRPr="00636CB1" w:rsidRDefault="00636CB1" w:rsidP="00636CB1">
      <w:pPr>
        <w:pStyle w:val="Bibliography"/>
      </w:pPr>
      <w:r w:rsidRPr="00636CB1">
        <w:t>23.</w:t>
      </w:r>
      <w:r w:rsidRPr="00636CB1">
        <w:tab/>
        <w:t xml:space="preserve">Vecellio, M., Cohen, C. J., Roberts, A. R., Wordsworth, P. B. &amp; Kenna, T. J. RUNX3 and T-Bet in Immunopathogenesis of Ankylosing Spondylitis—Novel Targets for Therapy? </w:t>
      </w:r>
      <w:r w:rsidRPr="00636CB1">
        <w:rPr>
          <w:i/>
          <w:iCs/>
        </w:rPr>
        <w:t>Front. Immunol.</w:t>
      </w:r>
      <w:r w:rsidRPr="00636CB1">
        <w:t xml:space="preserve"> </w:t>
      </w:r>
      <w:r w:rsidRPr="00636CB1">
        <w:rPr>
          <w:b/>
          <w:bCs/>
        </w:rPr>
        <w:t>9</w:t>
      </w:r>
      <w:r w:rsidRPr="00636CB1">
        <w:t>, 424898 (2018).</w:t>
      </w:r>
    </w:p>
    <w:p w14:paraId="1DD07CF9" w14:textId="77777777" w:rsidR="00636CB1" w:rsidRPr="00636CB1" w:rsidRDefault="00636CB1" w:rsidP="00636CB1">
      <w:pPr>
        <w:pStyle w:val="Bibliography"/>
      </w:pPr>
      <w:r w:rsidRPr="00636CB1">
        <w:t>24.</w:t>
      </w:r>
      <w:r w:rsidRPr="00636CB1">
        <w:tab/>
        <w:t xml:space="preserve">Jin, S. </w:t>
      </w:r>
      <w:r w:rsidRPr="00636CB1">
        <w:rPr>
          <w:i/>
          <w:iCs/>
        </w:rPr>
        <w:t>et al.</w:t>
      </w:r>
      <w:r w:rsidRPr="00636CB1">
        <w:t xml:space="preserve"> Inference and analysis of cell-cell communication using CellChat. </w:t>
      </w:r>
      <w:r w:rsidRPr="00636CB1">
        <w:rPr>
          <w:i/>
          <w:iCs/>
        </w:rPr>
        <w:t>Nat. Commun.</w:t>
      </w:r>
      <w:r w:rsidRPr="00636CB1">
        <w:t xml:space="preserve"> </w:t>
      </w:r>
      <w:r w:rsidRPr="00636CB1">
        <w:rPr>
          <w:b/>
          <w:bCs/>
        </w:rPr>
        <w:t>12</w:t>
      </w:r>
      <w:r w:rsidRPr="00636CB1">
        <w:t>, 1–20 (2021).</w:t>
      </w:r>
    </w:p>
    <w:p w14:paraId="6257183F" w14:textId="77777777" w:rsidR="00636CB1" w:rsidRPr="00636CB1" w:rsidRDefault="00636CB1" w:rsidP="00636CB1">
      <w:pPr>
        <w:pStyle w:val="Bibliography"/>
      </w:pPr>
      <w:r w:rsidRPr="00636CB1">
        <w:t>25.</w:t>
      </w:r>
      <w:r w:rsidRPr="00636CB1">
        <w:tab/>
        <w:t xml:space="preserve">Serum proteomic analysis identifies interleukin 16 as a biomarker for clinical response during early treatment of rheumatoid arthritis. </w:t>
      </w:r>
      <w:r w:rsidRPr="00636CB1">
        <w:rPr>
          <w:i/>
          <w:iCs/>
        </w:rPr>
        <w:t>Cytokine</w:t>
      </w:r>
      <w:r w:rsidRPr="00636CB1">
        <w:t xml:space="preserve"> </w:t>
      </w:r>
      <w:r w:rsidRPr="00636CB1">
        <w:rPr>
          <w:b/>
          <w:bCs/>
        </w:rPr>
        <w:t>78</w:t>
      </w:r>
      <w:r w:rsidRPr="00636CB1">
        <w:t>, 87–93 (2016).</w:t>
      </w:r>
    </w:p>
    <w:p w14:paraId="424A2724" w14:textId="77777777" w:rsidR="00636CB1" w:rsidRPr="00636CB1" w:rsidRDefault="00636CB1" w:rsidP="00636CB1">
      <w:pPr>
        <w:pStyle w:val="Bibliography"/>
      </w:pPr>
      <w:r w:rsidRPr="00636CB1">
        <w:t>26.</w:t>
      </w:r>
      <w:r w:rsidRPr="00636CB1">
        <w:tab/>
        <w:t xml:space="preserve">Galea, C. A., Nguyen, H. M., George Chandy, K., Smith, B. J. &amp; Norton, R. S. Domain structure and function of matrix metalloprotease 23 (MMP23): role in potassium channel trafficking. </w:t>
      </w:r>
      <w:r w:rsidRPr="00636CB1">
        <w:rPr>
          <w:i/>
          <w:iCs/>
        </w:rPr>
        <w:t>Cell. Mol. Life Sci.</w:t>
      </w:r>
      <w:r w:rsidRPr="00636CB1">
        <w:t xml:space="preserve"> </w:t>
      </w:r>
      <w:r w:rsidRPr="00636CB1">
        <w:rPr>
          <w:b/>
          <w:bCs/>
        </w:rPr>
        <w:t>71</w:t>
      </w:r>
      <w:r w:rsidRPr="00636CB1">
        <w:t>, 1191–1210 (2013).</w:t>
      </w:r>
    </w:p>
    <w:p w14:paraId="31CC6C64" w14:textId="77777777" w:rsidR="00636CB1" w:rsidRPr="00636CB1" w:rsidRDefault="00636CB1" w:rsidP="00636CB1">
      <w:pPr>
        <w:pStyle w:val="Bibliography"/>
      </w:pPr>
      <w:r w:rsidRPr="00636CB1">
        <w:t>27.</w:t>
      </w:r>
      <w:r w:rsidRPr="00636CB1">
        <w:tab/>
        <w:t xml:space="preserve">Cohen, S. B. </w:t>
      </w:r>
      <w:r w:rsidRPr="00636CB1">
        <w:rPr>
          <w:i/>
          <w:iCs/>
        </w:rPr>
        <w:t>et al.</w:t>
      </w:r>
      <w:r w:rsidRPr="00636CB1">
        <w:t xml:space="preserve"> Rituximab for rheumatoid arthritis refractory to anti-tumor necrosis factor therapy: Results of a multicenter, randomized, double-blind, placebo-controlled, phase III trial evaluating primary efficacy and safety at twenty-four weeks. </w:t>
      </w:r>
      <w:r w:rsidRPr="00636CB1">
        <w:rPr>
          <w:i/>
          <w:iCs/>
        </w:rPr>
        <w:t>Arthritis Rheum.</w:t>
      </w:r>
      <w:r w:rsidRPr="00636CB1">
        <w:t xml:space="preserve"> </w:t>
      </w:r>
      <w:r w:rsidRPr="00636CB1">
        <w:rPr>
          <w:b/>
          <w:bCs/>
        </w:rPr>
        <w:t>54</w:t>
      </w:r>
      <w:r w:rsidRPr="00636CB1">
        <w:t>, 2793–2806 (2006).</w:t>
      </w:r>
    </w:p>
    <w:p w14:paraId="0A6709C7" w14:textId="77777777" w:rsidR="00636CB1" w:rsidRPr="00636CB1" w:rsidRDefault="00636CB1" w:rsidP="00636CB1">
      <w:pPr>
        <w:pStyle w:val="Bibliography"/>
      </w:pPr>
      <w:r w:rsidRPr="00636CB1">
        <w:t>28.</w:t>
      </w:r>
      <w:r w:rsidRPr="00636CB1">
        <w:tab/>
        <w:t xml:space="preserve">Genovese, M. C. </w:t>
      </w:r>
      <w:r w:rsidRPr="00636CB1">
        <w:rPr>
          <w:i/>
          <w:iCs/>
        </w:rPr>
        <w:t>et al.</w:t>
      </w:r>
      <w:r w:rsidRPr="00636CB1">
        <w:t xml:space="preserve"> Abatacept for Rheumatoid Arthritis Refractory to Tumor Necrosis Factor α Inhibition. </w:t>
      </w:r>
      <w:r w:rsidRPr="00636CB1">
        <w:rPr>
          <w:i/>
          <w:iCs/>
        </w:rPr>
        <w:t>New England Journal of Medicine</w:t>
      </w:r>
      <w:r w:rsidRPr="00636CB1">
        <w:t xml:space="preserve"> </w:t>
      </w:r>
      <w:r w:rsidRPr="00636CB1">
        <w:rPr>
          <w:b/>
          <w:bCs/>
        </w:rPr>
        <w:t>353</w:t>
      </w:r>
      <w:r w:rsidRPr="00636CB1">
        <w:t>, 1114–1123 (2005).</w:t>
      </w:r>
    </w:p>
    <w:p w14:paraId="2DEEDBC7" w14:textId="77777777" w:rsidR="00636CB1" w:rsidRPr="00636CB1" w:rsidRDefault="00636CB1" w:rsidP="00636CB1">
      <w:pPr>
        <w:pStyle w:val="Bibliography"/>
      </w:pPr>
      <w:r w:rsidRPr="00636CB1">
        <w:lastRenderedPageBreak/>
        <w:t>29.</w:t>
      </w:r>
      <w:r w:rsidRPr="00636CB1">
        <w:tab/>
        <w:t xml:space="preserve">Stefana Alivernini, Gary S Firestein, Iain B Mclnnes. The pathogenesis of rheumatoid arthritis. </w:t>
      </w:r>
      <w:r w:rsidRPr="00636CB1">
        <w:rPr>
          <w:i/>
          <w:iCs/>
        </w:rPr>
        <w:t>Immunity</w:t>
      </w:r>
      <w:r w:rsidRPr="00636CB1">
        <w:t xml:space="preserve"> </w:t>
      </w:r>
      <w:r w:rsidRPr="00636CB1">
        <w:rPr>
          <w:b/>
          <w:bCs/>
        </w:rPr>
        <w:t>55</w:t>
      </w:r>
      <w:r w:rsidRPr="00636CB1">
        <w:t>, 2255–2270 (2022).</w:t>
      </w:r>
    </w:p>
    <w:p w14:paraId="3F723BE2" w14:textId="77777777" w:rsidR="00636CB1" w:rsidRPr="00636CB1" w:rsidRDefault="00636CB1" w:rsidP="00636CB1">
      <w:pPr>
        <w:pStyle w:val="Bibliography"/>
      </w:pPr>
      <w:r w:rsidRPr="00636CB1">
        <w:t>30.</w:t>
      </w:r>
      <w:r w:rsidRPr="00636CB1">
        <w:tab/>
        <w:t xml:space="preserve">Choi, E. </w:t>
      </w:r>
      <w:r w:rsidRPr="00636CB1">
        <w:rPr>
          <w:i/>
          <w:iCs/>
        </w:rPr>
        <w:t>et al.</w:t>
      </w:r>
      <w:r w:rsidRPr="00636CB1">
        <w:t xml:space="preserve"> Joint-specific rheumatoid arthritis fibroblast-like synoviocyte regulation identified by integration of chromatin access and transcriptional activity. </w:t>
      </w:r>
      <w:r w:rsidRPr="00636CB1">
        <w:rPr>
          <w:i/>
          <w:iCs/>
        </w:rPr>
        <w:t>JCI Insight</w:t>
      </w:r>
      <w:r w:rsidRPr="00636CB1">
        <w:t xml:space="preserve"> </w:t>
      </w:r>
      <w:r w:rsidRPr="00636CB1">
        <w:rPr>
          <w:b/>
          <w:bCs/>
        </w:rPr>
        <w:t>9</w:t>
      </w:r>
      <w:r w:rsidRPr="00636CB1">
        <w:t>, e179392 (2024).</w:t>
      </w:r>
    </w:p>
    <w:p w14:paraId="1C7017BC" w14:textId="77777777" w:rsidR="00636CB1" w:rsidRPr="00636CB1" w:rsidRDefault="00636CB1" w:rsidP="00636CB1">
      <w:pPr>
        <w:pStyle w:val="Bibliography"/>
      </w:pPr>
      <w:r w:rsidRPr="00636CB1">
        <w:t>31.</w:t>
      </w:r>
      <w:r w:rsidRPr="00636CB1">
        <w:tab/>
        <w:t xml:space="preserve">Binvignat, M. </w:t>
      </w:r>
      <w:r w:rsidRPr="00636CB1">
        <w:rPr>
          <w:i/>
          <w:iCs/>
        </w:rPr>
        <w:t>et al.</w:t>
      </w:r>
      <w:r w:rsidRPr="00636CB1">
        <w:t xml:space="preserve"> Single-cell RNA-Seq analysis reveals cell subsets and gene signatures associated with rheumatoid arthritis disease activity. </w:t>
      </w:r>
      <w:r w:rsidRPr="00636CB1">
        <w:rPr>
          <w:i/>
          <w:iCs/>
        </w:rPr>
        <w:t>JCI Insight</w:t>
      </w:r>
      <w:r w:rsidRPr="00636CB1">
        <w:t xml:space="preserve"> </w:t>
      </w:r>
      <w:r w:rsidRPr="00636CB1">
        <w:rPr>
          <w:b/>
          <w:bCs/>
        </w:rPr>
        <w:t>9</w:t>
      </w:r>
      <w:r w:rsidRPr="00636CB1">
        <w:t>, e178499 (2024).</w:t>
      </w:r>
    </w:p>
    <w:p w14:paraId="134B377B" w14:textId="77777777" w:rsidR="00636CB1" w:rsidRPr="00636CB1" w:rsidRDefault="00636CB1" w:rsidP="00636CB1">
      <w:pPr>
        <w:pStyle w:val="Bibliography"/>
      </w:pPr>
      <w:r w:rsidRPr="00636CB1">
        <w:t>32.</w:t>
      </w:r>
      <w:r w:rsidRPr="00636CB1">
        <w:tab/>
        <w:t xml:space="preserve">Inamo, J. </w:t>
      </w:r>
      <w:r w:rsidRPr="00636CB1">
        <w:rPr>
          <w:i/>
          <w:iCs/>
        </w:rPr>
        <w:t>et al.</w:t>
      </w:r>
      <w:r w:rsidRPr="00636CB1">
        <w:t xml:space="preserve"> Deep immunophenotyping reveals circulating activated lymphocytes in individuals at risk for rheumatoid arthritis. </w:t>
      </w:r>
      <w:r w:rsidRPr="00636CB1">
        <w:rPr>
          <w:i/>
          <w:iCs/>
        </w:rPr>
        <w:t>bioRxiv</w:t>
      </w:r>
      <w:r w:rsidRPr="00636CB1">
        <w:t xml:space="preserve"> 2023.07.03.547507 (2023) doi:10.1101/2023.07.03.547507.</w:t>
      </w:r>
    </w:p>
    <w:p w14:paraId="479C154B" w14:textId="77777777" w:rsidR="00636CB1" w:rsidRPr="00636CB1" w:rsidRDefault="00636CB1" w:rsidP="00636CB1">
      <w:pPr>
        <w:pStyle w:val="Bibliography"/>
      </w:pPr>
      <w:r w:rsidRPr="00636CB1">
        <w:t>33.</w:t>
      </w:r>
      <w:r w:rsidRPr="00636CB1">
        <w:tab/>
        <w:t xml:space="preserve">He, Z. </w:t>
      </w:r>
      <w:r w:rsidRPr="00636CB1">
        <w:rPr>
          <w:i/>
          <w:iCs/>
        </w:rPr>
        <w:t>et al.</w:t>
      </w:r>
      <w:r w:rsidRPr="00636CB1">
        <w:t xml:space="preserve"> Systemic inflammation and lymphocyte activation precede rheumatoid arthritis. Preprint at https://doi.org/10.1101/2024.10.25.620344 (2024).</w:t>
      </w:r>
    </w:p>
    <w:p w14:paraId="49E9AD25" w14:textId="77777777" w:rsidR="00636CB1" w:rsidRPr="00636CB1" w:rsidRDefault="00636CB1" w:rsidP="00636CB1">
      <w:pPr>
        <w:pStyle w:val="Bibliography"/>
      </w:pPr>
      <w:r w:rsidRPr="00636CB1">
        <w:t>34.</w:t>
      </w:r>
      <w:r w:rsidRPr="00636CB1">
        <w:tab/>
        <w:t xml:space="preserve">Moreland, L. W. </w:t>
      </w:r>
      <w:r w:rsidRPr="00636CB1">
        <w:rPr>
          <w:i/>
          <w:iCs/>
        </w:rPr>
        <w:t>et al.</w:t>
      </w:r>
      <w:r w:rsidRPr="00636CB1">
        <w:t xml:space="preserve"> Double-blind, placebo-controlled multicenter trial using chimeric monoclonal anti-CD4 antibody, cM-T412, in rheumatoid arthritis patients receiving concomitant methotrexate. </w:t>
      </w:r>
      <w:r w:rsidRPr="00636CB1">
        <w:rPr>
          <w:i/>
          <w:iCs/>
        </w:rPr>
        <w:t>Arthritis Rheum</w:t>
      </w:r>
      <w:r w:rsidRPr="00636CB1">
        <w:t xml:space="preserve"> </w:t>
      </w:r>
      <w:r w:rsidRPr="00636CB1">
        <w:rPr>
          <w:b/>
          <w:bCs/>
        </w:rPr>
        <w:t>38</w:t>
      </w:r>
      <w:r w:rsidRPr="00636CB1">
        <w:t>, 1581–1588 (1995).</w:t>
      </w:r>
    </w:p>
    <w:p w14:paraId="24A4488C" w14:textId="77777777" w:rsidR="00636CB1" w:rsidRPr="00636CB1" w:rsidRDefault="00636CB1" w:rsidP="00636CB1">
      <w:pPr>
        <w:pStyle w:val="Bibliography"/>
      </w:pPr>
      <w:r w:rsidRPr="00636CB1">
        <w:t>35.</w:t>
      </w:r>
      <w:r w:rsidRPr="00636CB1">
        <w:tab/>
        <w:t xml:space="preserve">Joehanes, R. </w:t>
      </w:r>
      <w:r w:rsidRPr="00636CB1">
        <w:rPr>
          <w:i/>
          <w:iCs/>
        </w:rPr>
        <w:t>et al.</w:t>
      </w:r>
      <w:r w:rsidRPr="00636CB1">
        <w:t xml:space="preserve"> Epigenetic Signatures of Cigarette Smoking. </w:t>
      </w:r>
      <w:r w:rsidRPr="00636CB1">
        <w:rPr>
          <w:i/>
          <w:iCs/>
        </w:rPr>
        <w:t>Circ. Cardiovasc. Genet.</w:t>
      </w:r>
      <w:r w:rsidRPr="00636CB1">
        <w:t xml:space="preserve"> </w:t>
      </w:r>
      <w:r w:rsidRPr="00636CB1">
        <w:rPr>
          <w:b/>
          <w:bCs/>
        </w:rPr>
        <w:t>9</w:t>
      </w:r>
      <w:r w:rsidRPr="00636CB1">
        <w:t>, 436–447 (2016).</w:t>
      </w:r>
    </w:p>
    <w:p w14:paraId="4D7FF01C" w14:textId="77777777" w:rsidR="00636CB1" w:rsidRPr="00636CB1" w:rsidRDefault="00636CB1" w:rsidP="00636CB1">
      <w:pPr>
        <w:pStyle w:val="Bibliography"/>
      </w:pPr>
      <w:r w:rsidRPr="00636CB1">
        <w:t>36.</w:t>
      </w:r>
      <w:r w:rsidRPr="00636CB1">
        <w:tab/>
        <w:t xml:space="preserve">James, E. A. </w:t>
      </w:r>
      <w:r w:rsidRPr="00636CB1">
        <w:rPr>
          <w:i/>
          <w:iCs/>
        </w:rPr>
        <w:t>et al.</w:t>
      </w:r>
      <w:r w:rsidRPr="00636CB1">
        <w:t xml:space="preserve"> Multifaceted immune dysregulation characterizes individuals at-risk for rheumatoid arthritis. </w:t>
      </w:r>
      <w:r w:rsidRPr="00636CB1">
        <w:rPr>
          <w:i/>
          <w:iCs/>
        </w:rPr>
        <w:t>Nat. Commun.</w:t>
      </w:r>
      <w:r w:rsidRPr="00636CB1">
        <w:t xml:space="preserve"> </w:t>
      </w:r>
      <w:r w:rsidRPr="00636CB1">
        <w:rPr>
          <w:b/>
          <w:bCs/>
        </w:rPr>
        <w:t>14</w:t>
      </w:r>
      <w:r w:rsidRPr="00636CB1">
        <w:t>, 7637 (2023).</w:t>
      </w:r>
    </w:p>
    <w:p w14:paraId="402B466D" w14:textId="77777777" w:rsidR="00636CB1" w:rsidRPr="00636CB1" w:rsidRDefault="00636CB1" w:rsidP="00636CB1">
      <w:pPr>
        <w:pStyle w:val="Bibliography"/>
      </w:pPr>
      <w:r w:rsidRPr="00636CB1">
        <w:t>37.</w:t>
      </w:r>
      <w:r w:rsidRPr="00636CB1">
        <w:tab/>
        <w:t xml:space="preserve">Warren, R. B. </w:t>
      </w:r>
      <w:r w:rsidRPr="00636CB1">
        <w:rPr>
          <w:i/>
          <w:iCs/>
        </w:rPr>
        <w:t>et al.</w:t>
      </w:r>
      <w:r w:rsidRPr="00636CB1">
        <w:t xml:space="preserve"> Long-Term Efficacy and Safety of Bimekizumab and Other Biologics in Moderate to Severe Plaque Psoriasis: Updated Systematic Literature Review and Network Meta-analysis. </w:t>
      </w:r>
      <w:r w:rsidRPr="00636CB1">
        <w:rPr>
          <w:i/>
          <w:iCs/>
        </w:rPr>
        <w:t>Dermatol Ther (Heidelb)</w:t>
      </w:r>
      <w:r w:rsidRPr="00636CB1">
        <w:t xml:space="preserve"> </w:t>
      </w:r>
      <w:r w:rsidRPr="00636CB1">
        <w:rPr>
          <w:b/>
          <w:bCs/>
        </w:rPr>
        <w:t>14</w:t>
      </w:r>
      <w:r w:rsidRPr="00636CB1">
        <w:t>, 3133–3147 (2024).</w:t>
      </w:r>
    </w:p>
    <w:p w14:paraId="57399EC9" w14:textId="77777777" w:rsidR="00636CB1" w:rsidRPr="00636CB1" w:rsidRDefault="00636CB1" w:rsidP="00636CB1">
      <w:pPr>
        <w:pStyle w:val="Bibliography"/>
      </w:pPr>
      <w:r w:rsidRPr="00636CB1">
        <w:t>38.</w:t>
      </w:r>
      <w:r w:rsidRPr="00636CB1">
        <w:tab/>
        <w:t xml:space="preserve">Aletaha, D. </w:t>
      </w:r>
      <w:r w:rsidRPr="00636CB1">
        <w:rPr>
          <w:i/>
          <w:iCs/>
        </w:rPr>
        <w:t>et al.</w:t>
      </w:r>
      <w:r w:rsidRPr="00636CB1">
        <w:t xml:space="preserve"> 2010 Rheumatoid arthritis classification criteria: an American College of Rheumatology/European League Against Rheumatism collaborative initiative. </w:t>
      </w:r>
      <w:r w:rsidRPr="00636CB1">
        <w:rPr>
          <w:i/>
          <w:iCs/>
        </w:rPr>
        <w:t>Arthritis Rheum.</w:t>
      </w:r>
      <w:r w:rsidRPr="00636CB1">
        <w:t xml:space="preserve"> </w:t>
      </w:r>
      <w:r w:rsidRPr="00636CB1">
        <w:rPr>
          <w:b/>
          <w:bCs/>
        </w:rPr>
        <w:t>62</w:t>
      </w:r>
      <w:r w:rsidRPr="00636CB1">
        <w:t>, 2569–2581 (2010).</w:t>
      </w:r>
    </w:p>
    <w:p w14:paraId="588D6108" w14:textId="77777777" w:rsidR="00636CB1" w:rsidRPr="00636CB1" w:rsidRDefault="00636CB1" w:rsidP="00636CB1">
      <w:pPr>
        <w:pStyle w:val="Bibliography"/>
      </w:pPr>
      <w:r w:rsidRPr="00636CB1">
        <w:lastRenderedPageBreak/>
        <w:t>39.</w:t>
      </w:r>
      <w:r w:rsidRPr="00636CB1">
        <w:tab/>
        <w:t xml:space="preserve">Swanson, E. </w:t>
      </w:r>
      <w:r w:rsidRPr="00636CB1">
        <w:rPr>
          <w:i/>
          <w:iCs/>
        </w:rPr>
        <w:t>et al.</w:t>
      </w:r>
      <w:r w:rsidRPr="00636CB1">
        <w:t xml:space="preserve"> Simultaneous trimodal single-cell measurement of transcripts, epitopes, and chromatin accessibility using TEA-seq. </w:t>
      </w:r>
      <w:r w:rsidRPr="00636CB1">
        <w:rPr>
          <w:i/>
          <w:iCs/>
        </w:rPr>
        <w:t>Elife</w:t>
      </w:r>
      <w:r w:rsidRPr="00636CB1">
        <w:t xml:space="preserve"> </w:t>
      </w:r>
      <w:r w:rsidRPr="00636CB1">
        <w:rPr>
          <w:b/>
          <w:bCs/>
        </w:rPr>
        <w:t>10</w:t>
      </w:r>
      <w:r w:rsidRPr="00636CB1">
        <w:t>, e63632 (2021).</w:t>
      </w:r>
    </w:p>
    <w:p w14:paraId="42D04BD8" w14:textId="77777777" w:rsidR="00636CB1" w:rsidRPr="00636CB1" w:rsidRDefault="00636CB1" w:rsidP="00636CB1">
      <w:pPr>
        <w:pStyle w:val="Bibliography"/>
      </w:pPr>
      <w:r w:rsidRPr="00636CB1">
        <w:t>40.</w:t>
      </w:r>
      <w:r w:rsidRPr="00636CB1">
        <w:tab/>
        <w:t xml:space="preserve">Swanson, E., Reading, J., Graybuck, L. T. &amp; Skene, P. J. BarWare: efficient software tools for barcoded single-cell genomics. </w:t>
      </w:r>
      <w:r w:rsidRPr="00636CB1">
        <w:rPr>
          <w:i/>
          <w:iCs/>
        </w:rPr>
        <w:t>BMC Bioinformatics</w:t>
      </w:r>
      <w:r w:rsidRPr="00636CB1">
        <w:t xml:space="preserve"> </w:t>
      </w:r>
      <w:r w:rsidRPr="00636CB1">
        <w:rPr>
          <w:b/>
          <w:bCs/>
        </w:rPr>
        <w:t>23</w:t>
      </w:r>
      <w:r w:rsidRPr="00636CB1">
        <w:t>, 106 (2022).</w:t>
      </w:r>
    </w:p>
    <w:p w14:paraId="4BFA7270" w14:textId="77777777" w:rsidR="00636CB1" w:rsidRPr="00636CB1" w:rsidRDefault="00636CB1" w:rsidP="00636CB1">
      <w:pPr>
        <w:pStyle w:val="Bibliography"/>
      </w:pPr>
      <w:r w:rsidRPr="00636CB1">
        <w:t>41.</w:t>
      </w:r>
      <w:r w:rsidRPr="00636CB1">
        <w:tab/>
        <w: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t>
      </w:r>
      <w:r w:rsidRPr="00636CB1">
        <w:rPr>
          <w:i/>
          <w:iCs/>
        </w:rPr>
        <w:t>Cell</w:t>
      </w:r>
      <w:r w:rsidRPr="00636CB1">
        <w:t xml:space="preserve"> </w:t>
      </w:r>
      <w:r w:rsidRPr="00636CB1">
        <w:rPr>
          <w:b/>
          <w:bCs/>
        </w:rPr>
        <w:t>184</w:t>
      </w:r>
      <w:r w:rsidRPr="00636CB1">
        <w:t>, 3573–3587 (2021).</w:t>
      </w:r>
    </w:p>
    <w:p w14:paraId="62050BC7" w14:textId="77777777" w:rsidR="00636CB1" w:rsidRPr="00636CB1" w:rsidRDefault="00636CB1" w:rsidP="00636CB1">
      <w:pPr>
        <w:pStyle w:val="Bibliography"/>
      </w:pPr>
      <w:r w:rsidRPr="00636CB1">
        <w:t>42.</w:t>
      </w:r>
      <w:r w:rsidRPr="00636CB1">
        <w:tab/>
        <w:t xml:space="preserve">Weirauch, M. T. </w:t>
      </w:r>
      <w:r w:rsidRPr="00636CB1">
        <w:rPr>
          <w:i/>
          <w:iCs/>
        </w:rPr>
        <w:t>et al.</w:t>
      </w:r>
      <w:r w:rsidRPr="00636CB1">
        <w:t xml:space="preserve"> Determination and inference of eukaryotic transcription factor sequence specificity. </w:t>
      </w:r>
      <w:r w:rsidRPr="00636CB1">
        <w:rPr>
          <w:i/>
          <w:iCs/>
        </w:rPr>
        <w:t>Cell</w:t>
      </w:r>
      <w:r w:rsidRPr="00636CB1">
        <w:t xml:space="preserve"> </w:t>
      </w:r>
      <w:r w:rsidRPr="00636CB1">
        <w:rPr>
          <w:b/>
          <w:bCs/>
        </w:rPr>
        <w:t>158</w:t>
      </w:r>
      <w:r w:rsidRPr="00636CB1">
        <w:t>, (2014).</w:t>
      </w:r>
    </w:p>
    <w:p w14:paraId="76A1AA01" w14:textId="77777777" w:rsidR="00636CB1" w:rsidRPr="00636CB1" w:rsidRDefault="00636CB1" w:rsidP="00636CB1">
      <w:pPr>
        <w:pStyle w:val="Bibliography"/>
      </w:pPr>
      <w:r w:rsidRPr="00636CB1">
        <w:t>43.</w:t>
      </w:r>
      <w:r w:rsidRPr="00636CB1">
        <w:tab/>
        <w:t xml:space="preserve">Zhu, Y. </w:t>
      </w:r>
      <w:r w:rsidRPr="00636CB1">
        <w:rPr>
          <w:i/>
          <w:iCs/>
        </w:rPr>
        <w:t>et al.</w:t>
      </w:r>
      <w:r w:rsidRPr="00636CB1">
        <w:t xml:space="preserve"> Constructing 3D interaction maps from 1D epigenomes. </w:t>
      </w:r>
      <w:r w:rsidRPr="00636CB1">
        <w:rPr>
          <w:i/>
          <w:iCs/>
        </w:rPr>
        <w:t>Nat. Commun.</w:t>
      </w:r>
      <w:r w:rsidRPr="00636CB1">
        <w:t xml:space="preserve"> </w:t>
      </w:r>
      <w:r w:rsidRPr="00636CB1">
        <w:rPr>
          <w:b/>
          <w:bCs/>
        </w:rPr>
        <w:t>7</w:t>
      </w:r>
      <w:r w:rsidRPr="00636CB1">
        <w:t>, 10812 (2016).</w:t>
      </w:r>
    </w:p>
    <w:p w14:paraId="3303EAF7" w14:textId="77777777" w:rsidR="00636CB1" w:rsidRPr="00636CB1" w:rsidRDefault="00636CB1" w:rsidP="00636CB1">
      <w:pPr>
        <w:pStyle w:val="Bibliography"/>
      </w:pPr>
      <w:r w:rsidRPr="00636CB1">
        <w:t>44.</w:t>
      </w:r>
      <w:r w:rsidRPr="00636CB1">
        <w:tab/>
        <w:t xml:space="preserve">Kuhn, M. Building Predictive Models in R Using the caret Package. </w:t>
      </w:r>
      <w:r w:rsidRPr="00636CB1">
        <w:rPr>
          <w:i/>
          <w:iCs/>
        </w:rPr>
        <w:t>J. Stat. Softw.</w:t>
      </w:r>
      <w:r w:rsidRPr="00636CB1">
        <w:t xml:space="preserve"> </w:t>
      </w:r>
      <w:r w:rsidRPr="00636CB1">
        <w:rPr>
          <w:b/>
          <w:bCs/>
        </w:rPr>
        <w:t>28</w:t>
      </w:r>
      <w:r w:rsidRPr="00636CB1">
        <w:t>, 1–26 (2008).</w:t>
      </w:r>
    </w:p>
    <w:p w14:paraId="3859D049" w14:textId="77777777" w:rsidR="00636CB1" w:rsidRPr="00636CB1" w:rsidRDefault="00636CB1" w:rsidP="00636CB1">
      <w:pPr>
        <w:pStyle w:val="Bibliography"/>
      </w:pPr>
      <w:r w:rsidRPr="00636CB1">
        <w:t>45.</w:t>
      </w:r>
      <w:r w:rsidRPr="00636CB1">
        <w:tab/>
        <w:t xml:space="preserve">Ainsworth, R. I. </w:t>
      </w:r>
      <w:r w:rsidRPr="00636CB1">
        <w:rPr>
          <w:i/>
          <w:iCs/>
        </w:rPr>
        <w:t>et al.</w:t>
      </w:r>
      <w:r w:rsidRPr="00636CB1">
        <w:t xml:space="preserve"> Systems-biology analysis of rheumatoid arthritis fibroblast-like synoviocytes implicates cell line-specific transcription factor function. </w:t>
      </w:r>
      <w:r w:rsidRPr="00636CB1">
        <w:rPr>
          <w:i/>
          <w:iCs/>
        </w:rPr>
        <w:t>Nat. Commun.</w:t>
      </w:r>
      <w:r w:rsidRPr="00636CB1">
        <w:t xml:space="preserve"> </w:t>
      </w:r>
      <w:r w:rsidRPr="00636CB1">
        <w:rPr>
          <w:b/>
          <w:bCs/>
        </w:rPr>
        <w:t>13</w:t>
      </w:r>
      <w:r w:rsidRPr="00636CB1">
        <w:t>, 1–11 (2022).</w:t>
      </w:r>
    </w:p>
    <w:p w14:paraId="68985017" w14:textId="77777777" w:rsidR="00636CB1" w:rsidRPr="00636CB1" w:rsidRDefault="00636CB1" w:rsidP="00636CB1">
      <w:pPr>
        <w:pStyle w:val="Bibliography"/>
      </w:pPr>
      <w:r w:rsidRPr="00636CB1">
        <w:t>46.</w:t>
      </w:r>
      <w:r w:rsidRPr="00636CB1">
        <w:tab/>
        <w:t xml:space="preserve">Hilton, M. J. </w:t>
      </w:r>
      <w:r w:rsidRPr="00636CB1">
        <w:rPr>
          <w:i/>
          <w:iCs/>
        </w:rPr>
        <w:t>et al.</w:t>
      </w:r>
      <w:r w:rsidRPr="00636CB1">
        <w:t xml:space="preserve"> Notch signaling maintains bone marrow mesenchymal progenitors by suppressing osteoblast differentiation. </w:t>
      </w:r>
      <w:r w:rsidRPr="00636CB1">
        <w:rPr>
          <w:i/>
          <w:iCs/>
        </w:rPr>
        <w:t>Nat. Med.</w:t>
      </w:r>
      <w:r w:rsidRPr="00636CB1">
        <w:t xml:space="preserve"> </w:t>
      </w:r>
      <w:r w:rsidRPr="00636CB1">
        <w:rPr>
          <w:b/>
          <w:bCs/>
        </w:rPr>
        <w:t>14</w:t>
      </w:r>
      <w:r w:rsidRPr="00636CB1">
        <w:t>, 306–314 (2008).</w:t>
      </w:r>
    </w:p>
    <w:p w14:paraId="36457ED0" w14:textId="77777777" w:rsidR="00636CB1" w:rsidRPr="00636CB1" w:rsidRDefault="00636CB1" w:rsidP="00636CB1">
      <w:pPr>
        <w:pStyle w:val="Bibliography"/>
      </w:pPr>
      <w:r w:rsidRPr="00636CB1">
        <w:t>47.</w:t>
      </w:r>
      <w:r w:rsidRPr="00636CB1">
        <w:tab/>
        <w:t xml:space="preserve">Wei, K. </w:t>
      </w:r>
      <w:r w:rsidRPr="00636CB1">
        <w:rPr>
          <w:i/>
          <w:iCs/>
        </w:rPr>
        <w:t>et al.</w:t>
      </w:r>
      <w:r w:rsidRPr="00636CB1">
        <w:t xml:space="preserve"> Notch signaling drives synovial fibroblast identity and arthritis pathology. </w:t>
      </w:r>
      <w:r w:rsidRPr="00636CB1">
        <w:rPr>
          <w:i/>
          <w:iCs/>
        </w:rPr>
        <w:t>Nature</w:t>
      </w:r>
      <w:r w:rsidRPr="00636CB1">
        <w:t xml:space="preserve"> </w:t>
      </w:r>
      <w:r w:rsidRPr="00636CB1">
        <w:rPr>
          <w:b/>
          <w:bCs/>
        </w:rPr>
        <w:t>582</w:t>
      </w:r>
      <w:r w:rsidRPr="00636CB1">
        <w:t>, 259–264 (2020).</w:t>
      </w:r>
    </w:p>
    <w:p w14:paraId="231EC017" w14:textId="77777777" w:rsidR="00636CB1" w:rsidRPr="00636CB1" w:rsidRDefault="00636CB1" w:rsidP="00636CB1">
      <w:pPr>
        <w:pStyle w:val="Bibliography"/>
      </w:pPr>
      <w:r w:rsidRPr="00636CB1">
        <w:t>48.</w:t>
      </w:r>
      <w:r w:rsidRPr="00636CB1">
        <w:tab/>
        <w:t xml:space="preserve">Bottini, A. </w:t>
      </w:r>
      <w:r w:rsidRPr="00636CB1">
        <w:rPr>
          <w:i/>
          <w:iCs/>
        </w:rPr>
        <w:t>et al.</w:t>
      </w:r>
      <w:r w:rsidRPr="00636CB1">
        <w:t xml:space="preserve"> PTPN14 phosphatase and YAP promote TGFβ signalling in rheumatoid synoviocytes. </w:t>
      </w:r>
      <w:r w:rsidRPr="00636CB1">
        <w:rPr>
          <w:i/>
          <w:iCs/>
        </w:rPr>
        <w:t>Ann. Rheum. Dis.</w:t>
      </w:r>
      <w:r w:rsidRPr="00636CB1">
        <w:t xml:space="preserve"> </w:t>
      </w:r>
      <w:r w:rsidRPr="00636CB1">
        <w:rPr>
          <w:b/>
          <w:bCs/>
        </w:rPr>
        <w:t>78</w:t>
      </w:r>
      <w:r w:rsidRPr="00636CB1">
        <w:t>, 600–609 (2019).</w:t>
      </w:r>
    </w:p>
    <w:p w14:paraId="6DBBF39E" w14:textId="77777777" w:rsidR="00636CB1" w:rsidRPr="00636CB1" w:rsidRDefault="00636CB1" w:rsidP="00636CB1">
      <w:pPr>
        <w:pStyle w:val="Bibliography"/>
      </w:pPr>
      <w:r w:rsidRPr="00636CB1">
        <w:lastRenderedPageBreak/>
        <w:t>49.</w:t>
      </w:r>
      <w:r w:rsidRPr="00636CB1">
        <w:tab/>
        <w:t xml:space="preserve">Ma, B. &amp; Hottiger, M. O. Crosstalk between Wnt/β-Catenin and NF-κB Signaling Pathway during Inflammation. </w:t>
      </w:r>
      <w:r w:rsidRPr="00636CB1">
        <w:rPr>
          <w:i/>
          <w:iCs/>
        </w:rPr>
        <w:t>Front. Immunol.</w:t>
      </w:r>
      <w:r w:rsidRPr="00636CB1">
        <w:t xml:space="preserve"> </w:t>
      </w:r>
      <w:r w:rsidRPr="00636CB1">
        <w:rPr>
          <w:b/>
          <w:bCs/>
        </w:rPr>
        <w:t>7</w:t>
      </w:r>
      <w:r w:rsidRPr="00636CB1">
        <w:t>, 221254 (2016).</w:t>
      </w:r>
    </w:p>
    <w:p w14:paraId="5E7DD641" w14:textId="77777777" w:rsidR="00636CB1" w:rsidRPr="00636CB1" w:rsidRDefault="00636CB1" w:rsidP="00636CB1">
      <w:pPr>
        <w:pStyle w:val="Bibliography"/>
      </w:pPr>
      <w:r w:rsidRPr="00636CB1">
        <w:t>50.</w:t>
      </w:r>
      <w:r w:rsidRPr="00636CB1">
        <w:tab/>
        <w:t xml:space="preserve">Nagata, K. </w:t>
      </w:r>
      <w:r w:rsidRPr="00636CB1">
        <w:rPr>
          <w:i/>
          <w:iCs/>
        </w:rPr>
        <w:t>et al.</w:t>
      </w:r>
      <w:r w:rsidRPr="00636CB1">
        <w:t xml:space="preserve"> Runx2 and Runx3 differentially regulate articular chondrocytes during surgically induced osteoarthritis development. </w:t>
      </w:r>
      <w:r w:rsidRPr="00636CB1">
        <w:rPr>
          <w:i/>
          <w:iCs/>
        </w:rPr>
        <w:t>Nat. Commun.</w:t>
      </w:r>
      <w:r w:rsidRPr="00636CB1">
        <w:t xml:space="preserve"> </w:t>
      </w:r>
      <w:r w:rsidRPr="00636CB1">
        <w:rPr>
          <w:b/>
          <w:bCs/>
        </w:rPr>
        <w:t>13</w:t>
      </w:r>
      <w:r w:rsidRPr="00636CB1">
        <w:t>, 6187 (2022).</w:t>
      </w:r>
    </w:p>
    <w:p w14:paraId="20354BDC" w14:textId="1C915DFF" w:rsidR="006F371C" w:rsidRDefault="005415A3" w:rsidP="00636CB1">
      <w:pPr>
        <w:pStyle w:val="Bibliography"/>
        <w:rPr>
          <w:color w:val="000000"/>
        </w:rPr>
      </w:pPr>
      <w:r>
        <w:fldChar w:fldCharType="end"/>
      </w:r>
    </w:p>
    <w:p w14:paraId="5A2C52A3" w14:textId="77777777" w:rsidR="006F371C" w:rsidRDefault="003C3B5E">
      <w:pPr>
        <w:pStyle w:val="Heading3"/>
        <w:spacing w:line="360" w:lineRule="auto"/>
      </w:pPr>
      <w:bookmarkStart w:id="133" w:name="_3as4poj" w:colFirst="0" w:colLast="0"/>
      <w:bookmarkEnd w:id="133"/>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47A8369D" w14:textId="77777777" w:rsidR="005415A3" w:rsidRDefault="005415A3" w:rsidP="001935A7">
      <w:bookmarkStart w:id="134" w:name="_1pxezwc" w:colFirst="0" w:colLast="0"/>
      <w:bookmarkEnd w:id="134"/>
    </w:p>
    <w:p w14:paraId="0C6FD8F0" w14:textId="77777777" w:rsidR="001935A7" w:rsidRDefault="001935A7" w:rsidP="001935A7"/>
    <w:p w14:paraId="35ED2C09" w14:textId="31954C98" w:rsidR="006F371C" w:rsidRDefault="003C3B5E">
      <w:pPr>
        <w:pStyle w:val="Heading3"/>
        <w:spacing w:line="360" w:lineRule="auto"/>
      </w:pPr>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xml:space="preserve">. LB </w:t>
      </w:r>
      <w:proofErr w:type="gramStart"/>
      <w:r>
        <w:t>is in charge of</w:t>
      </w:r>
      <w:proofErr w:type="gramEnd"/>
      <w:r>
        <w:t xml:space="preserve">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135" w:name="_49x2ik5" w:colFirst="0" w:colLast="0"/>
      <w:bookmarkEnd w:id="135"/>
      <w:r>
        <w:t>Competing interests:</w:t>
      </w:r>
    </w:p>
    <w:p w14:paraId="2549D94B" w14:textId="6F6E21B0" w:rsidR="006F371C" w:rsidRDefault="000514D7" w:rsidP="0092769D">
      <w:pPr>
        <w:spacing w:line="360" w:lineRule="auto"/>
      </w:pPr>
      <w:r w:rsidRPr="000514D7">
        <w:t xml:space="preserve">J.H.B. is a Scientific Co-Founder and Scientific Advisory Board member of </w:t>
      </w:r>
      <w:proofErr w:type="spellStart"/>
      <w:r w:rsidRPr="000514D7">
        <w:t>GentiBio</w:t>
      </w:r>
      <w:proofErr w:type="spellEnd"/>
      <w:r w:rsidRPr="000514D7">
        <w:t>,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bookmarkStart w:id="136" w:name="_147n2zr" w:colFirst="0" w:colLast="0"/>
      <w:bookmarkEnd w:id="136"/>
    </w:p>
    <w:p w14:paraId="1D21D024" w14:textId="77777777" w:rsidR="006F371C" w:rsidRDefault="003C3B5E">
      <w:pPr>
        <w:pStyle w:val="Heading3"/>
        <w:spacing w:line="360" w:lineRule="auto"/>
      </w:pPr>
      <w:bookmarkStart w:id="137" w:name="_3o7alnk" w:colFirst="0" w:colLast="0"/>
      <w:bookmarkEnd w:id="137"/>
      <w:r>
        <w:lastRenderedPageBreak/>
        <w:t>Supplementary Figures</w:t>
      </w:r>
    </w:p>
    <w:p w14:paraId="353AA9E7" w14:textId="25A2AD56" w:rsidR="006F371C" w:rsidRDefault="003C3B5E">
      <w:pPr>
        <w:pStyle w:val="Heading4"/>
        <w:spacing w:line="360" w:lineRule="auto"/>
        <w:rPr>
          <w:b w:val="0"/>
        </w:rPr>
      </w:pPr>
      <w:bookmarkStart w:id="138" w:name="_23ckvvd" w:colFirst="0" w:colLast="0"/>
      <w:bookmarkEnd w:id="138"/>
      <w:r>
        <w:t xml:space="preserve">Fig. S1 </w:t>
      </w:r>
      <w:r w:rsidR="00D45960">
        <w:t xml:space="preserve">Quality control summary for </w:t>
      </w:r>
      <w:proofErr w:type="spellStart"/>
      <w:r w:rsidR="00D45960">
        <w:t>scRNA</w:t>
      </w:r>
      <w:proofErr w:type="spellEnd"/>
      <w:r w:rsidR="00D45960">
        <w:t xml:space="preserve">-seq and </w:t>
      </w:r>
      <w:proofErr w:type="spellStart"/>
      <w:r w:rsidR="00D45960">
        <w:t>scATAC</w:t>
      </w:r>
      <w:proofErr w:type="spellEnd"/>
      <w:r w:rsidR="00D45960">
        <w:t>-seq</w:t>
      </w:r>
      <w:r>
        <w:t xml:space="preserve">. (A) </w:t>
      </w:r>
      <w:r w:rsidR="00D45960" w:rsidRPr="00D45960">
        <w:rPr>
          <w:b w:val="0"/>
        </w:rPr>
        <w:t>Violin plots showing distributions of QC metrics</w:t>
      </w:r>
      <w:r w:rsidR="00D45960">
        <w:rPr>
          <w:b w:val="0"/>
        </w:rPr>
        <w:t xml:space="preserve"> for </w:t>
      </w:r>
      <w:proofErr w:type="spellStart"/>
      <w:r w:rsidR="00D45960">
        <w:rPr>
          <w:b w:val="0"/>
        </w:rPr>
        <w:t>scRNA</w:t>
      </w:r>
      <w:proofErr w:type="spellEnd"/>
      <w:r w:rsidR="00D45960">
        <w:rPr>
          <w:b w:val="0"/>
        </w:rPr>
        <w:t>-seq</w:t>
      </w:r>
      <w:r w:rsidR="00D45960" w:rsidRPr="00D45960">
        <w:rPr>
          <w:b w:val="0"/>
        </w:rPr>
        <w:t>. Median (</w:t>
      </w:r>
      <w:r w:rsidR="00D45960">
        <w:rPr>
          <w:b w:val="0"/>
        </w:rPr>
        <w:t>points</w:t>
      </w:r>
      <w:r w:rsidR="00D45960" w:rsidRPr="00D45960">
        <w:rPr>
          <w:b w:val="0"/>
        </w:rPr>
        <w:t>) and 25th and 75th quantiles (whiskers and narrow bars) are overlaid on violin plots. Median values are also in</w:t>
      </w:r>
      <w:r w:rsidR="00D45960">
        <w:rPr>
          <w:b w:val="0"/>
        </w:rPr>
        <w:t xml:space="preserve"> </w:t>
      </w:r>
      <w:r w:rsidR="00D45960" w:rsidRPr="003E257F">
        <w:rPr>
          <w:bCs/>
        </w:rPr>
        <w:t>Supplementary Table S2</w:t>
      </w:r>
      <w:r w:rsidR="00D45960" w:rsidRPr="00D45960">
        <w:rPr>
          <w:b w:val="0"/>
        </w:rPr>
        <w:t xml:space="preserve">. </w:t>
      </w:r>
      <w:r w:rsidR="00A04E1E">
        <w:rPr>
          <w:b w:val="0"/>
        </w:rPr>
        <w:t>From left to right are QC plots for percent of mitochondrial gene reads, percent of ribosomal gene reads, number of transcripts per cell, number of genes per cell, and complexity (number of genes detected per UMI).</w:t>
      </w:r>
      <w:r w:rsidR="002B4E90">
        <w:rPr>
          <w:b w:val="0"/>
        </w:rPr>
        <w:t xml:space="preserve"> The QC metrics indicate the high quality of </w:t>
      </w:r>
      <w:proofErr w:type="spellStart"/>
      <w:r w:rsidR="002B4E90">
        <w:rPr>
          <w:b w:val="0"/>
        </w:rPr>
        <w:t>scRNA</w:t>
      </w:r>
      <w:proofErr w:type="spellEnd"/>
      <w:r w:rsidR="002B4E90">
        <w:rPr>
          <w:b w:val="0"/>
        </w:rPr>
        <w:t>-seq data.</w:t>
      </w:r>
      <w:r w:rsidR="00A04E1E">
        <w:rPr>
          <w:b w:val="0"/>
        </w:rPr>
        <w:t xml:space="preserve"> </w:t>
      </w:r>
      <w:r>
        <w:t xml:space="preserve">(B) </w:t>
      </w:r>
      <w:r>
        <w:rPr>
          <w:b w:val="0"/>
        </w:rPr>
        <w:t xml:space="preserve">UMAP colored by </w:t>
      </w:r>
      <w:r w:rsidR="00FD1434">
        <w:rPr>
          <w:b w:val="0"/>
        </w:rPr>
        <w:t>sample</w:t>
      </w:r>
      <w:r>
        <w:rPr>
          <w:b w:val="0"/>
        </w:rPr>
        <w:t xml:space="preserve">s (left) and </w:t>
      </w:r>
      <w:r w:rsidR="00FD1434">
        <w:rPr>
          <w:b w:val="0"/>
        </w:rPr>
        <w:t xml:space="preserve">cell types </w:t>
      </w:r>
      <w:r>
        <w:rPr>
          <w:b w:val="0"/>
        </w:rPr>
        <w:t xml:space="preserve">(right) in </w:t>
      </w:r>
      <w:r w:rsidR="00FD1434">
        <w:rPr>
          <w:b w:val="0"/>
        </w:rPr>
        <w:t xml:space="preserve">the </w:t>
      </w:r>
      <w:proofErr w:type="spellStart"/>
      <w:r w:rsidR="00FD1434">
        <w:rPr>
          <w:b w:val="0"/>
        </w:rPr>
        <w:t>scRNA</w:t>
      </w:r>
      <w:proofErr w:type="spellEnd"/>
      <w:r w:rsidR="00FD1434">
        <w:rPr>
          <w:b w:val="0"/>
        </w:rPr>
        <w:t xml:space="preserve">-seq </w:t>
      </w:r>
      <w:r>
        <w:rPr>
          <w:b w:val="0"/>
        </w:rPr>
        <w:t xml:space="preserve">cells from </w:t>
      </w:r>
      <w:r w:rsidR="00FD1434">
        <w:rPr>
          <w:b w:val="0"/>
        </w:rPr>
        <w:t xml:space="preserve">all the </w:t>
      </w:r>
      <w:r>
        <w:rPr>
          <w:b w:val="0"/>
        </w:rPr>
        <w:t>sample</w:t>
      </w:r>
      <w:r w:rsidR="00FD1434">
        <w:rPr>
          <w:b w:val="0"/>
        </w:rPr>
        <w:t>s</w:t>
      </w:r>
      <w:r>
        <w:rPr>
          <w:b w:val="0"/>
        </w:rPr>
        <w:t>.</w:t>
      </w:r>
      <w:r w:rsidR="00E467A2">
        <w:rPr>
          <w:b w:val="0"/>
        </w:rPr>
        <w:t xml:space="preserve"> </w:t>
      </w:r>
      <w:proofErr w:type="spellStart"/>
      <w:r w:rsidR="00E467A2">
        <w:rPr>
          <w:b w:val="0"/>
        </w:rPr>
        <w:t>scRNA</w:t>
      </w:r>
      <w:proofErr w:type="spellEnd"/>
      <w:r w:rsidR="00E467A2">
        <w:rPr>
          <w:b w:val="0"/>
        </w:rPr>
        <w:t>-seq cells are diffused evenly across the sample space, demonstrating a good integration across samples</w:t>
      </w:r>
      <w:r w:rsidR="0099498B">
        <w:rPr>
          <w:b w:val="0"/>
        </w:rPr>
        <w:t xml:space="preserve"> without batch effect</w:t>
      </w:r>
      <w:r w:rsidR="00E467A2">
        <w:rPr>
          <w:b w:val="0"/>
        </w:rPr>
        <w:t>.</w:t>
      </w:r>
      <w:r>
        <w:rPr>
          <w:b w:val="0"/>
        </w:rPr>
        <w:t xml:space="preserve"> </w:t>
      </w:r>
      <w:r w:rsidR="0023518D" w:rsidRPr="003E257F">
        <w:rPr>
          <w:bCs/>
        </w:rPr>
        <w:t>(C)</w:t>
      </w:r>
      <w:r w:rsidR="0023518D">
        <w:rPr>
          <w:b w:val="0"/>
        </w:rPr>
        <w:t xml:space="preserve"> </w:t>
      </w:r>
      <w:r w:rsidR="000D72BA" w:rsidRPr="00D45960">
        <w:rPr>
          <w:b w:val="0"/>
        </w:rPr>
        <w:t>Violin plots showing distributions of QC metrics</w:t>
      </w:r>
      <w:r w:rsidR="000D72BA">
        <w:rPr>
          <w:b w:val="0"/>
        </w:rPr>
        <w:t xml:space="preserve"> for </w:t>
      </w:r>
      <w:proofErr w:type="spellStart"/>
      <w:r w:rsidR="000D72BA">
        <w:rPr>
          <w:b w:val="0"/>
        </w:rPr>
        <w:t>scATAC</w:t>
      </w:r>
      <w:proofErr w:type="spellEnd"/>
      <w:r w:rsidR="000D72BA">
        <w:rPr>
          <w:b w:val="0"/>
        </w:rPr>
        <w:t>-seq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r w:rsidR="000E6ACF">
        <w:rPr>
          <w:b w:val="0"/>
        </w:rPr>
        <w:t xml:space="preserve">fraction </w:t>
      </w:r>
      <w:r w:rsidR="000D72BA">
        <w:rPr>
          <w:b w:val="0"/>
        </w:rPr>
        <w:t>of reads</w:t>
      </w:r>
      <w:r w:rsidR="000E6ACF">
        <w:rPr>
          <w:b w:val="0"/>
        </w:rPr>
        <w:t xml:space="preserve"> in TSS</w:t>
      </w:r>
      <w:r w:rsidR="000D72BA">
        <w:rPr>
          <w:b w:val="0"/>
        </w:rPr>
        <w:t xml:space="preserve">, </w:t>
      </w:r>
      <w:r w:rsidR="000E6ACF">
        <w:rPr>
          <w:b w:val="0"/>
        </w:rPr>
        <w:t>fraction</w:t>
      </w:r>
      <w:r w:rsidR="000D72BA">
        <w:rPr>
          <w:b w:val="0"/>
        </w:rPr>
        <w:t xml:space="preserve"> of </w:t>
      </w:r>
      <w:r w:rsidR="000E6ACF">
        <w:rPr>
          <w:b w:val="0"/>
        </w:rPr>
        <w:t>reads in peaks</w:t>
      </w:r>
      <w:r w:rsidR="000D72BA">
        <w:rPr>
          <w:b w:val="0"/>
        </w:rPr>
        <w:t xml:space="preserve">, number of </w:t>
      </w:r>
      <w:r w:rsidR="000E6ACF">
        <w:rPr>
          <w:b w:val="0"/>
        </w:rPr>
        <w:t>unique fragments</w:t>
      </w:r>
      <w:r w:rsidR="000D72BA">
        <w:rPr>
          <w:b w:val="0"/>
        </w:rPr>
        <w:t xml:space="preserve"> per cell, and </w:t>
      </w:r>
      <w:r w:rsidR="000E6ACF">
        <w:rPr>
          <w:b w:val="0"/>
        </w:rPr>
        <w:t>TSS enrichment</w:t>
      </w:r>
      <w:r w:rsidR="000D72BA">
        <w:rPr>
          <w:b w:val="0"/>
        </w:rPr>
        <w:t xml:space="preserve">. The QC metrics indicate the high quality of </w:t>
      </w:r>
      <w:proofErr w:type="spellStart"/>
      <w:r w:rsidR="000D72BA">
        <w:rPr>
          <w:b w:val="0"/>
        </w:rPr>
        <w:t>sc</w:t>
      </w:r>
      <w:r w:rsidR="000E6ACF">
        <w:rPr>
          <w:b w:val="0"/>
        </w:rPr>
        <w:t>AT</w:t>
      </w:r>
      <w:r w:rsidR="000D72BA">
        <w:rPr>
          <w:b w:val="0"/>
        </w:rPr>
        <w:t>A</w:t>
      </w:r>
      <w:r w:rsidR="000E6ACF">
        <w:rPr>
          <w:b w:val="0"/>
        </w:rPr>
        <w:t>C</w:t>
      </w:r>
      <w:proofErr w:type="spellEnd"/>
      <w:r w:rsidR="000D72BA">
        <w:rPr>
          <w:b w:val="0"/>
        </w:rPr>
        <w:t xml:space="preserve">-seq data. </w:t>
      </w:r>
      <w:r w:rsidR="0023518D" w:rsidRPr="003E257F">
        <w:rPr>
          <w:bCs/>
        </w:rPr>
        <w:t>(D)</w:t>
      </w:r>
      <w:r w:rsidR="0023518D">
        <w:rPr>
          <w:b w:val="0"/>
        </w:rPr>
        <w:t xml:space="preserve"> UMAP colored by samples (left) and cell types (right) in the </w:t>
      </w:r>
      <w:proofErr w:type="spellStart"/>
      <w:r w:rsidR="0023518D">
        <w:rPr>
          <w:b w:val="0"/>
        </w:rPr>
        <w:t>scATAC</w:t>
      </w:r>
      <w:proofErr w:type="spellEnd"/>
      <w:r w:rsidR="0023518D">
        <w:rPr>
          <w:b w:val="0"/>
        </w:rPr>
        <w:t xml:space="preserve">-seq cells from all the samples. Color palette is the same as </w:t>
      </w:r>
      <w:r w:rsidR="0023518D">
        <w:t>Fig. S1B</w:t>
      </w:r>
      <w:r w:rsidR="0023518D">
        <w:rPr>
          <w:b w:val="0"/>
        </w:rPr>
        <w:t xml:space="preserve">. </w:t>
      </w:r>
      <w:proofErr w:type="spellStart"/>
      <w:r w:rsidR="00E467A2">
        <w:rPr>
          <w:b w:val="0"/>
        </w:rPr>
        <w:t>scATAC</w:t>
      </w:r>
      <w:proofErr w:type="spellEnd"/>
      <w:r w:rsidR="00E467A2">
        <w:rPr>
          <w:b w:val="0"/>
        </w:rPr>
        <w:t>-seq cells are diffused evenly across the sample space, demonstrating a good integration across samples</w:t>
      </w:r>
      <w:r w:rsidR="008437FD">
        <w:rPr>
          <w:b w:val="0"/>
        </w:rPr>
        <w:t xml:space="preserve"> without batch effect</w:t>
      </w:r>
      <w:r w:rsidR="00E467A2">
        <w:rPr>
          <w:b w:val="0"/>
        </w:rPr>
        <w:t>.</w:t>
      </w:r>
      <w:r w:rsidR="00E467A2">
        <w:t xml:space="preserve"> </w:t>
      </w:r>
      <w:r>
        <w:t>(</w:t>
      </w:r>
      <w:r w:rsidR="00D45960">
        <w:t>E</w:t>
      </w:r>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r>
        <w:br w:type="page"/>
      </w:r>
    </w:p>
    <w:p w14:paraId="2694DEEF" w14:textId="3E146CA3" w:rsidR="006F371C" w:rsidRDefault="000164EF">
      <w:r>
        <w:rPr>
          <w:noProof/>
        </w:rPr>
        <w:lastRenderedPageBreak/>
        <w:drawing>
          <wp:inline distT="0" distB="0" distL="0" distR="0" wp14:anchorId="3098799D" wp14:editId="3A6DB58A">
            <wp:extent cx="5943600" cy="7694295"/>
            <wp:effectExtent l="0" t="0" r="0" b="1905"/>
            <wp:docPr id="359538686"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686" name="Picture 6" descr="A screenshot of a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8392C66" w14:textId="6CE0928F" w:rsidR="006F371C" w:rsidRDefault="006F371C">
      <w:pPr>
        <w:rPr>
          <w:b/>
        </w:rPr>
      </w:pPr>
      <w:bookmarkStart w:id="139" w:name="_ihv636" w:colFirst="0" w:colLast="0"/>
      <w:bookmarkEnd w:id="139"/>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w:t>
      </w:r>
      <w:proofErr w:type="gramStart"/>
      <w:r>
        <w:rPr>
          <w:b w:val="0"/>
        </w:rPr>
        <w:t>CON</w:t>
      </w:r>
      <w:proofErr w:type="gramEnd"/>
      <w:r>
        <w:rPr>
          <w:b w:val="0"/>
        </w:rPr>
        <w:t xml:space="preserve">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w:t>
      </w:r>
      <w:proofErr w:type="spellStart"/>
      <w:r>
        <w:rPr>
          <w:b w:val="0"/>
        </w:rPr>
        <w:t>Kmeans</w:t>
      </w:r>
      <w:proofErr w:type="spellEnd"/>
      <w:r>
        <w:rPr>
          <w:b w:val="0"/>
        </w:rPr>
        <w:t xml:space="preserve"> group, and color of the cell in the matrix indicates the normalized PageRank scores with red displaying high scores. A group of TFs are significantly active in G2. </w:t>
      </w:r>
      <w:r>
        <w:t xml:space="preserve">(E) </w:t>
      </w:r>
      <w:r>
        <w:rPr>
          <w:b w:val="0"/>
        </w:rPr>
        <w:t xml:space="preserve">Intersection size of </w:t>
      </w:r>
      <w:proofErr w:type="spellStart"/>
      <w:r>
        <w:rPr>
          <w:b w:val="0"/>
        </w:rPr>
        <w:t>Kmeans</w:t>
      </w:r>
      <w:proofErr w:type="spellEnd"/>
      <w:r>
        <w:rPr>
          <w:b w:val="0"/>
        </w:rPr>
        <w:t xml:space="preserve">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7E635B60" w:rsidR="006F371C" w:rsidRDefault="003C3B5E">
      <w:r>
        <w:br w:type="page"/>
      </w:r>
      <w:r w:rsidR="000164EF">
        <w:rPr>
          <w:noProof/>
        </w:rPr>
        <w:lastRenderedPageBreak/>
        <w:drawing>
          <wp:inline distT="0" distB="0" distL="0" distR="0" wp14:anchorId="2AF74A2A" wp14:editId="35989A8C">
            <wp:extent cx="5943600" cy="7694295"/>
            <wp:effectExtent l="0" t="0" r="0" b="1905"/>
            <wp:docPr id="1827511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1590" name="Picture 18275115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t xml:space="preserve"> </w:t>
      </w:r>
      <w:r>
        <w:rPr>
          <w:b/>
        </w:rPr>
        <w:t xml:space="preserve"> </w:t>
      </w:r>
    </w:p>
    <w:p w14:paraId="6E26FCC7" w14:textId="6A95F49E" w:rsidR="006F371C" w:rsidRDefault="003C3B5E">
      <w:pPr>
        <w:pStyle w:val="Heading4"/>
        <w:spacing w:line="360" w:lineRule="auto"/>
      </w:pPr>
      <w:bookmarkStart w:id="140" w:name="_32hioqz" w:colFirst="0" w:colLast="0"/>
      <w:bookmarkEnd w:id="140"/>
      <w:r>
        <w:lastRenderedPageBreak/>
        <w:t xml:space="preserve">Fig. S3 At-Risk/ERA signature is shared across multiple cell types. (A) </w:t>
      </w:r>
      <w:r>
        <w:rPr>
          <w:b w:val="0"/>
        </w:rPr>
        <w:t xml:space="preserve">G2-specific TFs whose </w:t>
      </w:r>
      <w:proofErr w:type="spellStart"/>
      <w:r>
        <w:rPr>
          <w:b w:val="0"/>
        </w:rPr>
        <w:t>regulatees</w:t>
      </w:r>
      <w:proofErr w:type="spellEnd"/>
      <w:r>
        <w:rPr>
          <w:b w:val="0"/>
        </w:rPr>
        <w:t xml:space="preserve">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w:t>
      </w:r>
      <w:proofErr w:type="gramStart"/>
      <w:r>
        <w:rPr>
          <w:b w:val="0"/>
        </w:rPr>
        <w:t>participants</w:t>
      </w:r>
      <w:proofErr w:type="gramEnd"/>
      <w:r>
        <w:rPr>
          <w:b w:val="0"/>
        </w:rPr>
        <w:t xml:space="preserve">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proofErr w:type="spellStart"/>
      <w:r>
        <w:rPr>
          <w:b w:val="0"/>
        </w:rPr>
        <w:t>Reactome</w:t>
      </w:r>
      <w:proofErr w:type="spellEnd"/>
      <w:r>
        <w:rPr>
          <w:b w:val="0"/>
        </w:rPr>
        <w:t xml:space="preserve"> pathways enriched in </w:t>
      </w:r>
      <w:r w:rsidR="00C95424">
        <w:rPr>
          <w:b w:val="0"/>
        </w:rPr>
        <w:t>the top 500 downstream genes of SUMOylation-related</w:t>
      </w:r>
      <w:r>
        <w:rPr>
          <w:b w:val="0"/>
        </w:rPr>
        <w:t xml:space="preserve"> </w:t>
      </w:r>
      <w:r w:rsidR="00C95424">
        <w:rPr>
          <w:b w:val="0"/>
        </w:rPr>
        <w:t>G2-specific TFs</w:t>
      </w:r>
      <w:r>
        <w:rPr>
          <w:b w:val="0"/>
        </w:rPr>
        <w:t xml:space="preserve">. The horizontal axis represents </w:t>
      </w:r>
      <w:proofErr w:type="gramStart"/>
      <w:r w:rsidR="009B4CA2">
        <w:rPr>
          <w:b w:val="0"/>
        </w:rPr>
        <w:t>TFs</w:t>
      </w:r>
      <w:proofErr w:type="gramEnd"/>
      <w:r>
        <w:rPr>
          <w:b w:val="0"/>
        </w:rPr>
        <w:t xml:space="preserve"> and the vertical axis represents pathways. Circle size represents the number of </w:t>
      </w:r>
      <w:proofErr w:type="spellStart"/>
      <w:r>
        <w:rPr>
          <w:b w:val="0"/>
        </w:rPr>
        <w:t>regulatees</w:t>
      </w:r>
      <w:proofErr w:type="spellEnd"/>
      <w:r>
        <w:rPr>
          <w:b w:val="0"/>
        </w:rPr>
        <w:t xml:space="preserve"> in the pathway and color represents the adjusted p-values. </w:t>
      </w:r>
      <w:r>
        <w:t xml:space="preserve">(D) </w:t>
      </w:r>
      <w:r>
        <w:rPr>
          <w:b w:val="0"/>
        </w:rPr>
        <w:t>Intersection of TFs enriched in 5 representative signature pathways. The side horizontal bars are the original size of each pathway.</w:t>
      </w:r>
      <w:r w:rsidR="00300096">
        <w:rPr>
          <w:b w:val="0"/>
        </w:rPr>
        <w:t xml:space="preserve"> </w:t>
      </w:r>
      <w:r w:rsidR="00300096" w:rsidRPr="003E257F">
        <w:rPr>
          <w:b w:val="0"/>
          <w:bCs/>
        </w:rPr>
        <w:t xml:space="preserve">RUNX2 pathway shared </w:t>
      </w:r>
      <w:r w:rsidR="00D54C24">
        <w:rPr>
          <w:b w:val="0"/>
          <w:bCs/>
        </w:rPr>
        <w:t xml:space="preserve">3 </w:t>
      </w:r>
      <w:r w:rsidR="00300096" w:rsidRPr="003E257F">
        <w:rPr>
          <w:b w:val="0"/>
          <w:bCs/>
        </w:rPr>
        <w:t xml:space="preserve">TFs with </w:t>
      </w:r>
      <w:r w:rsidR="00D54C24">
        <w:rPr>
          <w:b w:val="0"/>
          <w:bCs/>
        </w:rPr>
        <w:t>NOTCH3</w:t>
      </w:r>
      <w:r w:rsidR="00300096" w:rsidRPr="003E257F">
        <w:rPr>
          <w:b w:val="0"/>
          <w:bCs/>
        </w:rPr>
        <w:t xml:space="preserve"> pathway</w:t>
      </w:r>
      <w:r w:rsidR="00D54C24">
        <w:rPr>
          <w:b w:val="0"/>
          <w:bCs/>
        </w:rPr>
        <w:t xml:space="preserve">, 2 TFs with SUMO pathway, and 1 TF with </w:t>
      </w:r>
      <w:proofErr w:type="spellStart"/>
      <w:r w:rsidR="00D54C24">
        <w:rPr>
          <w:b w:val="0"/>
          <w:bCs/>
        </w:rPr>
        <w:t>Wnt</w:t>
      </w:r>
      <w:proofErr w:type="spellEnd"/>
      <w:r w:rsidR="00D54C24">
        <w:rPr>
          <w:b w:val="0"/>
          <w:bCs/>
        </w:rPr>
        <w:t xml:space="preserve"> pathway</w:t>
      </w:r>
      <w:r w:rsidR="00300096">
        <w:rPr>
          <w:b w:val="0"/>
          <w:bCs/>
        </w:rPr>
        <w:t>.</w:t>
      </w:r>
      <w:r w:rsidR="0009542E">
        <w:rPr>
          <w:b w:val="0"/>
          <w:bCs/>
        </w:rPr>
        <w:t xml:space="preserve"> YAP1 has its own distinct set of TFs and have no overlap with other signature pathways.</w:t>
      </w:r>
    </w:p>
    <w:p w14:paraId="68BC60E4" w14:textId="77777777" w:rsidR="006F371C" w:rsidRDefault="003C3B5E">
      <w:r>
        <w:br w:type="page"/>
      </w:r>
    </w:p>
    <w:p w14:paraId="1DDDFBBF" w14:textId="79E09F4B" w:rsidR="006F371C" w:rsidRDefault="000164EF">
      <w:r>
        <w:rPr>
          <w:noProof/>
        </w:rPr>
        <w:lastRenderedPageBreak/>
        <w:drawing>
          <wp:inline distT="0" distB="0" distL="0" distR="0" wp14:anchorId="394BF296" wp14:editId="1F87BE34">
            <wp:extent cx="5943600" cy="7694295"/>
            <wp:effectExtent l="0" t="0" r="0" b="1905"/>
            <wp:docPr id="23789448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4488" name="Picture 8"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680F9DF5" w14:textId="4C35B1F5" w:rsidR="00EC2FB3" w:rsidRDefault="003C3B5E">
      <w:pPr>
        <w:pStyle w:val="Heading4"/>
        <w:spacing w:line="360" w:lineRule="auto"/>
        <w:rPr>
          <w:b w:val="0"/>
        </w:rPr>
      </w:pPr>
      <w:bookmarkStart w:id="141" w:name="_1hmsyys" w:colFirst="0" w:colLast="0"/>
      <w:bookmarkEnd w:id="141"/>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w:t>
      </w:r>
      <w:proofErr w:type="gramStart"/>
      <w:r>
        <w:rPr>
          <w:b w:val="0"/>
        </w:rPr>
        <w:t>types</w:t>
      </w:r>
      <w:proofErr w:type="gramEnd"/>
      <w:r>
        <w:rPr>
          <w:b w:val="0"/>
        </w:rPr>
        <w:t xml:space="preserve">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r>
        <w:t>(</w:t>
      </w:r>
      <w:r w:rsidR="00A8511F">
        <w:t>C</w:t>
      </w:r>
      <w:r>
        <w:t>)</w:t>
      </w:r>
      <w:r>
        <w:rPr>
          <w:b w:val="0"/>
        </w:rPr>
        <w:t xml:space="preserve"> </w:t>
      </w:r>
      <w:r w:rsidR="00FD4B02">
        <w:rPr>
          <w:b w:val="0"/>
        </w:rPr>
        <w:t>Representative TGF-β signaling networks within signature clusters in control and At-Risk patients. (</w:t>
      </w:r>
      <w:r w:rsidR="00A8511F">
        <w:rPr>
          <w:bCs/>
        </w:rPr>
        <w:t>D</w:t>
      </w:r>
      <w:r w:rsidR="00FD4B02">
        <w:rPr>
          <w:b w:val="0"/>
        </w:rPr>
        <w:t>) Outgoing and incoming signaling strength of TGF-β pathway across cell types in control and At-Risk/ERA groups</w:t>
      </w:r>
      <w:r w:rsidR="00865CD9">
        <w:rPr>
          <w:b w:val="0"/>
        </w:rPr>
        <w:t xml:space="preserve">. </w:t>
      </w:r>
      <w:r w:rsidR="00865CD9">
        <w:t>(E)</w:t>
      </w:r>
      <w:r w:rsidR="00865CD9">
        <w:rPr>
          <w:b w:val="0"/>
        </w:rPr>
        <w:t xml:space="preserve"> Representative </w:t>
      </w:r>
      <w:r w:rsidR="00503BA7">
        <w:rPr>
          <w:b w:val="0"/>
        </w:rPr>
        <w:t>CD160</w:t>
      </w:r>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r w:rsidR="00AE04D3">
        <w:rPr>
          <w:b w:val="0"/>
        </w:rPr>
        <w:t>CD160</w:t>
      </w:r>
      <w:r w:rsidR="00865CD9">
        <w:rPr>
          <w:b w:val="0"/>
        </w:rPr>
        <w:t xml:space="preserve"> pathway across cell types in control and At-Risk/ERA groups</w:t>
      </w:r>
      <w:r>
        <w:t>;</w:t>
      </w:r>
      <w:r>
        <w:rPr>
          <w:b w:val="0"/>
        </w:rPr>
        <w:t xml:space="preserve"> Wilcoxon rank-sum test, *p &lt; 0.1, **p &lt; 0.05, ***p &lt; 0.01.</w:t>
      </w:r>
    </w:p>
    <w:p w14:paraId="2D799051" w14:textId="55549CCE" w:rsidR="006F371C" w:rsidRPr="00033807" w:rsidRDefault="00EC2FB3" w:rsidP="003E257F">
      <w:r>
        <w:rPr>
          <w:b/>
        </w:rPr>
        <w:br w:type="page"/>
      </w:r>
    </w:p>
    <w:p w14:paraId="3AE9C965" w14:textId="6140CF2E" w:rsidR="006F371C" w:rsidRDefault="000164EF">
      <w:bookmarkStart w:id="142" w:name="_41mghml" w:colFirst="0" w:colLast="0"/>
      <w:bookmarkEnd w:id="142"/>
      <w:r>
        <w:rPr>
          <w:noProof/>
        </w:rPr>
        <w:lastRenderedPageBreak/>
        <w:drawing>
          <wp:inline distT="0" distB="0" distL="0" distR="0" wp14:anchorId="3701305E" wp14:editId="0AF6221F">
            <wp:extent cx="5943600" cy="7694295"/>
            <wp:effectExtent l="0" t="0" r="0" b="1905"/>
            <wp:docPr id="17094823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2354"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5DFE8F4" w14:textId="525BEFAF" w:rsidR="006F371C" w:rsidRDefault="003C3B5E">
      <w:pPr>
        <w:pStyle w:val="Heading4"/>
        <w:spacing w:line="360" w:lineRule="auto"/>
      </w:pPr>
      <w:r>
        <w:lastRenderedPageBreak/>
        <w:t xml:space="preserve">Fig. S5 </w:t>
      </w:r>
      <w:proofErr w:type="spellStart"/>
      <w:r w:rsidR="0063653F">
        <w:t>Kmeans</w:t>
      </w:r>
      <w:proofErr w:type="spellEnd"/>
      <w:r w:rsidR="0063653F">
        <w:t xml:space="preserve"> clustering based on gene expression</w:t>
      </w:r>
      <w:r>
        <w:t>. (A)</w:t>
      </w:r>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r>
        <w:t>(B)</w:t>
      </w:r>
      <w:r w:rsidR="004112E3" w:rsidRPr="004112E3">
        <w:rPr>
          <w:b w:val="0"/>
        </w:rPr>
        <w:t xml:space="preserve"> </w:t>
      </w:r>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r w:rsidR="00EC0ABE">
        <w:t>(C)</w:t>
      </w:r>
      <w:r w:rsidR="000E45FD">
        <w:t xml:space="preserve"> </w:t>
      </w:r>
      <w:r w:rsidR="000E45FD" w:rsidRPr="003E257F">
        <w:rPr>
          <w:b w:val="0"/>
          <w:i/>
          <w:iCs/>
        </w:rPr>
        <w:t>TGFB1</w:t>
      </w:r>
      <w:r w:rsidR="000E45FD">
        <w:rPr>
          <w:b w:val="0"/>
        </w:rPr>
        <w:t xml:space="preserve"> gene expression levels in diverse cell types across At-Risk/ERAs.</w:t>
      </w:r>
      <w:r w:rsidR="00EC0ABE">
        <w:t xml:space="preserve"> (D) </w:t>
      </w:r>
      <w:r w:rsidR="00EC0ABE">
        <w:rPr>
          <w:b w:val="0"/>
        </w:rPr>
        <w:t xml:space="preserve">Selecting the best distance metric and number of </w:t>
      </w:r>
      <w:proofErr w:type="spellStart"/>
      <w:r w:rsidR="00EC0ABE">
        <w:rPr>
          <w:b w:val="0"/>
        </w:rPr>
        <w:t>Kmeans</w:t>
      </w:r>
      <w:proofErr w:type="spellEnd"/>
      <w:r w:rsidR="00EC0ABE">
        <w:rPr>
          <w:b w:val="0"/>
        </w:rPr>
        <w:t xml:space="preserve"> group according to the Silhouette width. The Pearson correlation was chosen and K=5 was the ideal number, marked as the red point in the figure.</w:t>
      </w:r>
      <w:r w:rsidR="00EC0ABE">
        <w:t xml:space="preserve"> (E) </w:t>
      </w:r>
      <w:r w:rsidR="00EC0ABE" w:rsidRPr="003E257F">
        <w:rPr>
          <w:b w:val="0"/>
          <w:bCs/>
        </w:rPr>
        <w:t xml:space="preserve">Mosaic plot showing the association between </w:t>
      </w:r>
      <w:r w:rsidR="00EC0ABE">
        <w:rPr>
          <w:b w:val="0"/>
        </w:rPr>
        <w:t xml:space="preserve">disease state and </w:t>
      </w:r>
      <w:proofErr w:type="spellStart"/>
      <w:r w:rsidR="00EC0ABE">
        <w:rPr>
          <w:b w:val="0"/>
        </w:rPr>
        <w:t>Kmeans</w:t>
      </w:r>
      <w:proofErr w:type="spellEnd"/>
      <w:r w:rsidR="00EC0ABE">
        <w:rPr>
          <w:b w:val="0"/>
        </w:rPr>
        <w:t xml:space="preserve"> groups. G1 has slightly higher enrichment in At-Risk/ERA but not statically significant. The disease state and </w:t>
      </w:r>
      <w:proofErr w:type="spellStart"/>
      <w:r w:rsidR="00EC0ABE">
        <w:rPr>
          <w:b w:val="0"/>
        </w:rPr>
        <w:t>Kmeans</w:t>
      </w:r>
      <w:proofErr w:type="spellEnd"/>
      <w:r w:rsidR="00EC0ABE">
        <w:rPr>
          <w:b w:val="0"/>
        </w:rPr>
        <w:t xml:space="preserve"> groups didn’t have clear association. </w:t>
      </w:r>
      <w:r w:rsidR="00ED352A" w:rsidRPr="003E257F">
        <w:rPr>
          <w:bCs/>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p>
    <w:p w14:paraId="69F8BA7F" w14:textId="77777777" w:rsidR="006F371C" w:rsidRDefault="003C3B5E">
      <w:r>
        <w:br w:type="page"/>
      </w:r>
    </w:p>
    <w:p w14:paraId="06177C85" w14:textId="0C7DE8BA" w:rsidR="006F371C" w:rsidRDefault="000164EF">
      <w:r>
        <w:rPr>
          <w:noProof/>
        </w:rPr>
        <w:lastRenderedPageBreak/>
        <w:drawing>
          <wp:inline distT="0" distB="0" distL="0" distR="0" wp14:anchorId="5555DC8B" wp14:editId="05FB0B88">
            <wp:extent cx="5943600" cy="7694295"/>
            <wp:effectExtent l="0" t="0" r="0" b="1905"/>
            <wp:docPr id="813577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7437" name="Picture 8135774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0E47869A" w14:textId="6D454F06" w:rsidR="006F371C" w:rsidRDefault="006F371C" w:rsidP="008E3C12">
      <w:bookmarkStart w:id="143" w:name="_2grqrue" w:colFirst="0" w:colLast="0"/>
      <w:bookmarkEnd w:id="143"/>
    </w:p>
    <w:p w14:paraId="69037C03" w14:textId="4D8C828A" w:rsidR="006F371C" w:rsidRDefault="006F371C"/>
    <w:p w14:paraId="45B97687" w14:textId="77777777" w:rsidR="006F371C" w:rsidRDefault="003C3B5E">
      <w:r>
        <w:br w:type="page"/>
      </w:r>
    </w:p>
    <w:p w14:paraId="7704E10C" w14:textId="77777777" w:rsidR="006F371C" w:rsidRDefault="003C3B5E">
      <w:pPr>
        <w:pStyle w:val="Heading3"/>
        <w:spacing w:line="360" w:lineRule="auto"/>
      </w:pPr>
      <w:bookmarkStart w:id="144" w:name="_vx1227" w:colFirst="0" w:colLast="0"/>
      <w:bookmarkEnd w:id="144"/>
      <w:r>
        <w:lastRenderedPageBreak/>
        <w:t>Supplementary Tables</w:t>
      </w:r>
    </w:p>
    <w:p w14:paraId="113A788E" w14:textId="77777777" w:rsidR="006F371C" w:rsidRDefault="003C3B5E">
      <w:pPr>
        <w:pStyle w:val="Heading4"/>
        <w:spacing w:line="360" w:lineRule="auto"/>
        <w:rPr>
          <w:b w:val="0"/>
        </w:rPr>
      </w:pPr>
      <w:bookmarkStart w:id="145" w:name="_3fwokq0" w:colFirst="0" w:colLast="0"/>
      <w:bookmarkEnd w:id="145"/>
      <w:r>
        <w:t>Supplementary Table S1. Summary of cohort information</w:t>
      </w:r>
      <w:r>
        <w:rPr>
          <w:b w:val="0"/>
        </w:rPr>
        <w:t xml:space="preserve"> </w:t>
      </w:r>
    </w:p>
    <w:p w14:paraId="0B2FA858" w14:textId="77777777" w:rsidR="006F371C" w:rsidRDefault="006F371C">
      <w:pPr>
        <w:spacing w:line="360" w:lineRule="auto"/>
      </w:pPr>
    </w:p>
    <w:p w14:paraId="3E59F9C2" w14:textId="16F598C9" w:rsidR="006F371C" w:rsidRDefault="003C3B5E">
      <w:pPr>
        <w:pStyle w:val="Heading4"/>
        <w:spacing w:line="360" w:lineRule="auto"/>
      </w:pPr>
      <w:bookmarkStart w:id="146" w:name="_1v1yuxt" w:colFirst="0" w:colLast="0"/>
      <w:bookmarkEnd w:id="146"/>
      <w:r>
        <w:t xml:space="preserve">Supplementary Table S2. </w:t>
      </w:r>
      <w:r w:rsidR="00086BF0">
        <w:t>QC metrics summary for each sample</w:t>
      </w:r>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147" w:name="_4f1mdlm" w:colFirst="0" w:colLast="0"/>
      <w:bookmarkEnd w:id="147"/>
      <w:r>
        <w:t>Supplementary Table S3. Cell counts in samples across different cell types</w:t>
      </w:r>
    </w:p>
    <w:p w14:paraId="2AC5BB8F" w14:textId="77777777" w:rsidR="006F371C" w:rsidRDefault="006F371C">
      <w:pPr>
        <w:spacing w:line="360" w:lineRule="auto"/>
      </w:pPr>
      <w:bookmarkStart w:id="148" w:name="_2u6wntf" w:colFirst="0" w:colLast="0"/>
      <w:bookmarkEnd w:id="148"/>
    </w:p>
    <w:p w14:paraId="7EB9143E" w14:textId="77777777" w:rsidR="006F371C" w:rsidRDefault="003C3B5E">
      <w:pPr>
        <w:pStyle w:val="Heading4"/>
        <w:spacing w:line="360" w:lineRule="auto"/>
      </w:pPr>
      <w:bookmarkStart w:id="149" w:name="_19c6y18" w:colFirst="0" w:colLast="0"/>
      <w:bookmarkEnd w:id="149"/>
      <w:r>
        <w:t xml:space="preserve">Supplementary Table S4. Co-embedded cluster distribution in </w:t>
      </w:r>
      <w:proofErr w:type="spellStart"/>
      <w:r>
        <w:t>Kmeans</w:t>
      </w:r>
      <w:proofErr w:type="spellEnd"/>
      <w:r>
        <w:t xml:space="preserve">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150" w:name="_3tbugp1" w:colFirst="0" w:colLast="0"/>
      <w:bookmarkEnd w:id="150"/>
      <w:r>
        <w:t xml:space="preserve">Supplementary Table S5. Identified </w:t>
      </w:r>
      <w:proofErr w:type="spellStart"/>
      <w:r>
        <w:t>Kmeans</w:t>
      </w:r>
      <w:proofErr w:type="spellEnd"/>
      <w:r>
        <w:t xml:space="preserve">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151" w:name="_28h4qwu" w:colFirst="0" w:colLast="0"/>
      <w:bookmarkEnd w:id="151"/>
      <w:r>
        <w:t xml:space="preserve">Supplementary Table S6. Co-embedded cluster counts in </w:t>
      </w:r>
      <w:proofErr w:type="spellStart"/>
      <w:r>
        <w:t>Kmeans</w:t>
      </w:r>
      <w:proofErr w:type="spellEnd"/>
      <w:r>
        <w:t xml:space="preserve">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152" w:name="_nmf14n" w:colFirst="0" w:colLast="0"/>
      <w:bookmarkEnd w:id="152"/>
      <w:r>
        <w:t xml:space="preserve">Supplementary Table S7. Co-embedded cluster counts in </w:t>
      </w:r>
      <w:proofErr w:type="spellStart"/>
      <w:r>
        <w:t>Kmeans</w:t>
      </w:r>
      <w:proofErr w:type="spellEnd"/>
      <w:r>
        <w:t xml:space="preserve">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153" w:name="_rmscqd63mjb7" w:colFirst="0" w:colLast="0"/>
      <w:bookmarkEnd w:id="153"/>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lastRenderedPageBreak/>
        <w:t xml:space="preserve">Supplementary Table S10. Pathway enrichment statistics for the identified </w:t>
      </w:r>
      <w:proofErr w:type="spellStart"/>
      <w:r>
        <w:t>Kmeans</w:t>
      </w:r>
      <w:proofErr w:type="spellEnd"/>
      <w:r>
        <w:t xml:space="preserve"> group-specific TFs (</w:t>
      </w:r>
      <w:proofErr w:type="spellStart"/>
      <w:proofErr w:type="gramStart"/>
      <w:r>
        <w:t>p.adjust</w:t>
      </w:r>
      <w:proofErr w:type="spellEnd"/>
      <w:proofErr w:type="gramEnd"/>
      <w:r>
        <w:t>&lt;0.05)</w:t>
      </w:r>
    </w:p>
    <w:p w14:paraId="518FB2B8" w14:textId="5B826DB0" w:rsidR="001311CD" w:rsidRDefault="001311CD" w:rsidP="001311CD">
      <w:pPr>
        <w:pStyle w:val="Heading4"/>
        <w:spacing w:line="360" w:lineRule="auto"/>
      </w:pPr>
      <w:r>
        <w:t xml:space="preserve">Supplementary Table S11. </w:t>
      </w:r>
      <w:r w:rsidR="0054024E">
        <w:t>Heatmap</w:t>
      </w:r>
      <w:r>
        <w:t xml:space="preserve"> statistics for the </w:t>
      </w:r>
      <w:r w:rsidR="0054024E">
        <w:t>comparison with AMP study in figure 6.</w:t>
      </w:r>
    </w:p>
    <w:p w14:paraId="6A91425C" w14:textId="77777777" w:rsidR="001311CD" w:rsidRPr="001311CD" w:rsidRDefault="001311CD" w:rsidP="003E257F"/>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154" w:name="_37m2jsg" w:colFirst="0" w:colLast="0"/>
      <w:bookmarkEnd w:id="154"/>
      <w:r>
        <w:t xml:space="preserve">Advantages of Taiji framework </w:t>
      </w:r>
    </w:p>
    <w:p w14:paraId="3FED3BC6" w14:textId="66F31762"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r w:rsidR="00C32D85">
        <w:fldChar w:fldCharType="begin"/>
      </w:r>
      <w:r w:rsidR="003B593D">
        <w:instrText xml:space="preserve"> ADDIN ZOTERO_ITEM CSL_CITATION {"citationID":"l75MliPO","properties":{"formattedCitation":"\\super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C32D85">
        <w:fldChar w:fldCharType="separate"/>
      </w:r>
      <w:r w:rsidR="00C32D85" w:rsidRPr="003E257F">
        <w:rPr>
          <w:vertAlign w:val="superscript"/>
        </w:rPr>
        <w:t>12</w:t>
      </w:r>
      <w:r w:rsidR="00C32D85">
        <w:fldChar w:fldCharType="end"/>
      </w:r>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16D4E591" w:rsidR="006F371C" w:rsidRDefault="003C3B5E">
      <w:pPr>
        <w:spacing w:line="360" w:lineRule="auto"/>
      </w:pPr>
      <w:r>
        <w:t xml:space="preserve">Taiji was previously used by our group to identify critical TFs in primary fibroblast-like </w:t>
      </w:r>
      <w:proofErr w:type="spellStart"/>
      <w:r>
        <w:t>synoviocytes</w:t>
      </w:r>
      <w:proofErr w:type="spellEnd"/>
      <w:r>
        <w:t xml:space="preserve"> isolated from RA synovium</w:t>
      </w:r>
      <w:r w:rsidR="00C32D85">
        <w:fldChar w:fldCharType="begin"/>
      </w:r>
      <w:r w:rsidR="003B593D">
        <w:instrText xml:space="preserve"> ADDIN ZOTERO_ITEM CSL_CITATION {"citationID":"tUYPqHb7","properties":{"formattedCitation":"\\super 44\\nosupersub{}","plainCitation":"44","noteIndex":0},"citationItems":[{"id":37,"uris":["http://zotero.org/users/local/JZClHNIm/items/HWZLLIK6","http://zotero.org/users/16227889/items/HWZLLIK6"],"itemData":{"id":37,"type":"article-journal","abstract":"Rheumatoid arthritis (RA) is an immune-mediated disease affecting diarthrodial joints that remains an unmet medical need despite improved therapy. This limitation likely reflects the diversity of pathogenic pathways in RA, with individual patients demonstrating variable responses to targeted therapies. Better understanding of RA pathogenesis would be aided by a more complete characterization of the disease. To tackle this challenge, we develop and apply a systems biology approach to identify important transcription factors (TFs) in individual RA fibroblast-like synoviocyte (FLS) cell lines by integrating transcriptomic and epigenomic information. Based on the relative importance of the identified TFs, we stratify the RA FLS cell lines into two subtypes with distinct phenotypes and predicted active pathways. We biologically validate these predictions for the top subtype-specific TF RARα and demonstrate differential regulation of TGFβ signaling in the two subtypes. This study characterizes clusters of RA cell lines with distinctive TF biology by integrating transcriptomic and epigenomic data, which could pave the way towards a greater understanding of disease heterogeneity. Fibroblast-like synoviocytes (FLS) are used as a model of rheumatoid arthritis synoviocytes, although cell lines derived from individual patients can have heterogeneous biology. Here the authors use a Taiji computational approach to analyze gene expression, chromatin accessibility and functional differences between individual patient-derived RA FLS lines.","container-title":"Nat. Commun.","issue":"1","language":"en","note":"publisher: Nature Publishing Group","page":"1–11","title":"Systems-biology analysis of rheumatoid arthritis fibroblast-like synoviocytes implicates cell line-specific transcription factor function","volume":"13","author":[{"family":"Ainsworth","given":"Richard I"},{"family":"Hammaker","given":"Deepa"},{"family":"Nygaard","given":"Gyrid"},{"family":"Ansalone","given":"Cecilia"},{"family":"Machado","given":"Camilla"},{"family":"Zhang","given":"Kai"},{"family":"Zheng","given":"Lina"},{"family":"Carrillo","given":"Lucy"},{"family":"Wildberg","given":"Andre"},{"family":"Kuhs","given":"Amanda"},{"family":"Svensson","given":"Mattias N D"},{"family":"Boyle","given":"David L"},{"family":"Firestein","given":"Gary S"},{"family":"Wang","given":"Wei"}],"issued":{"date-parts":[["2022",10]]}}}],"schema":"https://github.com/citation-style-language/schema/raw/master/csl-citation.json"} </w:instrText>
      </w:r>
      <w:r w:rsidR="00C32D85">
        <w:fldChar w:fldCharType="separate"/>
      </w:r>
      <w:r w:rsidR="00C32D85" w:rsidRPr="003E257F">
        <w:rPr>
          <w:vertAlign w:val="superscript"/>
        </w:rPr>
        <w:t>44</w:t>
      </w:r>
      <w:r w:rsidR="00C32D85">
        <w:fldChar w:fldCharType="end"/>
      </w:r>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2E18EFFD"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G2. Of interest, CON-enriched pathways were found in G4 and included pathways like RUNX3 that can be protective. </w:t>
      </w:r>
      <w:r w:rsidR="00845243">
        <w:t>It’s worth noting that</w:t>
      </w:r>
      <w:r>
        <w:t xml:space="preserve"> unsupervised clustering using solely gene expression profiles failed to reveal significant cohort enrichment and demonstrates the importance of integrating multiple omics data types (</w:t>
      </w:r>
      <w:r>
        <w:rPr>
          <w:b/>
        </w:rPr>
        <w:t>Supplementary Fig. S</w:t>
      </w:r>
      <w:r w:rsidR="00E44E24">
        <w:rPr>
          <w:b/>
        </w:rPr>
        <w:t>5D-F</w:t>
      </w:r>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22BBF777" w:rsidR="006F371C" w:rsidRDefault="003C3B5E">
      <w:pPr>
        <w:spacing w:line="360" w:lineRule="auto"/>
      </w:pPr>
      <w:proofErr w:type="spellStart"/>
      <w:r>
        <w:rPr>
          <w:i/>
        </w:rPr>
        <w:lastRenderedPageBreak/>
        <w:t>Sumoylation</w:t>
      </w:r>
      <w:proofErr w:type="spellEnd"/>
      <w:r>
        <w:rPr>
          <w:i/>
        </w:rPr>
        <w:t xml:space="preserve"> pathway</w:t>
      </w:r>
      <w:r>
        <w:t xml:space="preserve">. </w:t>
      </w:r>
      <w:proofErr w:type="spellStart"/>
      <w:r>
        <w:t>Sumoylation</w:t>
      </w:r>
      <w:proofErr w:type="spellEnd"/>
      <w:r>
        <w:t xml:space="preserve"> plays important regulatory roles in synovial fibroblast biology including cell survival, inflammatory responses, and matrix metabolism</w:t>
      </w:r>
      <w:r w:rsidR="00C32D85">
        <w:fldChar w:fldCharType="begin"/>
      </w:r>
      <w:r w:rsidR="003B593D">
        <w:instrText xml:space="preserve"> ADDIN ZOTERO_ITEM CSL_CITATION {"citationID":"nidACaET","properties":{"formattedCitation":"\\super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C32D85">
        <w:fldChar w:fldCharType="separate"/>
      </w:r>
      <w:r w:rsidR="00D17F1E" w:rsidRPr="003E257F">
        <w:rPr>
          <w:vertAlign w:val="superscript"/>
        </w:rPr>
        <w:t>18</w:t>
      </w:r>
      <w:r w:rsidR="00C32D85">
        <w:fldChar w:fldCharType="end"/>
      </w:r>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r w:rsidR="00DB7781">
        <w:t>NR</w:t>
      </w:r>
      <w:r>
        <w:t xml:space="preserve"> family members (</w:t>
      </w:r>
      <w:r w:rsidR="00DB7781">
        <w:t>NR1I2</w:t>
      </w:r>
      <w:r>
        <w:t>,</w:t>
      </w:r>
      <w:r w:rsidR="00DB7781">
        <w:t xml:space="preserve"> NR5A1, PGR</w:t>
      </w:r>
      <w:r>
        <w:t>)</w:t>
      </w:r>
      <w:r w:rsidR="00957898">
        <w:t xml:space="preserve"> and MITF</w:t>
      </w:r>
      <w:r w:rsidR="00DB7781">
        <w:t xml:space="preserve"> </w:t>
      </w:r>
      <w:r>
        <w:t>were found in G2 (</w:t>
      </w:r>
      <w:r>
        <w:rPr>
          <w:b/>
        </w:rPr>
        <w:t xml:space="preserve">Supplementary Table </w:t>
      </w:r>
      <w:r w:rsidR="00BA1E01">
        <w:rPr>
          <w:b/>
        </w:rPr>
        <w:t>S</w:t>
      </w:r>
      <w:r>
        <w:rPr>
          <w:b/>
        </w:rPr>
        <w:t>10</w:t>
      </w:r>
      <w:r>
        <w:t xml:space="preserve">). These TFs also regulate genes significantly enriched in RA-related pathways including </w:t>
      </w:r>
      <w:r w:rsidR="00547279">
        <w:t>RUNX1</w:t>
      </w:r>
      <w:r>
        <w:t xml:space="preserve">, </w:t>
      </w:r>
      <w:r w:rsidR="00547279">
        <w:t>Toll-like receptors</w:t>
      </w:r>
      <w:r>
        <w:t>,</w:t>
      </w:r>
      <w:r w:rsidR="00547279">
        <w:t xml:space="preserve"> MECP2,</w:t>
      </w:r>
      <w:r>
        <w:t xml:space="preserve"> and </w:t>
      </w:r>
      <w:r w:rsidR="00547279">
        <w:t>TP53</w:t>
      </w:r>
      <w:r>
        <w:t xml:space="preserve"> pathways (</w:t>
      </w:r>
      <w:r>
        <w:rPr>
          <w:b/>
        </w:rPr>
        <w:t>Supplementary Fig. S3C</w:t>
      </w:r>
      <w:r>
        <w:t xml:space="preserve">). </w:t>
      </w:r>
      <w:r w:rsidR="00230D68">
        <w:t>NR1I2</w:t>
      </w:r>
      <w:r w:rsidR="005E0738">
        <w:t xml:space="preserve"> </w:t>
      </w:r>
      <w:r>
        <w:t xml:space="preserve">regulates </w:t>
      </w:r>
      <w:r w:rsidR="00230D68">
        <w:t>HLA-G</w:t>
      </w:r>
      <w:r>
        <w:t>, which</w:t>
      </w:r>
      <w:r w:rsidR="00230D68">
        <w:t xml:space="preserve"> plays an important role in RA susceptibility and regulation</w:t>
      </w:r>
      <w:r>
        <w:t>.</w:t>
      </w:r>
    </w:p>
    <w:p w14:paraId="1ECE6002" w14:textId="77777777" w:rsidR="006F371C" w:rsidRDefault="006F371C">
      <w:pPr>
        <w:spacing w:line="360" w:lineRule="auto"/>
      </w:pPr>
    </w:p>
    <w:p w14:paraId="6E45E751" w14:textId="22E7749D" w:rsidR="006F371C" w:rsidRDefault="003C3B5E">
      <w:pPr>
        <w:spacing w:line="360" w:lineRule="auto"/>
      </w:pPr>
      <w:r>
        <w:rPr>
          <w:i/>
        </w:rPr>
        <w:t>RUNX2 and NOTCH3 pathways</w:t>
      </w:r>
      <w:r>
        <w:t xml:space="preserve">. While most signature pathways possessed distinctive sets of active TFs, the RUNX2 pathway shared </w:t>
      </w:r>
      <w:r w:rsidR="00751031">
        <w:t>3</w:t>
      </w:r>
      <w:r w:rsidR="00AF5BED">
        <w:t>7</w:t>
      </w:r>
      <w:r w:rsidR="00751031">
        <w:t>.5</w:t>
      </w:r>
      <w:r>
        <w:t>% TFs with other signature pathways, particularly with the NOTCH3 pathway (</w:t>
      </w:r>
      <w:r>
        <w:rPr>
          <w:b/>
        </w:rPr>
        <w:t>Supplementary Fig. S3D</w:t>
      </w:r>
      <w:r>
        <w:t>)</w:t>
      </w:r>
      <w:r w:rsidR="00A3461A">
        <w:t>,</w:t>
      </w:r>
      <w:r w:rsidR="00A3461A" w:rsidRPr="00A3461A">
        <w:t xml:space="preserve"> </w:t>
      </w:r>
      <w:r w:rsidR="00A3461A">
        <w:t>which suggests the interdependence between RUNX2 and other signature pathways.</w:t>
      </w:r>
      <w:r>
        <w:t xml:space="preserve"> For instance, three TFs (HEY1, HEY2, and HES1) were identified in both NOTCH3 and RUNX2 pathways and regulate osteoblast function</w:t>
      </w:r>
      <w:r w:rsidR="00C32D85">
        <w:fldChar w:fldCharType="begin"/>
      </w:r>
      <w:r w:rsidR="003B593D">
        <w:instrText xml:space="preserve"> ADDIN ZOTERO_ITEM CSL_CITATION {"citationID":"XwLYahma","properties":{"formattedCitation":"\\super 45\\nosupersub{}","plainCitation":"45","noteIndex":0},"citationItems":[{"id":44,"uris":["http://zotero.org/users/local/JZClHNIm/items/WKDUGRKF","http://zotero.org/users/16227889/items/WKDUGRKF"],"itemData":{"id":44,"type":"article-journal","abstract":"Postnatal bone marrow houses mesenchymal progenitor cells that are osteoblast precursors. These cells have established therapeutic potential, but they are difficult to maintain and expand in vitro, presumably because little is known about the mechanisms controlling their fate decisions. To investigate the potential role of Notch signaling in osteoblastogenesis, we used conditional alleles to genetically remove components of the Notch signaling system during skeletal development. We found that disruption of Notch signaling in the limb skeletogenic mesenchyme markedly increased trabecular bone mass in adolescent mice. Notably, mesenchymal progenitors were undetectable in the bone marrow of mice with high bone mass. As a result, these mice developed severe osteopenia as they aged. Moreover, Notch signaling seemed to inhibit osteoblast differentiation through Hes or Hey proteins, which diminished Runx2 transcriptional activity via physical interaction. These results support a model wherein Notch signaling in bone marrow normally acts to maintain a pool of mesenchymal progenitors by suppressing osteoblast differentiation. Thus, mesenchymal progenitors may be expanded in vitro by activating the Notch pathway, whereas bone formation in vivo may be enhanced by transiently suppressing this pathway.","container-title":"Nat. Med.","issue":"3","language":"en","note":"publisher: Nature Publishing Group","page":"306–314","title":"Notch signaling maintains bone marrow mesenchymal progenitors by suppressing osteoblast differentiation","volume":"14","author":[{"family":"Hilton","given":"Matthew J"},{"family":"Tu","given":"Xiaolin"},{"family":"Wu","given":"Ximei"},{"family":"Bai","given":"Shuting"},{"family":"Zhao","given":"Haibo"},{"family":"Kobayashi","given":"Tatsuya"},{"family":"Kronenberg","given":"Henry M"},{"family":"Teitelbaum","given":"Steven L"},{"family":"Ross","given":"F Patrick"},{"family":"Kopan","given":"Raphael"},{"family":"Long","given":"Fanxin"}],"issued":{"date-parts":[["2008",2]]}}}],"schema":"https://github.com/citation-style-language/schema/raw/master/csl-citation.json"} </w:instrText>
      </w:r>
      <w:r w:rsidR="00C32D85">
        <w:fldChar w:fldCharType="separate"/>
      </w:r>
      <w:r w:rsidR="00C32D85" w:rsidRPr="003E257F">
        <w:rPr>
          <w:vertAlign w:val="superscript"/>
        </w:rPr>
        <w:t>45</w:t>
      </w:r>
      <w:r w:rsidR="00C32D85">
        <w:fldChar w:fldCharType="end"/>
      </w:r>
      <w:r>
        <w:t>. NOTCH genes and signaling also play a critical role in the differentiation of synovial fibroblasts into pathogenic cells</w:t>
      </w:r>
      <w:r w:rsidR="00C32D85">
        <w:fldChar w:fldCharType="begin"/>
      </w:r>
      <w:r w:rsidR="003B593D">
        <w:instrText xml:space="preserve"> ADDIN ZOTERO_ITEM CSL_CITATION {"citationID":"N5RWF4O4","properties":{"formattedCitation":"\\super 46\\nosupersub{}","plainCitation":"46","noteIndex":0},"citationItems":[{"id":34,"uris":["http://zotero.org/users/local/JZClHNIm/items/P84E6TX2","http://zotero.org/users/16227889/items/P84E6TX2"],"itemData":{"id":34,"type":"article-journal","abstract":"The synovium is a mesenchymal tissue composed mainly of fibroblasts with a lining and sublining that surrounds the joints. In rheumatoid arthritis (RA), the synovial tissue undergoes marked hyperplasia, becomes inflamed and invasive and destroys the joint[,] ...","container-title":"Nature","issue":"7811","language":"en","note":"publisher: NIH Public Access","page":"259–264","title":"Notch signaling drives synovial fibroblast identity and arthritis pathology","volume":"582","author":[{"family":"Wei","given":"Kevin"},{"family":"Korsunsky","given":"Ilya"},{"family":"Marshall","given":"Jennifer L"},{"family":"Gao","given":"Anqi"},{"family":"Watts","given":"Gerald F M"},{"family":"Major","given":"Triin"},{"family":"Croft","given":"Adam P"},{"family":"Watts","given":"Jordan"},{"family":"Blazar","given":"Philip"},{"family":"Lange","given":"Jeffrey"},{"family":"Thornhill","given":"Thomas"},{"family":"Filer","given":"Andrew"},{"family":"Raza","given":"Karim"},{"family":"Donlin","given":"Laura T"},{"literal":"Accelerating Medicines Partnership Rheumatoid arthritis and Systemic Lupus Erythematosus (AMP RA/SLE) Consortium"},{"family":"Siebel","given":"Christian W"},{"family":"Buckley","given":"Christopher D"},{"family":"Raychaudhuri","given":"Soumya"},{"family":"Brenner","given":"Michael B"}],"issued":{"date-parts":[["2020",6]]}}}],"schema":"https://github.com/citation-style-language/schema/raw/master/csl-citation.json"} </w:instrText>
      </w:r>
      <w:r w:rsidR="00C32D85">
        <w:fldChar w:fldCharType="separate"/>
      </w:r>
      <w:r w:rsidR="00C32D85" w:rsidRPr="003E257F">
        <w:rPr>
          <w:vertAlign w:val="superscript"/>
        </w:rPr>
        <w:t>46</w:t>
      </w:r>
      <w:r w:rsidR="00C32D85">
        <w:fldChar w:fldCharType="end"/>
      </w:r>
      <w:r>
        <w:t xml:space="preserve">. </w:t>
      </w:r>
    </w:p>
    <w:p w14:paraId="0AC81048" w14:textId="77777777" w:rsidR="006F371C" w:rsidRDefault="006F371C">
      <w:pPr>
        <w:spacing w:line="360" w:lineRule="auto"/>
      </w:pPr>
    </w:p>
    <w:p w14:paraId="38254564" w14:textId="2FC470EA" w:rsidR="006F371C" w:rsidRDefault="003C3B5E">
      <w:pPr>
        <w:spacing w:line="360" w:lineRule="auto"/>
      </w:pPr>
      <w:r>
        <w:rPr>
          <w:i/>
        </w:rPr>
        <w:t xml:space="preserve">YAP1 pathway. </w:t>
      </w:r>
      <w:r>
        <w:t xml:space="preserve">Recent evidence suggests a critical regulatory role of the Hippo pathway in the RA pathogenesis. As one of the key components, YAP promotes the localization of SMAD3 in RA fibroblast-like </w:t>
      </w:r>
      <w:proofErr w:type="spellStart"/>
      <w:r>
        <w:t>synoviocytes</w:t>
      </w:r>
      <w:proofErr w:type="spellEnd"/>
      <w:r>
        <w:t xml:space="preserve"> and enhances aggressiveness</w:t>
      </w:r>
      <w:r w:rsidR="00C32D85">
        <w:fldChar w:fldCharType="begin"/>
      </w:r>
      <w:r w:rsidR="003B593D">
        <w:instrText xml:space="preserve"> ADDIN ZOTERO_ITEM CSL_CITATION {"citationID":"jklCZYBt","properties":{"formattedCitation":"\\super 47\\nosupersub{}","plainCitation":"47","noteIndex":0},"citationItems":[{"id":57,"uris":["http://zotero.org/users/local/JZClHNIm/items/TAA5V6MR","http://zotero.org/users/16227889/items/TAA5V6MR"],"itemData":{"id":57,"type":"article-journal","abstract":"OBJECTIVE: We aimed to understand the role of the tyrosine phosphatase PTPN14-which in cancer cells modulates the Hippo pathway by retaining YAP in the cytosol-in fibroblast-like synoviocytes (FLS) from patients with rheumatoid arthritis (RA). METHODS: Gene/protein expression levels were measured by quantitative PCR and/or Western blotting. Gene knockdown in RA FLS was achieved using antisense oligonucleotides. The interaction between PTPN14 and YAP was assessed by immunoprecipitation. The cellular localisation of YAP and SMAD3 was examined via immunofluorescence. SMAD reporter studies were carried out in HEK293T cells. The RA FLS/cartilage coimplantation and passive K/BxN models were used to examine the role of YAP in arthritis. RESULTS: RA FLS displayed overexpression of PTPN14 when compared with FLS from patients with osteoarthritis (OA). PTPN14 knockdown in RA FLS impaired TGFβ-dependent expression of MMP13 and potentiation of TNF signalling. In RA FLS, PTPN14 formed a complex with YAP. Expression of PTPN14 or nuclear YAP-but not of a non-YAP-interacting PTPN14 mutant-enhanced SMAD reporter activity. YAP promoted TGFβ-dependent SMAD3 nuclear localisation in RA FLS. Differences in epigenetic marks within Hippo pathway genes, including YAP, were found between RA FLS and OA FLS. Inhibition of YAP reduced RA FLS pathogenic behaviour and ameliorated arthritis severity. CONCLUSION: In RA FLS, PTPN14 and YAP promote nuclear localisation of SMAD3. YAP enhances a range of RA FLS pathogenic behaviours which, together with epigenetic evidence, points to the Hippo pathway as an important regulator of RA FLS behaviour.","container-title":"Ann. Rheum. Dis.","issue":"5","language":"en","page":"600–609","title":"PTPN14 phosphatase and YAP promote TGFβ signalling in rheumatoid synoviocytes","volume":"78","author":[{"family":"Bottini","given":"Angel"},{"family":"Wu","given":"Dennis J"},{"family":"Ai","given":"Rizi"},{"family":"Le Roux","given":"Michelle"},{"family":"Bartok","given":"Beatrix"},{"family":"Bombardieri","given":"Michele"},{"family":"Doody","given":"Karen M"},{"family":"Zhang","given":"Vida"},{"family":"Sacchetti","given":"Cristiano"},{"family":"Zoccheddu","given":"Martina"},{"family":"Lonic","given":"Ana"},{"family":"Li","given":"Xiaochun"},{"family":"Boyle","given":"David L"},{"family":"Hammaker","given":"Deepa"},{"family":"Meng","given":"Tzu-Ching"},{"family":"Liu","given":"Lin"},{"family":"Corr","given":"Maripat"},{"family":"Stanford","given":"Stephanie M"},{"family":"Lewis","given":"Myles"},{"family":"Wang","given":"Wei"},{"family":"Firestein","given":"Gary S"},{"family":"Khew-Goodall","given":"Yeesim"},{"family":"Pitzalis","given":"Costantino"},{"family":"Bottini","given":"Nunzio"}],"issued":{"date-parts":[["2019",5]]}}}],"schema":"https://github.com/citation-style-language/schema/raw/master/csl-citation.json"} </w:instrText>
      </w:r>
      <w:r w:rsidR="00C32D85">
        <w:fldChar w:fldCharType="separate"/>
      </w:r>
      <w:r w:rsidR="00C32D85" w:rsidRPr="003E257F">
        <w:rPr>
          <w:vertAlign w:val="superscript"/>
        </w:rPr>
        <w:t>47</w:t>
      </w:r>
      <w:r w:rsidR="00C32D85">
        <w:fldChar w:fldCharType="end"/>
      </w:r>
      <w:r>
        <w:t>. Unlike RUNX2 and NOTCH3 pathways, YAP1 pathway did not share any TFs with other signature pathways (</w:t>
      </w:r>
      <w:r>
        <w:rPr>
          <w:b/>
        </w:rPr>
        <w:t>Supplementary Fig. S3D</w:t>
      </w:r>
      <w:r>
        <w:t xml:space="preserve">). Multiple TEAD family members were also identified as important in the YAP1/TAZ pathway by binding and promoting gene expression. Previous studies indicate that inhibiting YAP-TEAD interaction reduces RA </w:t>
      </w:r>
      <w:proofErr w:type="spellStart"/>
      <w:r>
        <w:t>synoviocytes</w:t>
      </w:r>
      <w:proofErr w:type="spellEnd"/>
      <w:r>
        <w:t xml:space="preserve"> invasion</w:t>
      </w:r>
      <w:r w:rsidR="00C32D85">
        <w:fldChar w:fldCharType="begin"/>
      </w:r>
      <w:r w:rsidR="003B593D">
        <w:instrText xml:space="preserve"> ADDIN ZOTERO_ITEM CSL_CITATION {"citationID":"P1UZG6xi","properties":{"formattedCitation":"\\super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C32D85">
        <w:fldChar w:fldCharType="separate"/>
      </w:r>
      <w:r w:rsidR="00D17F1E" w:rsidRPr="003E257F">
        <w:rPr>
          <w:vertAlign w:val="superscript"/>
        </w:rPr>
        <w:t>20</w:t>
      </w:r>
      <w:r w:rsidR="00C32D85">
        <w:fldChar w:fldCharType="end"/>
      </w:r>
      <w:r>
        <w:t>.</w:t>
      </w:r>
    </w:p>
    <w:p w14:paraId="08E3DFC1" w14:textId="77777777" w:rsidR="006F371C" w:rsidRDefault="006F371C">
      <w:pPr>
        <w:spacing w:line="360" w:lineRule="auto"/>
        <w:rPr>
          <w:i/>
        </w:rPr>
      </w:pPr>
    </w:p>
    <w:p w14:paraId="290B9B19" w14:textId="6AD8CDBB" w:rsidR="006F371C" w:rsidRDefault="003C3B5E">
      <w:pPr>
        <w:spacing w:line="360" w:lineRule="auto"/>
      </w:pPr>
      <w:r>
        <w:rPr>
          <w:i/>
        </w:rPr>
        <w:t>β-catenin pathway</w:t>
      </w:r>
      <w:r>
        <w:t>. Although only a few TFs were enriched in β-catenin pathways, many of the TFs including DLX3</w:t>
      </w:r>
      <w:r w:rsidR="00622E9E">
        <w:t xml:space="preserve">, </w:t>
      </w:r>
      <w:r w:rsidR="0019095E">
        <w:t>MEF2B</w:t>
      </w:r>
      <w:r>
        <w:t xml:space="preserve">, </w:t>
      </w:r>
      <w:r w:rsidR="007E5036">
        <w:t>POU</w:t>
      </w:r>
      <w:r w:rsidR="00622E9E">
        <w:t>3</w:t>
      </w:r>
      <w:r w:rsidR="007E5036">
        <w:t>F</w:t>
      </w:r>
      <w:r w:rsidR="00622E9E">
        <w:t>1</w:t>
      </w:r>
      <w:r>
        <w:t xml:space="preserve">, </w:t>
      </w:r>
      <w:r w:rsidR="007E5036">
        <w:t>RAX2</w:t>
      </w:r>
      <w:r>
        <w:t xml:space="preserve">, </w:t>
      </w:r>
      <w:r w:rsidR="007E5036">
        <w:t xml:space="preserve">TLX2 </w:t>
      </w:r>
      <w:r>
        <w:t xml:space="preserve">from different families had </w:t>
      </w:r>
      <w:proofErr w:type="spellStart"/>
      <w:r>
        <w:t>regulatees</w:t>
      </w:r>
      <w:proofErr w:type="spellEnd"/>
      <w:r>
        <w:t xml:space="preserve">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1A5976F9"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r w:rsidR="00EB0147">
        <w:rPr>
          <w:b/>
        </w:rPr>
        <w:t>S</w:t>
      </w:r>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r w:rsidR="000A269E">
        <w:t>late-stage</w:t>
      </w:r>
      <w:r>
        <w:t xml:space="preserve"> pancreatic bud precursor cells pathway.</w:t>
      </w:r>
    </w:p>
    <w:p w14:paraId="07130C47" w14:textId="77777777" w:rsidR="006F371C" w:rsidRDefault="006F371C">
      <w:pPr>
        <w:spacing w:line="360" w:lineRule="auto"/>
      </w:pPr>
    </w:p>
    <w:p w14:paraId="7A383C26" w14:textId="10F07C0E" w:rsidR="006F371C" w:rsidRDefault="003C3B5E">
      <w:pPr>
        <w:spacing w:line="360" w:lineRule="auto"/>
      </w:pPr>
      <w:r>
        <w:t>G4 is significantly enriched in the CON cohort (32% higher in CON, p-value &lt; 0.0001; Chi-squared test) (</w:t>
      </w:r>
      <w:r>
        <w:rPr>
          <w:b/>
        </w:rPr>
        <w:t>Fig. 2C</w:t>
      </w:r>
      <w:r>
        <w:t xml:space="preserve">). β-catenin, </w:t>
      </w:r>
      <w:proofErr w:type="spellStart"/>
      <w:r>
        <w:t>Wnt</w:t>
      </w:r>
      <w:proofErr w:type="spellEnd"/>
      <w:r>
        <w: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w:t>
      </w:r>
      <w:proofErr w:type="spellStart"/>
      <w:r>
        <w:t>catenin:TCF</w:t>
      </w:r>
      <w:proofErr w:type="spellEnd"/>
      <w:r>
        <w:t xml:space="preserve"> transactivating complex while latter was associated with the deactivation of the β-catenin transactivating complex. This is consistent with the observations that </w:t>
      </w:r>
      <w:proofErr w:type="spellStart"/>
      <w:r>
        <w:t>Wnt</w:t>
      </w:r>
      <w:proofErr w:type="spellEnd"/>
      <w:r>
        <w:t>/β-catenin signaling can exert either anti-inflammatory and proinflammatory functions depending on the context</w:t>
      </w:r>
      <w:r w:rsidR="00FB51B7">
        <w:fldChar w:fldCharType="begin"/>
      </w:r>
      <w:r w:rsidR="003B593D">
        <w:instrText xml:space="preserve"> ADDIN ZOTERO_ITEM CSL_CITATION {"citationID":"K6defiKk","properties":{"formattedCitation":"\\super 48\\nosupersub{}","plainCitation":"48","noteIndex":0},"citationItems":[{"id":51,"uris":["http://zotero.org/users/local/JZClHNIm/items/QEX4PW6P","http://zotero.org/users/16227889/items/QEX4PW6P"],"itemData":{"id":51,"type":"article-journal","abstract":"Besides its important role in embryonic development and homeostatic self-renewal in adult tissues, Wnt/β-catenin signaling exerts both anti-inflammatory and proinflammatory functions. This is, at least partially, due to either repressing or enhancing ...","container-title":"Front. Immunol.","language":"en","note":"publisher: Frontiers Media SA","page":"221254","title":"Crosstalk between Wnt/β-Catenin and NF-κB Signaling Pathway during Inflammation","volume":"7","author":[{"family":"Ma","given":"Bin"},{"family":"Hottiger","given":"Michael O"}],"issued":{"date-parts":[["2016"]]}}}],"schema":"https://github.com/citation-style-language/schema/raw/master/csl-citation.json"} </w:instrText>
      </w:r>
      <w:r w:rsidR="00FB51B7">
        <w:fldChar w:fldCharType="separate"/>
      </w:r>
      <w:r w:rsidR="00FB51B7" w:rsidRPr="003E257F">
        <w:rPr>
          <w:vertAlign w:val="superscript"/>
        </w:rPr>
        <w:t>48</w:t>
      </w:r>
      <w:r w:rsidR="00FB51B7">
        <w:fldChar w:fldCharType="end"/>
      </w:r>
      <w:r>
        <w:t>. Similarly, RUNX3, which is also a pathway associated with CON, is chondroprotective in preclinical models of arthritis</w:t>
      </w:r>
      <w:r w:rsidR="00FB51B7">
        <w:fldChar w:fldCharType="begin"/>
      </w:r>
      <w:r w:rsidR="003B593D">
        <w:instrText xml:space="preserve"> ADDIN ZOTERO_ITEM CSL_CITATION {"citationID":"GWeUYvRY","properties":{"formattedCitation":"\\super 49\\nosupersub{}","plainCitation":"49","noteIndex":0},"citationItems":[{"id":47,"uris":["http://zotero.org/users/local/JZClHNIm/items/BK47AF9T","http://zotero.org/users/16227889/items/BK47AF9T"],"itemData":{"id":47,"type":"article-journal","abstract":"The Runt-related transcription factor (Runx) family plays various roles in the homeostasis of cartilage. Here, we examined the role of Runx2 and Runx3 for osteoarthritis development in vivo and in vitro. Runx3-knockout mice exhibited accelerated osteoarthritis following surgical induction, accompanied by decreased expression of lubricin and aggrecan. Meanwhile, Runx2 conditional knockout mice showed biphasic phenotypes: heterozygous knockout inhibited osteoarthritis and decreased matrix metallopeptidase 13 (Mmp13) expression, while homozygous knockout of Runx2 accelerated osteoarthritis and reduced type II collagen (Col2a1) expression. Comprehensive transcriptional analyses revealed lubricin and aggrecan as transcriptional target genes of Runx3, and indicated that Runx2 sustained Col2a1 expression through an intron 6 enhancer when Sox9 was decreased. Intra-articular administration of Runx3 adenovirus ameliorated development of surgically induced osteoarthritis. Runx3 protects adult articular cartilage through extracellular matrix protein production under normal conditions, while Runx2 exerts both catabolic and anabolic effects under the inflammatory condition. Possible distinct contributions of Runx 2 and Runx3 in osteoarthritis have not been clarified. Nagata et al. show that Runx3 protects adult articular cartilage by extracellular matrix protein production in normal conditions, while Runx2 exerts both catabolic and anabolic effects during inflammation.","container-title":"Nat. Commun.","issue":"1","language":"en","note":"publisher: Nature Publishing Group","page":"6187","title":"Runx2 and Runx3 differentially regulate articular chondrocytes during surgically induced osteoarthritis development","volume":"13","author":[{"family":"Nagata","given":"Kosei"},{"family":"Hojo","given":"Hironori"},{"family":"Chang","given":"Song Ho"},{"family":"Okada","given":"Hiroyuki"},{"family":"Yano","given":"Fumiko"},{"family":"Chijimatsu","given":"Ryota"},{"family":"Omata","given":"Yasunori"},{"family":"Mori","given":"Daisuke"},{"family":"Makii","given":"Yuma"},{"family":"Kawata","given":"Manabu"},{"family":"Kaneko","given":"Taizo"},{"family":"Iwanaga","given":"Yasuhide"},{"family":"Nakamoto","given":"Hideki"},{"family":"Maenohara","given":"Yuji"},{"family":"Tachibana","given":"Naohiro"},{"family":"Ishikura","given":"Hisatoshi"},{"family":"Higuchi","given":"Junya"},{"family":"Taniguchi","given":"Yuki"},{"family":"Ohba","given":"Shinsuke"},{"family":"Chung","given":"Ung-Il"},{"family":"Tanaka","given":"Sakae"},{"family":"Saito","given":"Taku"}],"issued":{"date-parts":[["2022",10]]}}}],"schema":"https://github.com/citation-style-language/schema/raw/master/csl-citation.json"} </w:instrText>
      </w:r>
      <w:r w:rsidR="00FB51B7">
        <w:fldChar w:fldCharType="separate"/>
      </w:r>
      <w:r w:rsidR="00FB51B7" w:rsidRPr="003E257F">
        <w:rPr>
          <w:vertAlign w:val="superscript"/>
        </w:rPr>
        <w:t>49</w:t>
      </w:r>
      <w:r w:rsidR="00FB51B7">
        <w:fldChar w:fldCharType="end"/>
      </w:r>
      <w:r>
        <w:t xml:space="preserve">. </w:t>
      </w:r>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4"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76"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80"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81" w:author="Firestein, Gary" w:date="2024-12-26T09:54:00Z" w:initials="GF">
    <w:p w14:paraId="174695F5" w14:textId="77777777" w:rsidR="00430320" w:rsidRDefault="00430320" w:rsidP="00430320">
      <w:r>
        <w:rPr>
          <w:rStyle w:val="CommentReference"/>
        </w:rPr>
        <w:annotationRef/>
      </w:r>
      <w:r>
        <w:rPr>
          <w:color w:val="000000"/>
          <w:sz w:val="20"/>
          <w:szCs w:val="20"/>
        </w:rPr>
        <w:t>This is where a discussion of AMP might help.</w:t>
      </w:r>
    </w:p>
  </w:comment>
  <w:comment w:id="82" w:author="Liu, Cong" w:date="2025-01-07T09:43:00Z" w:initials="CL">
    <w:p w14:paraId="585399B9" w14:textId="77777777" w:rsidR="00E76B9A" w:rsidRDefault="00E76B9A" w:rsidP="00E76B9A">
      <w:r>
        <w:rPr>
          <w:rStyle w:val="CommentReference"/>
        </w:rPr>
        <w:annotationRef/>
      </w:r>
      <w:hyperlink r:id="rId2" w:history="1">
        <w:r w:rsidRPr="00B73FE9">
          <w:rPr>
            <w:rStyle w:val="Hyperlink"/>
            <w:sz w:val="20"/>
            <w:szCs w:val="20"/>
          </w:rPr>
          <w:t>https://pubmed.ncbi.nlm.nih.gov/38821936/</w:t>
        </w:r>
      </w:hyperlink>
    </w:p>
    <w:p w14:paraId="4332BDC3" w14:textId="77777777" w:rsidR="00E76B9A" w:rsidRDefault="00E76B9A" w:rsidP="00E76B9A">
      <w:hyperlink r:id="rId3" w:history="1">
        <w:r w:rsidRPr="00B73FE9">
          <w:rPr>
            <w:rStyle w:val="Hyperlink"/>
            <w:sz w:val="20"/>
            <w:szCs w:val="20"/>
          </w:rPr>
          <w:t>https://www.nature.com/articles/s41586-023-06708-y</w:t>
        </w:r>
      </w:hyperlink>
      <w:r>
        <w:rPr>
          <w:sz w:val="20"/>
          <w:szCs w:val="20"/>
        </w:rPr>
        <w:t xml:space="preserve">  </w:t>
      </w:r>
    </w:p>
  </w:comment>
  <w:comment w:id="83" w:author="Firestein, Gary" w:date="2025-01-08T13:20:00Z" w:initials="GF">
    <w:p w14:paraId="52F679E6" w14:textId="77777777" w:rsidR="00D70410" w:rsidRDefault="00D70410" w:rsidP="00D70410">
      <w:r>
        <w:rPr>
          <w:rStyle w:val="CommentReference"/>
        </w:rPr>
        <w:annotationRef/>
      </w:r>
      <w:r>
        <w:rPr>
          <w:color w:val="000000"/>
          <w:sz w:val="20"/>
          <w:szCs w:val="20"/>
        </w:rPr>
        <w:t>https://pubmed.ncbi.nlm.nih.gov/7488278/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8F4962" w15:done="1"/>
  <w15:commentEx w15:paraId="2EB08D25" w15:done="1"/>
  <w15:commentEx w15:paraId="60071F22" w15:done="1"/>
  <w15:commentEx w15:paraId="174695F5" w15:done="1"/>
  <w15:commentEx w15:paraId="4332BDC3" w15:done="1"/>
  <w15:commentEx w15:paraId="52F679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549F253F" w16cex:dateUtc="2024-12-26T17:54:00Z"/>
  <w16cex:commentExtensible w16cex:durableId="636F629D" w16cex:dateUtc="2025-01-07T17:43:00Z"/>
  <w16cex:commentExtensible w16cex:durableId="2D96D13C" w16cex:dateUtc="2025-01-08T2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8F4962" w16cid:durableId="0344D88A"/>
  <w16cid:commentId w16cid:paraId="2EB08D25" w16cid:durableId="34B17EF1"/>
  <w16cid:commentId w16cid:paraId="60071F22" w16cid:durableId="5E1759C5"/>
  <w16cid:commentId w16cid:paraId="174695F5" w16cid:durableId="549F253F"/>
  <w16cid:commentId w16cid:paraId="4332BDC3" w16cid:durableId="636F629D"/>
  <w16cid:commentId w16cid:paraId="52F679E6" w16cid:durableId="2D96D1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DAC967" w14:textId="77777777" w:rsidR="00E65220" w:rsidRDefault="00E65220" w:rsidP="005A51A8">
      <w:r>
        <w:separator/>
      </w:r>
    </w:p>
  </w:endnote>
  <w:endnote w:type="continuationSeparator" w:id="0">
    <w:p w14:paraId="5518035F" w14:textId="77777777" w:rsidR="00E65220" w:rsidRDefault="00E65220"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embedRegular r:id="rId1" w:fontKey="{5CD6F21D-B2FF-EC46-A0D6-CB6F29417564}"/>
    <w:embedBold r:id="rId2" w:fontKey="{32991653-73F1-0F4E-9E7B-D87A3B1CCC61}"/>
    <w:embedItalic r:id="rId3" w:fontKey="{911E2D08-6483-7B44-93D2-0A0E64C10A32}"/>
  </w:font>
  <w:font w:name="SimSun">
    <w:altName w:val="宋体"/>
    <w:panose1 w:val="02010600030101010101"/>
    <w:charset w:val="86"/>
    <w:family w:val="auto"/>
    <w:pitch w:val="variable"/>
    <w:sig w:usb0="00000203" w:usb1="288F0000" w:usb2="00000016" w:usb3="00000000" w:csb0="00040001" w:csb1="00000000"/>
    <w:embedRegular r:id="rId4" w:subsetted="1" w:fontKey="{9156555C-2CD0-EC4F-8BB5-08299F2BF7D2}"/>
  </w:font>
  <w:font w:name="Times New Roman">
    <w:panose1 w:val="02020603050405020304"/>
    <w:charset w:val="00"/>
    <w:family w:val="roman"/>
    <w:pitch w:val="variable"/>
    <w:sig w:usb0="E0002EFF" w:usb1="C000785B" w:usb2="00000009" w:usb3="00000000" w:csb0="000001FF" w:csb1="00000000"/>
    <w:embedRegular r:id="rId5" w:fontKey="{5497EBFC-84E6-E342-89BB-A0A4C54D44AE}"/>
    <w:embedBold r:id="rId6" w:fontKey="{814ED255-51E5-F54D-8F74-4B0FCCA1A83E}"/>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8" w:subsetted="1" w:fontKey="{52A19B43-C539-604D-B1E7-F3564D137BF2}"/>
  </w:font>
  <w:font w:name="Cambria Math">
    <w:panose1 w:val="02040503050406030204"/>
    <w:charset w:val="00"/>
    <w:family w:val="roman"/>
    <w:pitch w:val="variable"/>
    <w:sig w:usb0="E00002FF" w:usb1="420024FF" w:usb2="00000000" w:usb3="00000000" w:csb0="0000019F" w:csb1="00000000"/>
    <w:embedRegular r:id="rId9" w:fontKey="{99CAE4D1-D0F9-F045-90E5-F67BA9F8E58C}"/>
    <w:embedItalic r:id="rId10" w:fontKey="{ADB15B92-1048-794A-BCD8-D95FA6B68A09}"/>
  </w:font>
  <w:font w:name="Calibri">
    <w:panose1 w:val="020F0502020204030204"/>
    <w:charset w:val="00"/>
    <w:family w:val="swiss"/>
    <w:pitch w:val="variable"/>
    <w:sig w:usb0="E4002EFF" w:usb1="C200247B" w:usb2="00000009" w:usb3="00000000" w:csb0="000001FF" w:csb1="00000000"/>
    <w:embedRegular r:id="rId11" w:fontKey="{81102AE0-7E8B-A945-AD43-FC40237342BB}"/>
  </w:font>
  <w:font w:name="Cambria">
    <w:panose1 w:val="02040503050406030204"/>
    <w:charset w:val="00"/>
    <w:family w:val="roman"/>
    <w:pitch w:val="variable"/>
    <w:sig w:usb0="E00006FF" w:usb1="420024FF" w:usb2="02000000" w:usb3="00000000" w:csb0="0000019F" w:csb1="00000000"/>
    <w:embedRegular r:id="rId12" w:fontKey="{D6B8EB66-DDA2-004C-ABA2-672BAB602B4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AA8D70" w14:textId="77777777" w:rsidR="00E65220" w:rsidRDefault="00E65220" w:rsidP="005A51A8">
      <w:r>
        <w:separator/>
      </w:r>
    </w:p>
  </w:footnote>
  <w:footnote w:type="continuationSeparator" w:id="0">
    <w:p w14:paraId="4D9F13F4" w14:textId="77777777" w:rsidR="00E65220" w:rsidRDefault="00E65220"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u, Cong">
    <w15:presenceInfo w15:providerId="AD" w15:userId="S::col003@UCSD.EDU::47949ca3-57e3-4a15-9579-7de54bbb575d"/>
  </w15:person>
  <w15:person w15:author="Firestein, Gary">
    <w15:presenceInfo w15:providerId="AD" w15:userId="S::gfirestein@health.ucsd.edu::707580ad-ddea-4002-a1fd-fd2eaeb27d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38DD"/>
    <w:rsid w:val="00004982"/>
    <w:rsid w:val="00005881"/>
    <w:rsid w:val="0000690F"/>
    <w:rsid w:val="0001438D"/>
    <w:rsid w:val="000164EF"/>
    <w:rsid w:val="00023617"/>
    <w:rsid w:val="00023C9A"/>
    <w:rsid w:val="00033807"/>
    <w:rsid w:val="00037FBA"/>
    <w:rsid w:val="000514D7"/>
    <w:rsid w:val="00052455"/>
    <w:rsid w:val="00056ABD"/>
    <w:rsid w:val="00056C8F"/>
    <w:rsid w:val="000600F6"/>
    <w:rsid w:val="000669AE"/>
    <w:rsid w:val="0007077C"/>
    <w:rsid w:val="0007232A"/>
    <w:rsid w:val="00083675"/>
    <w:rsid w:val="00086BD3"/>
    <w:rsid w:val="00086BF0"/>
    <w:rsid w:val="0009345C"/>
    <w:rsid w:val="00095304"/>
    <w:rsid w:val="0009542E"/>
    <w:rsid w:val="000A269E"/>
    <w:rsid w:val="000A2A29"/>
    <w:rsid w:val="000A53B9"/>
    <w:rsid w:val="000B3D7A"/>
    <w:rsid w:val="000B54A7"/>
    <w:rsid w:val="000B62C7"/>
    <w:rsid w:val="000B6F3C"/>
    <w:rsid w:val="000C0811"/>
    <w:rsid w:val="000D72BA"/>
    <w:rsid w:val="000E06FA"/>
    <w:rsid w:val="000E45FD"/>
    <w:rsid w:val="000E4C99"/>
    <w:rsid w:val="000E6ACF"/>
    <w:rsid w:val="000F696E"/>
    <w:rsid w:val="000F786E"/>
    <w:rsid w:val="001069F7"/>
    <w:rsid w:val="00110C19"/>
    <w:rsid w:val="001160A5"/>
    <w:rsid w:val="00121988"/>
    <w:rsid w:val="00123658"/>
    <w:rsid w:val="00123F6E"/>
    <w:rsid w:val="00123FF4"/>
    <w:rsid w:val="0012644F"/>
    <w:rsid w:val="00127426"/>
    <w:rsid w:val="001311CD"/>
    <w:rsid w:val="001551DD"/>
    <w:rsid w:val="0015538C"/>
    <w:rsid w:val="00156C87"/>
    <w:rsid w:val="00161BD0"/>
    <w:rsid w:val="001620CE"/>
    <w:rsid w:val="00163669"/>
    <w:rsid w:val="00164243"/>
    <w:rsid w:val="00164603"/>
    <w:rsid w:val="00166BD0"/>
    <w:rsid w:val="0017077F"/>
    <w:rsid w:val="0017177C"/>
    <w:rsid w:val="00172542"/>
    <w:rsid w:val="001756A2"/>
    <w:rsid w:val="001844BA"/>
    <w:rsid w:val="001849D4"/>
    <w:rsid w:val="0019095E"/>
    <w:rsid w:val="00192ABB"/>
    <w:rsid w:val="001935A7"/>
    <w:rsid w:val="001961CD"/>
    <w:rsid w:val="00197BD2"/>
    <w:rsid w:val="001A1344"/>
    <w:rsid w:val="001A482D"/>
    <w:rsid w:val="001A5A76"/>
    <w:rsid w:val="001A6540"/>
    <w:rsid w:val="001B32D9"/>
    <w:rsid w:val="001B37C4"/>
    <w:rsid w:val="001B6A0B"/>
    <w:rsid w:val="001C0716"/>
    <w:rsid w:val="001C1C96"/>
    <w:rsid w:val="001C401D"/>
    <w:rsid w:val="001C451F"/>
    <w:rsid w:val="001D3C46"/>
    <w:rsid w:val="001D4CA1"/>
    <w:rsid w:val="001E2EB7"/>
    <w:rsid w:val="001E518D"/>
    <w:rsid w:val="001E5474"/>
    <w:rsid w:val="001E580D"/>
    <w:rsid w:val="001F0ACE"/>
    <w:rsid w:val="00202893"/>
    <w:rsid w:val="00206B57"/>
    <w:rsid w:val="00211769"/>
    <w:rsid w:val="002137C1"/>
    <w:rsid w:val="00215705"/>
    <w:rsid w:val="00216823"/>
    <w:rsid w:val="00220300"/>
    <w:rsid w:val="002229C0"/>
    <w:rsid w:val="00225ADD"/>
    <w:rsid w:val="00230D68"/>
    <w:rsid w:val="00231B3C"/>
    <w:rsid w:val="0023518D"/>
    <w:rsid w:val="00236B46"/>
    <w:rsid w:val="0024343B"/>
    <w:rsid w:val="00246D06"/>
    <w:rsid w:val="0025662A"/>
    <w:rsid w:val="00256718"/>
    <w:rsid w:val="00262DB8"/>
    <w:rsid w:val="00270B93"/>
    <w:rsid w:val="002716A1"/>
    <w:rsid w:val="00276D93"/>
    <w:rsid w:val="00287E31"/>
    <w:rsid w:val="00293382"/>
    <w:rsid w:val="002B4E90"/>
    <w:rsid w:val="002B7C8B"/>
    <w:rsid w:val="002C0F20"/>
    <w:rsid w:val="002C4F8D"/>
    <w:rsid w:val="002D18D0"/>
    <w:rsid w:val="002D1C00"/>
    <w:rsid w:val="002D30D1"/>
    <w:rsid w:val="002D5FDE"/>
    <w:rsid w:val="002D77B8"/>
    <w:rsid w:val="002E0D02"/>
    <w:rsid w:val="002E4C95"/>
    <w:rsid w:val="002F28AD"/>
    <w:rsid w:val="00300096"/>
    <w:rsid w:val="00303F6C"/>
    <w:rsid w:val="0030526A"/>
    <w:rsid w:val="00314864"/>
    <w:rsid w:val="00335E7E"/>
    <w:rsid w:val="00336C3E"/>
    <w:rsid w:val="0034274A"/>
    <w:rsid w:val="00342C49"/>
    <w:rsid w:val="003431EB"/>
    <w:rsid w:val="00352EDD"/>
    <w:rsid w:val="00353E1C"/>
    <w:rsid w:val="00353EF8"/>
    <w:rsid w:val="00357C3A"/>
    <w:rsid w:val="00360AC8"/>
    <w:rsid w:val="003619EB"/>
    <w:rsid w:val="00361B0D"/>
    <w:rsid w:val="0038116C"/>
    <w:rsid w:val="003874E7"/>
    <w:rsid w:val="00391188"/>
    <w:rsid w:val="0039223E"/>
    <w:rsid w:val="00392AC8"/>
    <w:rsid w:val="00394320"/>
    <w:rsid w:val="00394ABE"/>
    <w:rsid w:val="003A17FE"/>
    <w:rsid w:val="003A3AF8"/>
    <w:rsid w:val="003A778D"/>
    <w:rsid w:val="003B1085"/>
    <w:rsid w:val="003B593D"/>
    <w:rsid w:val="003B69B6"/>
    <w:rsid w:val="003C1040"/>
    <w:rsid w:val="003C2C79"/>
    <w:rsid w:val="003C3083"/>
    <w:rsid w:val="003C3B5E"/>
    <w:rsid w:val="003C4A10"/>
    <w:rsid w:val="003D4EE9"/>
    <w:rsid w:val="003D6F6B"/>
    <w:rsid w:val="003D70CC"/>
    <w:rsid w:val="003E0039"/>
    <w:rsid w:val="003E1D94"/>
    <w:rsid w:val="003E257F"/>
    <w:rsid w:val="003E28E9"/>
    <w:rsid w:val="003E6E6A"/>
    <w:rsid w:val="003F09FB"/>
    <w:rsid w:val="003F5B5F"/>
    <w:rsid w:val="003F610E"/>
    <w:rsid w:val="003F6700"/>
    <w:rsid w:val="0040609E"/>
    <w:rsid w:val="004112E3"/>
    <w:rsid w:val="00413688"/>
    <w:rsid w:val="00414B33"/>
    <w:rsid w:val="00430320"/>
    <w:rsid w:val="00431887"/>
    <w:rsid w:val="004565A3"/>
    <w:rsid w:val="004569C3"/>
    <w:rsid w:val="00463C35"/>
    <w:rsid w:val="004651A0"/>
    <w:rsid w:val="00465BFF"/>
    <w:rsid w:val="004703C5"/>
    <w:rsid w:val="0047793C"/>
    <w:rsid w:val="0048179E"/>
    <w:rsid w:val="004938C9"/>
    <w:rsid w:val="00494E06"/>
    <w:rsid w:val="00497B3F"/>
    <w:rsid w:val="004A2981"/>
    <w:rsid w:val="004A5360"/>
    <w:rsid w:val="004B5833"/>
    <w:rsid w:val="004C19B7"/>
    <w:rsid w:val="004C7FEA"/>
    <w:rsid w:val="004D1999"/>
    <w:rsid w:val="004D2899"/>
    <w:rsid w:val="004D6536"/>
    <w:rsid w:val="004E3172"/>
    <w:rsid w:val="004E33C4"/>
    <w:rsid w:val="004E4798"/>
    <w:rsid w:val="004F550E"/>
    <w:rsid w:val="004F60B5"/>
    <w:rsid w:val="004F643B"/>
    <w:rsid w:val="005017CC"/>
    <w:rsid w:val="00501E09"/>
    <w:rsid w:val="00503BA7"/>
    <w:rsid w:val="00504AC3"/>
    <w:rsid w:val="00513CB4"/>
    <w:rsid w:val="00516CEF"/>
    <w:rsid w:val="005342D2"/>
    <w:rsid w:val="0053535B"/>
    <w:rsid w:val="0054024E"/>
    <w:rsid w:val="00541276"/>
    <w:rsid w:val="005415A3"/>
    <w:rsid w:val="00541B09"/>
    <w:rsid w:val="0054566D"/>
    <w:rsid w:val="00547279"/>
    <w:rsid w:val="00547881"/>
    <w:rsid w:val="00547D65"/>
    <w:rsid w:val="0055182D"/>
    <w:rsid w:val="00556048"/>
    <w:rsid w:val="0056048E"/>
    <w:rsid w:val="005629AA"/>
    <w:rsid w:val="005759AC"/>
    <w:rsid w:val="00576C26"/>
    <w:rsid w:val="005857EC"/>
    <w:rsid w:val="00592B79"/>
    <w:rsid w:val="005A3B66"/>
    <w:rsid w:val="005A51A8"/>
    <w:rsid w:val="005B14F4"/>
    <w:rsid w:val="005B6382"/>
    <w:rsid w:val="005D2D15"/>
    <w:rsid w:val="005E0738"/>
    <w:rsid w:val="005F077D"/>
    <w:rsid w:val="00603E6A"/>
    <w:rsid w:val="00606F04"/>
    <w:rsid w:val="00610A8F"/>
    <w:rsid w:val="00622E9E"/>
    <w:rsid w:val="00625BB0"/>
    <w:rsid w:val="00627B09"/>
    <w:rsid w:val="00635001"/>
    <w:rsid w:val="0063653F"/>
    <w:rsid w:val="00636CB1"/>
    <w:rsid w:val="00637755"/>
    <w:rsid w:val="0065755E"/>
    <w:rsid w:val="00662018"/>
    <w:rsid w:val="00663585"/>
    <w:rsid w:val="006637C1"/>
    <w:rsid w:val="006647A1"/>
    <w:rsid w:val="00667487"/>
    <w:rsid w:val="00672015"/>
    <w:rsid w:val="00672E2F"/>
    <w:rsid w:val="00674534"/>
    <w:rsid w:val="0067693C"/>
    <w:rsid w:val="00676C7B"/>
    <w:rsid w:val="00684BAF"/>
    <w:rsid w:val="00693AB0"/>
    <w:rsid w:val="00697D48"/>
    <w:rsid w:val="006A5F0F"/>
    <w:rsid w:val="006A796D"/>
    <w:rsid w:val="006B2FCA"/>
    <w:rsid w:val="006B60DE"/>
    <w:rsid w:val="006C6707"/>
    <w:rsid w:val="006C68C6"/>
    <w:rsid w:val="006C6F90"/>
    <w:rsid w:val="006E1706"/>
    <w:rsid w:val="006E2922"/>
    <w:rsid w:val="006E64C3"/>
    <w:rsid w:val="006F371C"/>
    <w:rsid w:val="006F590C"/>
    <w:rsid w:val="007016F7"/>
    <w:rsid w:val="007069CF"/>
    <w:rsid w:val="00720032"/>
    <w:rsid w:val="0072089A"/>
    <w:rsid w:val="00721125"/>
    <w:rsid w:val="007263FD"/>
    <w:rsid w:val="0073177A"/>
    <w:rsid w:val="00733F1E"/>
    <w:rsid w:val="007460FF"/>
    <w:rsid w:val="00751031"/>
    <w:rsid w:val="007518F7"/>
    <w:rsid w:val="00772955"/>
    <w:rsid w:val="00773B62"/>
    <w:rsid w:val="00777FD8"/>
    <w:rsid w:val="00784928"/>
    <w:rsid w:val="007864B7"/>
    <w:rsid w:val="007876CC"/>
    <w:rsid w:val="00791D30"/>
    <w:rsid w:val="00791FC0"/>
    <w:rsid w:val="007977F1"/>
    <w:rsid w:val="007A6DC2"/>
    <w:rsid w:val="007A7049"/>
    <w:rsid w:val="007A7CE8"/>
    <w:rsid w:val="007B024B"/>
    <w:rsid w:val="007B1A75"/>
    <w:rsid w:val="007C4D47"/>
    <w:rsid w:val="007C5DCD"/>
    <w:rsid w:val="007E1651"/>
    <w:rsid w:val="007E4223"/>
    <w:rsid w:val="007E5036"/>
    <w:rsid w:val="007F4760"/>
    <w:rsid w:val="007F6E92"/>
    <w:rsid w:val="00803599"/>
    <w:rsid w:val="00813552"/>
    <w:rsid w:val="00820DDD"/>
    <w:rsid w:val="00836423"/>
    <w:rsid w:val="00842320"/>
    <w:rsid w:val="008437FD"/>
    <w:rsid w:val="00845243"/>
    <w:rsid w:val="00853CFD"/>
    <w:rsid w:val="0085526D"/>
    <w:rsid w:val="008560C2"/>
    <w:rsid w:val="008575D9"/>
    <w:rsid w:val="00865CD9"/>
    <w:rsid w:val="0088073F"/>
    <w:rsid w:val="008821CA"/>
    <w:rsid w:val="00882BC7"/>
    <w:rsid w:val="00882C52"/>
    <w:rsid w:val="008917D2"/>
    <w:rsid w:val="008930EA"/>
    <w:rsid w:val="00896E45"/>
    <w:rsid w:val="008A2957"/>
    <w:rsid w:val="008A4730"/>
    <w:rsid w:val="008B3B88"/>
    <w:rsid w:val="008D1F32"/>
    <w:rsid w:val="008D555F"/>
    <w:rsid w:val="008E0FA8"/>
    <w:rsid w:val="008E153A"/>
    <w:rsid w:val="008E2937"/>
    <w:rsid w:val="008E3A08"/>
    <w:rsid w:val="008E3BBE"/>
    <w:rsid w:val="008E3C12"/>
    <w:rsid w:val="008E4146"/>
    <w:rsid w:val="008E7785"/>
    <w:rsid w:val="008F35FF"/>
    <w:rsid w:val="008F682E"/>
    <w:rsid w:val="008F7FF0"/>
    <w:rsid w:val="00902E14"/>
    <w:rsid w:val="00907F5C"/>
    <w:rsid w:val="00916012"/>
    <w:rsid w:val="00917391"/>
    <w:rsid w:val="009177A5"/>
    <w:rsid w:val="00921139"/>
    <w:rsid w:val="0092769D"/>
    <w:rsid w:val="009329C5"/>
    <w:rsid w:val="00936537"/>
    <w:rsid w:val="009376DF"/>
    <w:rsid w:val="009402AF"/>
    <w:rsid w:val="00941FD9"/>
    <w:rsid w:val="009429F5"/>
    <w:rsid w:val="00946EFC"/>
    <w:rsid w:val="00952F92"/>
    <w:rsid w:val="009563EF"/>
    <w:rsid w:val="00957898"/>
    <w:rsid w:val="00971E50"/>
    <w:rsid w:val="0099498B"/>
    <w:rsid w:val="009A0DFA"/>
    <w:rsid w:val="009A1309"/>
    <w:rsid w:val="009A15E2"/>
    <w:rsid w:val="009A39C6"/>
    <w:rsid w:val="009B4CA2"/>
    <w:rsid w:val="009B7A8B"/>
    <w:rsid w:val="009C3226"/>
    <w:rsid w:val="009C71E7"/>
    <w:rsid w:val="009C7FF2"/>
    <w:rsid w:val="009D0A11"/>
    <w:rsid w:val="009D21A0"/>
    <w:rsid w:val="009D7080"/>
    <w:rsid w:val="009E416F"/>
    <w:rsid w:val="009E7968"/>
    <w:rsid w:val="009F56B7"/>
    <w:rsid w:val="009F5955"/>
    <w:rsid w:val="009F72D6"/>
    <w:rsid w:val="009F7FA3"/>
    <w:rsid w:val="00A00F47"/>
    <w:rsid w:val="00A022CD"/>
    <w:rsid w:val="00A02BB1"/>
    <w:rsid w:val="00A04E1E"/>
    <w:rsid w:val="00A0722A"/>
    <w:rsid w:val="00A1035F"/>
    <w:rsid w:val="00A11130"/>
    <w:rsid w:val="00A12AB3"/>
    <w:rsid w:val="00A15B06"/>
    <w:rsid w:val="00A2091F"/>
    <w:rsid w:val="00A22D79"/>
    <w:rsid w:val="00A3461A"/>
    <w:rsid w:val="00A4229E"/>
    <w:rsid w:val="00A51581"/>
    <w:rsid w:val="00A51745"/>
    <w:rsid w:val="00A53A28"/>
    <w:rsid w:val="00A63137"/>
    <w:rsid w:val="00A636E9"/>
    <w:rsid w:val="00A6639A"/>
    <w:rsid w:val="00A775E4"/>
    <w:rsid w:val="00A77CA2"/>
    <w:rsid w:val="00A817F5"/>
    <w:rsid w:val="00A8511F"/>
    <w:rsid w:val="00A86870"/>
    <w:rsid w:val="00A90C86"/>
    <w:rsid w:val="00A92483"/>
    <w:rsid w:val="00A928E5"/>
    <w:rsid w:val="00A9456B"/>
    <w:rsid w:val="00AA15D7"/>
    <w:rsid w:val="00AB5A20"/>
    <w:rsid w:val="00AC2031"/>
    <w:rsid w:val="00AD0CA7"/>
    <w:rsid w:val="00AD1BF4"/>
    <w:rsid w:val="00AD2490"/>
    <w:rsid w:val="00AD6475"/>
    <w:rsid w:val="00AE04D3"/>
    <w:rsid w:val="00AE18B2"/>
    <w:rsid w:val="00AE70E2"/>
    <w:rsid w:val="00AF05CD"/>
    <w:rsid w:val="00AF5BED"/>
    <w:rsid w:val="00B04759"/>
    <w:rsid w:val="00B12D7D"/>
    <w:rsid w:val="00B13D73"/>
    <w:rsid w:val="00B141F4"/>
    <w:rsid w:val="00B170A5"/>
    <w:rsid w:val="00B20934"/>
    <w:rsid w:val="00B23D3B"/>
    <w:rsid w:val="00B25FBF"/>
    <w:rsid w:val="00B31C27"/>
    <w:rsid w:val="00B31F22"/>
    <w:rsid w:val="00B320F5"/>
    <w:rsid w:val="00B37EDC"/>
    <w:rsid w:val="00B41978"/>
    <w:rsid w:val="00B43BF0"/>
    <w:rsid w:val="00B47747"/>
    <w:rsid w:val="00B51451"/>
    <w:rsid w:val="00B54E06"/>
    <w:rsid w:val="00B60685"/>
    <w:rsid w:val="00B60CAC"/>
    <w:rsid w:val="00B637BB"/>
    <w:rsid w:val="00B66D91"/>
    <w:rsid w:val="00B7175A"/>
    <w:rsid w:val="00B73553"/>
    <w:rsid w:val="00B741C7"/>
    <w:rsid w:val="00B74928"/>
    <w:rsid w:val="00B97198"/>
    <w:rsid w:val="00BA0960"/>
    <w:rsid w:val="00BA1347"/>
    <w:rsid w:val="00BA1E01"/>
    <w:rsid w:val="00BA6D4B"/>
    <w:rsid w:val="00BB3DB7"/>
    <w:rsid w:val="00BC1431"/>
    <w:rsid w:val="00BC70B9"/>
    <w:rsid w:val="00BE3858"/>
    <w:rsid w:val="00BE7077"/>
    <w:rsid w:val="00BF1233"/>
    <w:rsid w:val="00C00C15"/>
    <w:rsid w:val="00C010B6"/>
    <w:rsid w:val="00C021B1"/>
    <w:rsid w:val="00C203B0"/>
    <w:rsid w:val="00C2220E"/>
    <w:rsid w:val="00C307DD"/>
    <w:rsid w:val="00C30CD2"/>
    <w:rsid w:val="00C31151"/>
    <w:rsid w:val="00C32D85"/>
    <w:rsid w:val="00C33327"/>
    <w:rsid w:val="00C404BC"/>
    <w:rsid w:val="00C40D92"/>
    <w:rsid w:val="00C45555"/>
    <w:rsid w:val="00C46C4E"/>
    <w:rsid w:val="00C47918"/>
    <w:rsid w:val="00C52475"/>
    <w:rsid w:val="00C5367A"/>
    <w:rsid w:val="00C60189"/>
    <w:rsid w:val="00C76E4C"/>
    <w:rsid w:val="00C923C0"/>
    <w:rsid w:val="00C925CB"/>
    <w:rsid w:val="00C95424"/>
    <w:rsid w:val="00CA1886"/>
    <w:rsid w:val="00CA6BF3"/>
    <w:rsid w:val="00CA71B2"/>
    <w:rsid w:val="00CB6BA0"/>
    <w:rsid w:val="00CC0E0A"/>
    <w:rsid w:val="00CC1836"/>
    <w:rsid w:val="00CD1BA9"/>
    <w:rsid w:val="00D0002C"/>
    <w:rsid w:val="00D00722"/>
    <w:rsid w:val="00D03CEB"/>
    <w:rsid w:val="00D07CA3"/>
    <w:rsid w:val="00D11E70"/>
    <w:rsid w:val="00D17F1E"/>
    <w:rsid w:val="00D232EF"/>
    <w:rsid w:val="00D24575"/>
    <w:rsid w:val="00D262D3"/>
    <w:rsid w:val="00D26301"/>
    <w:rsid w:val="00D264BC"/>
    <w:rsid w:val="00D26D6B"/>
    <w:rsid w:val="00D365CA"/>
    <w:rsid w:val="00D3770D"/>
    <w:rsid w:val="00D43EEA"/>
    <w:rsid w:val="00D45960"/>
    <w:rsid w:val="00D50C6B"/>
    <w:rsid w:val="00D5128F"/>
    <w:rsid w:val="00D54C24"/>
    <w:rsid w:val="00D613FD"/>
    <w:rsid w:val="00D6201D"/>
    <w:rsid w:val="00D63CCB"/>
    <w:rsid w:val="00D63CDE"/>
    <w:rsid w:val="00D65050"/>
    <w:rsid w:val="00D70410"/>
    <w:rsid w:val="00D76426"/>
    <w:rsid w:val="00D80D9A"/>
    <w:rsid w:val="00D86815"/>
    <w:rsid w:val="00D9489D"/>
    <w:rsid w:val="00D97B49"/>
    <w:rsid w:val="00DA2665"/>
    <w:rsid w:val="00DA353B"/>
    <w:rsid w:val="00DB0620"/>
    <w:rsid w:val="00DB7781"/>
    <w:rsid w:val="00DC1BA9"/>
    <w:rsid w:val="00DC3E0A"/>
    <w:rsid w:val="00DC49F1"/>
    <w:rsid w:val="00DD4229"/>
    <w:rsid w:val="00DD7962"/>
    <w:rsid w:val="00DE2C39"/>
    <w:rsid w:val="00DE74B8"/>
    <w:rsid w:val="00DF2890"/>
    <w:rsid w:val="00DF7C3C"/>
    <w:rsid w:val="00E0191E"/>
    <w:rsid w:val="00E118BB"/>
    <w:rsid w:val="00E15833"/>
    <w:rsid w:val="00E31312"/>
    <w:rsid w:val="00E354AC"/>
    <w:rsid w:val="00E35B63"/>
    <w:rsid w:val="00E437CD"/>
    <w:rsid w:val="00E438A7"/>
    <w:rsid w:val="00E44E24"/>
    <w:rsid w:val="00E46077"/>
    <w:rsid w:val="00E467A2"/>
    <w:rsid w:val="00E5471E"/>
    <w:rsid w:val="00E553E2"/>
    <w:rsid w:val="00E55C63"/>
    <w:rsid w:val="00E621E5"/>
    <w:rsid w:val="00E64953"/>
    <w:rsid w:val="00E65220"/>
    <w:rsid w:val="00E705C1"/>
    <w:rsid w:val="00E72B6E"/>
    <w:rsid w:val="00E74E3C"/>
    <w:rsid w:val="00E76B9A"/>
    <w:rsid w:val="00E7704B"/>
    <w:rsid w:val="00E84EAF"/>
    <w:rsid w:val="00E85757"/>
    <w:rsid w:val="00E92676"/>
    <w:rsid w:val="00E94C40"/>
    <w:rsid w:val="00E95110"/>
    <w:rsid w:val="00EB0147"/>
    <w:rsid w:val="00EB22B6"/>
    <w:rsid w:val="00EB2E0F"/>
    <w:rsid w:val="00EB697A"/>
    <w:rsid w:val="00EC0079"/>
    <w:rsid w:val="00EC0ABE"/>
    <w:rsid w:val="00EC2FB3"/>
    <w:rsid w:val="00EC3257"/>
    <w:rsid w:val="00EC7741"/>
    <w:rsid w:val="00ED29D4"/>
    <w:rsid w:val="00ED352A"/>
    <w:rsid w:val="00ED60C2"/>
    <w:rsid w:val="00EE0824"/>
    <w:rsid w:val="00EE3C50"/>
    <w:rsid w:val="00EF1416"/>
    <w:rsid w:val="00EF4064"/>
    <w:rsid w:val="00EF5903"/>
    <w:rsid w:val="00F01B4E"/>
    <w:rsid w:val="00F03122"/>
    <w:rsid w:val="00F1048E"/>
    <w:rsid w:val="00F117F6"/>
    <w:rsid w:val="00F139F8"/>
    <w:rsid w:val="00F221FA"/>
    <w:rsid w:val="00F27421"/>
    <w:rsid w:val="00F30A04"/>
    <w:rsid w:val="00F31A65"/>
    <w:rsid w:val="00F31E84"/>
    <w:rsid w:val="00F36E13"/>
    <w:rsid w:val="00F41E40"/>
    <w:rsid w:val="00F472AD"/>
    <w:rsid w:val="00F5356B"/>
    <w:rsid w:val="00F53E17"/>
    <w:rsid w:val="00F601E8"/>
    <w:rsid w:val="00F6055C"/>
    <w:rsid w:val="00F615E8"/>
    <w:rsid w:val="00F62ED0"/>
    <w:rsid w:val="00F6374F"/>
    <w:rsid w:val="00F7382E"/>
    <w:rsid w:val="00F76122"/>
    <w:rsid w:val="00FA25F1"/>
    <w:rsid w:val="00FA331D"/>
    <w:rsid w:val="00FB4CD7"/>
    <w:rsid w:val="00FB51B7"/>
    <w:rsid w:val="00FB77A4"/>
    <w:rsid w:val="00FD1434"/>
    <w:rsid w:val="00FD4B02"/>
    <w:rsid w:val="00FD5426"/>
    <w:rsid w:val="00FD6222"/>
    <w:rsid w:val="00FE3590"/>
    <w:rsid w:val="00FF4126"/>
    <w:rsid w:val="00FF4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CB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 w:type="paragraph" w:styleId="Bibliography">
    <w:name w:val="Bibliography"/>
    <w:basedOn w:val="Normal"/>
    <w:next w:val="Normal"/>
    <w:uiPriority w:val="37"/>
    <w:unhideWhenUsed/>
    <w:rsid w:val="005415A3"/>
    <w:pPr>
      <w:tabs>
        <w:tab w:val="left" w:pos="380"/>
      </w:tabs>
      <w:spacing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3-06708-y" TargetMode="External"/><Relationship Id="rId2" Type="http://schemas.openxmlformats.org/officeDocument/2006/relationships/hyperlink" Target="https://pubmed.ncbi.nlm.nih.gov/38821936/" TargetMode="External"/><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gfirestein@health.ucsd.edu" TargetMode="External"/><Relationship Id="rId13" Type="http://schemas.microsoft.com/office/2018/08/relationships/commentsExtensible" Target="commentsExtensible.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wei-wang@ucsd.edu" TargetMode="External"/><Relationship Id="rId14" Type="http://schemas.openxmlformats.org/officeDocument/2006/relationships/hyperlink" Target="https://github.com/Wang-lab-UCSD/Taiji_ALTRA" TargetMode="External"/><Relationship Id="rId22" Type="http://schemas.openxmlformats.org/officeDocument/2006/relationships/image" Target="media/image8.png"/><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E1634-778C-8E4C-8163-9C74A4D8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59</Pages>
  <Words>43061</Words>
  <Characters>245454</Characters>
  <Application>Microsoft Office Word</Application>
  <DocSecurity>0</DocSecurity>
  <Lines>2045</Lines>
  <Paragraphs>575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10</cp:revision>
  <cp:lastPrinted>2025-02-08T03:07:00Z</cp:lastPrinted>
  <dcterms:created xsi:type="dcterms:W3CDTF">2025-02-12T02:12:00Z</dcterms:created>
  <dcterms:modified xsi:type="dcterms:W3CDTF">2025-02-17T08:24:00Z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id="k40YmAbp"/&gt;&lt;style id="http://www.zotero.org/styles/nature" hasBibliography="1" bibliographyStyleHasBeenSet="1"/&gt;&lt;prefs&gt;&lt;pref name="fieldType" value="Field"/&gt;&lt;/prefs&gt;&lt;/data&gt;</vt:lpwstr>
  </property>
</Properties>
</file>