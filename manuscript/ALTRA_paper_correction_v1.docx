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7">
        <w:r w:rsidR="003C3B5E">
          <w:rPr>
            <w:color w:val="1155CC"/>
            <w:u w:val="single"/>
          </w:rPr>
          <w:t>gfirestein@health.ucsd.edu</w:t>
        </w:r>
      </w:hyperlink>
      <w:r w:rsidR="003C3B5E">
        <w:t xml:space="preserve">, </w:t>
      </w:r>
      <w:hyperlink r:id="rId8">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009052FC" w:rsidR="006F371C" w:rsidRDefault="003C3B5E">
      <w:pPr>
        <w:spacing w:line="360" w:lineRule="auto"/>
      </w:pPr>
      <w:r>
        <w:t>Rheumatoid arthritis (RA) is a systemic immune-mediated disease marked by synovial inflammation and joint destruction</w:t>
      </w:r>
      <w:hyperlink r:id="rId9">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6" w:author="Firestein, Gary" w:date="2024-12-26T09:38:00Z" w16du:dateUtc="2024-12-26T17:38:00Z">
        <w:r w:rsidR="00123F6E">
          <w:t xml:space="preserve">individuals </w:t>
        </w:r>
      </w:ins>
      <w:ins w:id="7" w:author="Firestein, Gary" w:date="2024-12-26T09:39:00Z" w16du:dateUtc="2024-12-26T17:39:00Z">
        <w:r w:rsidR="00123F6E">
          <w:t xml:space="preserve">at risk for developing </w:t>
        </w:r>
      </w:ins>
      <w:r>
        <w:t xml:space="preserve">RA </w:t>
      </w:r>
      <w:ins w:id="8"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10">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1">
        <w:r>
          <w:rPr>
            <w:color w:val="000000"/>
            <w:vertAlign w:val="superscript"/>
          </w:rPr>
          <w:t>3</w:t>
        </w:r>
      </w:hyperlink>
      <w:r>
        <w:t>. Several clinical trials have attempted to prevent onset of synovitis including treatment with atorvastatin, rituximab, methotrexate, hydroxychloroquine, and abatacept</w:t>
      </w:r>
      <w:hyperlink r:id="rId12">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1DB6F37" w:rsidR="006F371C" w:rsidRDefault="003C3B5E">
      <w:pPr>
        <w:spacing w:line="360" w:lineRule="auto"/>
      </w:pPr>
      <w:r>
        <w:t xml:space="preserve">These observations pose a challenging question: how do the heterogeneous mechanisms in </w:t>
      </w:r>
      <w:del w:id="9" w:author="Firestein, Gary" w:date="2024-12-26T09:39:00Z" w16du:dateUtc="2024-12-26T17:39:00Z">
        <w:r w:rsidDel="00B741C7">
          <w:delText xml:space="preserve">RA or </w:delText>
        </w:r>
      </w:del>
      <w:r>
        <w:t>at-risk individuals</w:t>
      </w:r>
      <w:ins w:id="10"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3">
        <w:r>
          <w:rPr>
            <w:color w:val="000000"/>
            <w:vertAlign w:val="superscript"/>
          </w:rPr>
          <w:t>1</w:t>
        </w:r>
      </w:hyperlink>
      <w:r>
        <w:t xml:space="preserve">. Thus, the clinical </w:t>
      </w:r>
      <w:ins w:id="11"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2" w:author="Firestein, Gary" w:date="2024-12-26T09:42:00Z" w16du:dateUtc="2024-12-26T17:42:00Z">
        <w:r w:rsidR="00B741C7">
          <w:t xml:space="preserve"> This study is distinct from </w:t>
        </w:r>
      </w:ins>
      <w:ins w:id="13" w:author="Firestein, Gary" w:date="2024-12-26T09:43:00Z" w16du:dateUtc="2024-12-26T17:43:00Z">
        <w:r w:rsidR="00B741C7">
          <w:t>previous studies because it focused on defining pathways prior to onset of RA</w:t>
        </w:r>
      </w:ins>
      <w:ins w:id="14" w:author="Firestein, Gary" w:date="2024-12-26T09:44:00Z" w16du:dateUtc="2024-12-26T17:44:00Z">
        <w:r w:rsidR="00B741C7">
          <w:t xml:space="preserve"> as opposed to </w:t>
        </w:r>
        <w:r w:rsidR="00B741C7">
          <w:lastRenderedPageBreak/>
          <w:t>longstanding established RA</w:t>
        </w:r>
        <w:r w:rsidR="000669AE">
          <w:t xml:space="preserve"> (</w:t>
        </w:r>
        <w:r w:rsidR="000669AE" w:rsidRPr="00056ABD">
          <w:rPr>
            <w:highlight w:val="yellow"/>
            <w:rPrChange w:id="15" w:author="Firestein, Gary" w:date="2024-12-26T09:44:00Z" w16du:dateUtc="2024-12-26T17:44:00Z">
              <w:rPr/>
            </w:rPrChange>
          </w:rPr>
          <w:t>REFS</w:t>
        </w:r>
        <w:r w:rsidR="000669AE">
          <w:t>)</w:t>
        </w:r>
      </w:ins>
      <w:ins w:id="16" w:author="Firestein, Gary" w:date="2024-12-26T09:43:00Z" w16du:dateUtc="2024-12-26T17:43:00Z">
        <w:r w:rsidR="00B741C7">
          <w:t>, which necessitated analysis of peripheral blood cells because synovial tissue is generally not a</w:t>
        </w:r>
      </w:ins>
      <w:ins w:id="1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1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19" w:author="Liu, Cong" w:date="2024-12-27T11:06:00Z" w16du:dateUtc="2024-12-27T19:06:00Z">
        <w:r w:rsidDel="00AB5A20">
          <w:rPr>
            <w:b/>
          </w:rPr>
          <w:delText>; Supplementary Fig. S1</w:delText>
        </w:r>
      </w:del>
      <w:del w:id="20" w:author="Liu, Cong" w:date="2024-12-22T20:00:00Z" w16du:dateUtc="2024-12-23T04:00:00Z">
        <w:r w:rsidDel="007263FD">
          <w:rPr>
            <w:b/>
          </w:rPr>
          <w:delText>A</w:delText>
        </w:r>
      </w:del>
      <w:r>
        <w:t>).</w:t>
      </w:r>
      <w:ins w:id="2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22" w:author="Liu, Cong" w:date="2024-12-27T11:06:00Z" w16du:dateUtc="2024-12-27T19:06:00Z">
              <w:rPr>
                <w:b/>
              </w:rPr>
            </w:rPrChange>
          </w:rPr>
          <w:t>without batch effect</w:t>
        </w:r>
      </w:ins>
      <w:ins w:id="23" w:author="Liu, Cong" w:date="2024-12-27T11:06:00Z" w16du:dateUtc="2024-12-27T19:06:00Z">
        <w:r w:rsidR="00AB5A20">
          <w:t xml:space="preserve"> (</w:t>
        </w:r>
        <w:r w:rsidR="00AB5A20">
          <w:rPr>
            <w:b/>
          </w:rPr>
          <w:t>Supplementary Fig. S1B, D</w:t>
        </w:r>
        <w:r w:rsidR="00AB5A20">
          <w:t>)</w:t>
        </w:r>
      </w:ins>
      <w:ins w:id="2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2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26" w:author="Liu, Cong" w:date="2024-11-17T11:25:00Z" w16du:dateUtc="2024-11-17T19:25:00Z">
        <w:r w:rsidR="00AE18B2">
          <w:t>0</w:t>
        </w:r>
      </w:ins>
      <w:del w:id="27" w:author="Liu, Cong" w:date="2024-11-17T11:25:00Z" w16du:dateUtc="2024-11-17T19:25:00Z">
        <w:r w:rsidDel="00AE18B2">
          <w:delText>3</w:delText>
        </w:r>
      </w:del>
      <w:r>
        <w:t xml:space="preserve"> pseudo-bulk clusters were retained in the final dataset, which included 70</w:t>
      </w:r>
      <w:ins w:id="28" w:author="Liu, Cong" w:date="2024-11-17T11:33:00Z" w16du:dateUtc="2024-11-17T19:33:00Z">
        <w:r w:rsidR="00AE18B2">
          <w:t>3</w:t>
        </w:r>
      </w:ins>
      <w:del w:id="29" w:author="Liu, Cong" w:date="2024-11-17T11:33:00Z" w16du:dateUtc="2024-11-17T19:33:00Z">
        <w:r w:rsidDel="00AE18B2">
          <w:delText>4</w:delText>
        </w:r>
      </w:del>
      <w:r>
        <w:t>,</w:t>
      </w:r>
      <w:ins w:id="30" w:author="Liu, Cong" w:date="2024-11-17T11:33:00Z" w16du:dateUtc="2024-11-17T19:33:00Z">
        <w:r w:rsidR="00AE18B2">
          <w:t>701</w:t>
        </w:r>
      </w:ins>
      <w:del w:id="31" w:author="Liu, Cong" w:date="2024-11-17T11:33:00Z" w16du:dateUtc="2024-11-17T19:33:00Z">
        <w:r w:rsidDel="00AE18B2">
          <w:delText>417</w:delText>
        </w:r>
      </w:del>
      <w:r>
        <w:t xml:space="preserve"> scRNA-seq cells and 93</w:t>
      </w:r>
      <w:ins w:id="32" w:author="Liu, Cong" w:date="2024-11-17T11:33:00Z" w16du:dateUtc="2024-11-17T19:33:00Z">
        <w:r w:rsidR="00AE18B2">
          <w:t>2</w:t>
        </w:r>
      </w:ins>
      <w:del w:id="33" w:author="Liu, Cong" w:date="2024-11-17T11:33:00Z" w16du:dateUtc="2024-11-17T19:33:00Z">
        <w:r w:rsidDel="00AE18B2">
          <w:delText>1</w:delText>
        </w:r>
      </w:del>
      <w:r>
        <w:t>,</w:t>
      </w:r>
      <w:ins w:id="34" w:author="Liu, Cong" w:date="2024-11-17T11:33:00Z" w16du:dateUtc="2024-11-17T19:33:00Z">
        <w:r w:rsidR="00AE18B2">
          <w:t>986</w:t>
        </w:r>
      </w:ins>
      <w:del w:id="35" w:author="Liu, Cong" w:date="2024-11-17T11:33:00Z" w16du:dateUtc="2024-11-17T19:33:00Z">
        <w:r w:rsidDel="00AE18B2">
          <w:delText>855</w:delText>
        </w:r>
      </w:del>
      <w:r>
        <w:t xml:space="preserve"> scATAC-seq cells, or 1,636,</w:t>
      </w:r>
      <w:ins w:id="36" w:author="Liu, Cong" w:date="2024-11-17T11:34:00Z" w16du:dateUtc="2024-11-17T19:34:00Z">
        <w:r w:rsidR="00AE18B2">
          <w:t>687</w:t>
        </w:r>
      </w:ins>
      <w:del w:id="37" w:author="Liu, Cong" w:date="2024-11-17T11:34:00Z" w16du:dateUtc="2024-11-17T19:34:00Z">
        <w:r w:rsidDel="00AE18B2">
          <w:delText>272</w:delText>
        </w:r>
      </w:del>
      <w:r>
        <w:t xml:space="preserve"> cells from 67 samples (median: 25</w:t>
      </w:r>
      <w:ins w:id="38" w:author="Liu, Cong" w:date="2024-11-17T11:38:00Z" w16du:dateUtc="2024-11-17T19:38:00Z">
        <w:r w:rsidR="008F35FF">
          <w:t>194</w:t>
        </w:r>
      </w:ins>
      <w:del w:id="39" w:author="Liu, Cong" w:date="2024-11-17T11:38:00Z" w16du:dateUtc="2024-11-17T19:38:00Z">
        <w:r w:rsidDel="008F35FF">
          <w:delText>272</w:delText>
        </w:r>
      </w:del>
      <w:r>
        <w:t xml:space="preserve"> cells/sample, 7</w:t>
      </w:r>
      <w:ins w:id="40" w:author="Liu, Cong" w:date="2024-11-17T11:37:00Z" w16du:dateUtc="2024-11-17T19:37:00Z">
        <w:r w:rsidR="008F35FF">
          <w:t>67</w:t>
        </w:r>
      </w:ins>
      <w:del w:id="41" w:author="Liu, Cong" w:date="2024-11-17T11:37:00Z" w16du:dateUtc="2024-11-17T19:37:00Z">
        <w:r w:rsidDel="008F35FF">
          <w:delText>34</w:delText>
        </w:r>
      </w:del>
      <w:r>
        <w:t xml:space="preserve"> cells/cluster)</w:t>
      </w:r>
      <w:ins w:id="42" w:author="Liu, Cong" w:date="2024-12-21T12:16:00Z" w16du:dateUtc="2024-12-21T20:16:00Z">
        <w:r w:rsidR="00211769">
          <w:t xml:space="preserve"> after quality control</w:t>
        </w:r>
      </w:ins>
      <w:r>
        <w:t xml:space="preserve"> (</w:t>
      </w:r>
      <w:r>
        <w:rPr>
          <w:b/>
        </w:rPr>
        <w:t xml:space="preserve">Supplementary Table </w:t>
      </w:r>
      <w:ins w:id="4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44" w:author="Liu, Cong" w:date="2024-11-17T11:39:00Z" w16du:dateUtc="2024-11-17T19:39:00Z">
        <w:r w:rsidR="00B7175A">
          <w:t>2</w:t>
        </w:r>
      </w:ins>
      <w:del w:id="45" w:author="Liu, Cong" w:date="2024-11-17T11:39:00Z" w16du:dateUtc="2024-11-17T19:39:00Z">
        <w:r w:rsidDel="00B7175A">
          <w:delText>1</w:delText>
        </w:r>
      </w:del>
      <w:r>
        <w:t xml:space="preserve"> fine-grain transcriptional cell type for each sample (</w:t>
      </w:r>
      <w:r>
        <w:rPr>
          <w:b/>
        </w:rPr>
        <w:t xml:space="preserve">Supplementary Table </w:t>
      </w:r>
      <w:ins w:id="46" w:author="Liu, Cong" w:date="2024-12-22T11:29:00Z" w16du:dateUtc="2024-12-22T19:29:00Z">
        <w:r w:rsidR="00D45960">
          <w:rPr>
            <w:b/>
          </w:rPr>
          <w:t>S</w:t>
        </w:r>
      </w:ins>
      <w:r>
        <w:rPr>
          <w:b/>
        </w:rPr>
        <w:t>3</w:t>
      </w:r>
      <w:r>
        <w:t xml:space="preserve">). </w:t>
      </w:r>
      <w:del w:id="47" w:author="Liu, Cong" w:date="2024-11-17T11:54:00Z" w16du:dateUtc="2024-11-17T19:54:00Z">
        <w:r w:rsidDel="00A6639A">
          <w:delText xml:space="preserve">Eleven </w:delText>
        </w:r>
      </w:del>
      <w:ins w:id="48" w:author="Liu, Cong" w:date="2024-11-17T11:54:00Z" w16du:dateUtc="2024-11-17T19:54:00Z">
        <w:r w:rsidR="00A6639A">
          <w:t xml:space="preserve">Thirteen </w:t>
        </w:r>
      </w:ins>
      <w:r>
        <w:t xml:space="preserve">major cell types, including B memory cells, </w:t>
      </w:r>
      <w:ins w:id="4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0" w:author="Liu, Cong" w:date="2024-11-17T11:56:00Z" w16du:dateUtc="2024-11-17T19:56:00Z">
        <w:r w:rsidR="004938C9">
          <w:t xml:space="preserve"> CD56</w:t>
        </w:r>
      </w:ins>
      <w:ins w:id="51" w:author="Liu, Cong" w:date="2024-11-17T11:57:00Z" w16du:dateUtc="2024-11-17T19:57:00Z">
        <w:r w:rsidR="004C19B7">
          <w:t xml:space="preserve"> </w:t>
        </w:r>
        <w:del w:id="52" w:author="Firestein, Gary" w:date="2024-12-26T09:45:00Z" w16du:dateUtc="2024-12-26T17:45:00Z">
          <w:r w:rsidR="004C19B7" w:rsidDel="00CD1BA9">
            <w:delText>birght</w:delText>
          </w:r>
        </w:del>
      </w:ins>
      <w:ins w:id="53" w:author="Firestein, Gary" w:date="2024-12-26T09:45:00Z" w16du:dateUtc="2024-12-26T17:45:00Z">
        <w:r w:rsidR="00CD1BA9">
          <w:t>bright</w:t>
        </w:r>
      </w:ins>
      <w:ins w:id="54" w:author="Liu, Cong" w:date="2024-11-17T11:56:00Z" w16du:dateUtc="2024-11-17T19:56:00Z">
        <w:r w:rsidR="004938C9">
          <w:t xml:space="preserve"> natural killer cells (NK_CD56bright)</w:t>
        </w:r>
      </w:ins>
      <w:r>
        <w:t xml:space="preserve"> and regulatory T cells (Treg), accounted for &gt; 9</w:t>
      </w:r>
      <w:ins w:id="55" w:author="Liu, Cong" w:date="2024-11-17T11:55:00Z" w16du:dateUtc="2024-11-17T19:55:00Z">
        <w:r w:rsidR="004938C9">
          <w:t>9</w:t>
        </w:r>
      </w:ins>
      <w:del w:id="5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57" w:author="Liu, Cong" w:date="2024-11-17T20:37:00Z" w16du:dateUtc="2024-11-18T04:37:00Z">
        <w:r w:rsidR="001C451F">
          <w:t xml:space="preserve">B intermediate cells, </w:t>
        </w:r>
      </w:ins>
      <w:r>
        <w:t xml:space="preserve">B memory cells, CD16 Mono, </w:t>
      </w:r>
      <w:del w:id="58" w:author="Liu, Cong" w:date="2024-11-17T20:37:00Z" w16du:dateUtc="2024-11-18T04:37:00Z">
        <w:r w:rsidDel="001C451F">
          <w:delText>MAIT</w:delText>
        </w:r>
      </w:del>
      <w:ins w:id="59" w:author="Liu, Cong" w:date="2024-11-17T20:37:00Z" w16du:dateUtc="2024-11-18T04:37:00Z">
        <w:r w:rsidR="001C451F">
          <w:t>NK_CD56bright</w:t>
        </w:r>
      </w:ins>
      <w:r>
        <w:t>, and Treg cells were relatively rare cell subsets with each comprising &lt;</w:t>
      </w:r>
      <w:ins w:id="60" w:author="Liu, Cong" w:date="2024-11-17T20:37:00Z" w16du:dateUtc="2024-11-18T04:37:00Z">
        <w:r w:rsidR="001C451F">
          <w:t>2</w:t>
        </w:r>
      </w:ins>
      <w:del w:id="61" w:author="Liu, Cong" w:date="2024-11-17T20:36:00Z" w16du:dateUtc="2024-11-18T04:36:00Z">
        <w:r w:rsidDel="001C451F">
          <w:delText>5</w:delText>
        </w:r>
      </w:del>
      <w:r>
        <w:t xml:space="preserve">% of total cells. The cell types showed similar distribution across At-Risk, ERA and CON groups except for </w:t>
      </w:r>
      <w:del w:id="62" w:author="Liu, Cong" w:date="2024-11-17T20:39:00Z" w16du:dateUtc="2024-11-18T04:39:00Z">
        <w:r w:rsidDel="001C451F">
          <w:delText>NK</w:delText>
        </w:r>
      </w:del>
      <w:ins w:id="63" w:author="Liu, Cong" w:date="2024-11-17T20:39:00Z" w16du:dateUtc="2024-11-18T04:39:00Z">
        <w:r w:rsidR="001C451F">
          <w:t xml:space="preserve">B </w:t>
        </w:r>
      </w:ins>
      <w:ins w:id="64" w:author="Liu, Cong" w:date="2024-12-19T12:51:00Z" w16du:dateUtc="2024-12-19T20:51:00Z">
        <w:r w:rsidR="002D77B8">
          <w:t>intermediate</w:t>
        </w:r>
      </w:ins>
      <w:ins w:id="65" w:author="Liu, Cong" w:date="2024-11-17T20:50:00Z" w16du:dateUtc="2024-11-18T04:50:00Z">
        <w:r w:rsidR="00413688">
          <w:t xml:space="preserve">, </w:t>
        </w:r>
      </w:ins>
      <w:ins w:id="66" w:author="Liu, Cong" w:date="2024-12-19T12:52:00Z" w16du:dateUtc="2024-12-19T20:52:00Z">
        <w:r w:rsidR="002D77B8">
          <w:t>B memory</w:t>
        </w:r>
      </w:ins>
      <w:ins w:id="67" w:author="Liu, Cong" w:date="2024-11-17T20:50:00Z" w16du:dateUtc="2024-11-18T04:50:00Z">
        <w:r w:rsidR="00413688">
          <w:t xml:space="preserve">, and </w:t>
        </w:r>
      </w:ins>
      <w:ins w:id="68" w:author="Liu, Cong" w:date="2024-12-19T12:52:00Z" w16du:dateUtc="2024-12-19T20:52:00Z">
        <w:r w:rsidR="002D77B8">
          <w:t>NK_CD56bright</w:t>
        </w:r>
      </w:ins>
      <w:r>
        <w:t xml:space="preserve">, which </w:t>
      </w:r>
      <w:del w:id="69" w:author="Liu, Cong" w:date="2024-11-17T20:47:00Z" w16du:dateUtc="2024-11-18T04:47:00Z">
        <w:r w:rsidDel="00ED29D4">
          <w:delText xml:space="preserve">was </w:delText>
        </w:r>
      </w:del>
      <w:ins w:id="70" w:author="Liu, Cong" w:date="2024-11-17T20:47:00Z" w16du:dateUtc="2024-11-18T04:47:00Z">
        <w:r w:rsidR="00ED29D4">
          <w:t xml:space="preserve">were </w:t>
        </w:r>
      </w:ins>
      <w:r>
        <w:t xml:space="preserve">modestly higher in </w:t>
      </w:r>
      <w:del w:id="71" w:author="Liu, Cong" w:date="2024-11-17T20:39:00Z" w16du:dateUtc="2024-11-18T04:39:00Z">
        <w:r w:rsidDel="001C451F">
          <w:delText xml:space="preserve">ERA </w:delText>
        </w:r>
      </w:del>
      <w:ins w:id="72" w:author="Liu, Cong" w:date="2024-11-17T20:39:00Z" w16du:dateUtc="2024-11-18T04:39:00Z">
        <w:r w:rsidR="001C451F">
          <w:t xml:space="preserve">At-Risk </w:t>
        </w:r>
      </w:ins>
      <w:r>
        <w:t>compared to two other groups (</w:t>
      </w:r>
      <w:ins w:id="73" w:author="Liu, Cong" w:date="2024-12-19T12:53:00Z" w16du:dateUtc="2024-12-19T20:53:00Z">
        <w:r w:rsidR="002D77B8">
          <w:t xml:space="preserve">Centered Log-Ratio transformation followed by </w:t>
        </w:r>
      </w:ins>
      <w:r>
        <w:t>Kruskal-Wallis H test, p-value = 0.</w:t>
      </w:r>
      <w:del w:id="74" w:author="Liu, Cong" w:date="2024-12-19T12:52:00Z" w16du:dateUtc="2024-12-19T20:52:00Z">
        <w:r w:rsidDel="002D77B8">
          <w:delText>0</w:delText>
        </w:r>
      </w:del>
      <w:del w:id="75" w:author="Liu, Cong" w:date="2024-11-17T20:39:00Z" w16du:dateUtc="2024-11-18T04:39:00Z">
        <w:r w:rsidDel="001C451F">
          <w:delText>3</w:delText>
        </w:r>
      </w:del>
      <w:r>
        <w:t>1</w:t>
      </w:r>
      <w:ins w:id="76" w:author="Liu, Cong" w:date="2024-11-17T20:50:00Z" w16du:dateUtc="2024-11-18T04:50:00Z">
        <w:r w:rsidR="00413688">
          <w:t xml:space="preserve">, </w:t>
        </w:r>
      </w:ins>
      <w:ins w:id="77" w:author="Liu, Cong" w:date="2024-11-17T20:48:00Z" w16du:dateUtc="2024-11-18T04:48:00Z">
        <w:r w:rsidR="00ED29D4">
          <w:t>0.</w:t>
        </w:r>
      </w:ins>
      <w:ins w:id="78" w:author="Liu, Cong" w:date="2024-12-19T12:53:00Z" w16du:dateUtc="2024-12-19T20:53:00Z">
        <w:r w:rsidR="002D77B8">
          <w:t>04</w:t>
        </w:r>
      </w:ins>
      <w:ins w:id="79" w:author="Liu, Cong" w:date="2024-11-17T20:50:00Z" w16du:dateUtc="2024-11-18T04:50:00Z">
        <w:r w:rsidR="00F1048E">
          <w:t>,</w:t>
        </w:r>
        <w:r w:rsidR="00236B46">
          <w:t xml:space="preserve"> and</w:t>
        </w:r>
        <w:r w:rsidR="00413688">
          <w:t xml:space="preserve"> 0.</w:t>
        </w:r>
      </w:ins>
      <w:ins w:id="80" w:author="Liu, Cong" w:date="2024-12-19T12:53:00Z" w16du:dateUtc="2024-12-19T20:53:00Z">
        <w:r w:rsidR="002D77B8">
          <w:t>08</w:t>
        </w:r>
      </w:ins>
      <w:ins w:id="81" w:author="Liu, Cong" w:date="2024-11-17T20:48:00Z" w16du:dateUtc="2024-11-18T04:48:00Z">
        <w:r w:rsidR="00ED29D4">
          <w:t xml:space="preserve"> respectively</w:t>
        </w:r>
      </w:ins>
      <w:ins w:id="82" w:author="Liu, Cong" w:date="2024-11-17T20:50:00Z" w16du:dateUtc="2024-11-18T04:50:00Z">
        <w:r w:rsidR="00413688">
          <w:t>)</w:t>
        </w:r>
      </w:ins>
      <w:del w:id="8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84" w:author="Liu, Cong" w:date="2024-11-17T20:51:00Z" w16du:dateUtc="2024-11-18T04:51:00Z">
        <w:r w:rsidR="00AD2490">
          <w:t>0</w:t>
        </w:r>
      </w:ins>
      <w:del w:id="85" w:author="Liu, Cong" w:date="2024-11-17T20:51:00Z" w16du:dateUtc="2024-11-18T04:51:00Z">
        <w:r w:rsidDel="00AD2490">
          <w:delText>3</w:delText>
        </w:r>
      </w:del>
      <w:r>
        <w:t xml:space="preserve"> clusters (</w:t>
      </w:r>
      <w:r>
        <w:rPr>
          <w:b/>
        </w:rPr>
        <w:t xml:space="preserve">Supplementary Table </w:t>
      </w:r>
      <w:ins w:id="86" w:author="Liu, Cong" w:date="2024-12-22T11:29:00Z" w16du:dateUtc="2024-12-22T19:29:00Z">
        <w:r w:rsidR="00D45960">
          <w:rPr>
            <w:b/>
          </w:rPr>
          <w:t>S</w:t>
        </w:r>
      </w:ins>
      <w:r>
        <w:rPr>
          <w:b/>
        </w:rPr>
        <w:t>4</w:t>
      </w:r>
      <w:r>
        <w:t>), which was 0.7</w:t>
      </w:r>
      <w:ins w:id="87" w:author="Liu, Cong" w:date="2024-11-17T20:59:00Z" w16du:dateUtc="2024-11-18T04:59:00Z">
        <w:r w:rsidR="004E3172">
          <w:t>2</w:t>
        </w:r>
      </w:ins>
      <w:del w:id="8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89" w:author="Liu, Cong" w:date="2024-12-22T20:01:00Z" w16du:dateUtc="2024-12-23T04:01:00Z">
        <w:r w:rsidR="009563EF">
          <w:rPr>
            <w:b/>
          </w:rPr>
          <w:t>E</w:t>
        </w:r>
      </w:ins>
      <w:del w:id="90" w:author="Liu, Cong" w:date="2024-12-22T20:01:00Z" w16du:dateUtc="2024-12-23T04:01:00Z">
        <w:r w:rsidDel="009563EF">
          <w:rPr>
            <w:b/>
          </w:rPr>
          <w:delText>C</w:delText>
        </w:r>
      </w:del>
      <w:r>
        <w:t>). B naive, CD14 Mono, CD16 Mono, MAIT, and NK displayed the highest purity scores (mean: 0.8</w:t>
      </w:r>
      <w:ins w:id="91" w:author="Liu, Cong" w:date="2024-11-17T21:13:00Z" w16du:dateUtc="2024-11-18T05:13:00Z">
        <w:r w:rsidR="00FA331D">
          <w:t>7</w:t>
        </w:r>
      </w:ins>
      <w:del w:id="92" w:author="Liu, Cong" w:date="2024-11-17T21:13:00Z" w16du:dateUtc="2024-11-18T05:13:00Z">
        <w:r w:rsidDel="00FA331D">
          <w:delText>6</w:delText>
        </w:r>
      </w:del>
      <w:r>
        <w:t xml:space="preserve"> </w:t>
      </w:r>
      <w:r>
        <w:rPr>
          <w:u w:val="single"/>
        </w:rPr>
        <w:t>+</w:t>
      </w:r>
      <w:r>
        <w:t xml:space="preserve"> 0.1</w:t>
      </w:r>
      <w:ins w:id="93" w:author="Liu, Cong" w:date="2024-11-17T21:13:00Z" w16du:dateUtc="2024-11-18T05:13:00Z">
        <w:r w:rsidR="00FA331D">
          <w:t>3</w:t>
        </w:r>
      </w:ins>
      <w:del w:id="94" w:author="Liu, Cong" w:date="2024-11-17T21:13:00Z" w16du:dateUtc="2024-11-18T05:13:00Z">
        <w:r w:rsidDel="00FA331D">
          <w:delText>4</w:delText>
        </w:r>
      </w:del>
      <w:r>
        <w:t>) while purity scores for T cell subsets were more diverse across clusters and relatively lower (mean: 0.6</w:t>
      </w:r>
      <w:ins w:id="95" w:author="Liu, Cong" w:date="2024-11-17T21:16:00Z" w16du:dateUtc="2024-11-18T05:16:00Z">
        <w:r w:rsidR="005B14F4">
          <w:t>8</w:t>
        </w:r>
      </w:ins>
      <w:del w:id="9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9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277B3667" w:rsidR="006F371C" w:rsidRDefault="003C3B5E">
      <w:pPr>
        <w:spacing w:line="360" w:lineRule="auto"/>
        <w:rPr>
          <w:rFonts w:ascii="Times New Roman" w:eastAsia="Times New Roman" w:hAnsi="Times New Roman" w:cs="Times New Roman"/>
        </w:rPr>
      </w:pPr>
      <w:bookmarkStart w:id="98" w:name="_1fob9te" w:colFirst="0" w:colLast="0"/>
      <w:bookmarkEnd w:id="9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4">
        <w:r>
          <w:rPr>
            <w:color w:val="000000"/>
            <w:vertAlign w:val="superscript"/>
          </w:rPr>
          <w:t>9</w:t>
        </w:r>
      </w:hyperlink>
      <w:r>
        <w:t xml:space="preserve"> to each individual cluster in each patient to evaluate the PageRank scores of TFs, which represents the importance of the TFs. To characterize the global influences of all </w:t>
      </w:r>
      <w:del w:id="99" w:author="Liu, Cong" w:date="2024-12-23T13:23:00Z" w16du:dateUtc="2024-12-23T21:23:00Z">
        <w:r w:rsidDel="009F72D6">
          <w:delText xml:space="preserve">1078 </w:delText>
        </w:r>
      </w:del>
      <w:ins w:id="100" w:author="Liu, Cong" w:date="2024-12-23T13:23:00Z" w16du:dateUtc="2024-12-23T21:23:00Z">
        <w:r w:rsidR="009F72D6">
          <w:t>10</w:t>
        </w:r>
      </w:ins>
      <w:ins w:id="101" w:author="Liu, Cong" w:date="2024-12-27T21:08:00Z" w16du:dateUtc="2024-12-28T05:08:00Z">
        <w:r w:rsidR="008E3BBE">
          <w:t>47</w:t>
        </w:r>
      </w:ins>
      <w:ins w:id="10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03" w:author="Liu, Cong" w:date="2024-11-23T19:54:00Z" w16du:dateUtc="2024-11-24T03:54:00Z">
        <w:r w:rsidR="00AD0CA7">
          <w:t>5</w:t>
        </w:r>
      </w:ins>
      <w:del w:id="10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18BB89AE" w:rsidR="006F371C" w:rsidRDefault="003C3B5E">
      <w:pPr>
        <w:spacing w:line="360" w:lineRule="auto"/>
        <w:rPr>
          <w:rFonts w:ascii="Times New Roman" w:eastAsia="Times New Roman" w:hAnsi="Times New Roman" w:cs="Times New Roman"/>
        </w:rPr>
      </w:pPr>
      <w:bookmarkStart w:id="105" w:name="_3znysh7" w:colFirst="0" w:colLast="0"/>
      <w:bookmarkEnd w:id="105"/>
      <w:r>
        <w:t>We identified 5 Kmeans groups by unsupervised clustering, denoted G1 through G5, each of which showed distinct patterns of TF activity (</w:t>
      </w:r>
      <w:r>
        <w:rPr>
          <w:b/>
        </w:rPr>
        <w:t xml:space="preserve">Supplementary Table </w:t>
      </w:r>
      <w:ins w:id="106"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07" w:author="Liu, Cong" w:date="2024-12-29T16:30:00Z" w16du:dateUtc="2024-12-30T00:30:00Z">
        <w:r w:rsidR="00556048">
          <w:t>640</w:t>
        </w:r>
      </w:ins>
      <w:del w:id="108"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0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5">
        <w:r>
          <w:rPr>
            <w:color w:val="000000"/>
            <w:vertAlign w:val="superscript"/>
          </w:rPr>
          <w:t>10</w:t>
        </w:r>
      </w:hyperlink>
      <w:r>
        <w:t>, was G1-specific. G1 was enriched with two subsets of monocytes, including 5</w:t>
      </w:r>
      <w:ins w:id="110" w:author="Liu, Cong" w:date="2024-11-23T19:57:00Z" w16du:dateUtc="2024-11-24T03:57:00Z">
        <w:r w:rsidR="00AD0CA7">
          <w:t>9</w:t>
        </w:r>
      </w:ins>
      <w:del w:id="111" w:author="Liu, Cong" w:date="2024-11-23T19:57:00Z" w16du:dateUtc="2024-11-24T03:57:00Z">
        <w:r w:rsidDel="00AD0CA7">
          <w:delText>4</w:delText>
        </w:r>
      </w:del>
      <w:r>
        <w:t>.</w:t>
      </w:r>
      <w:ins w:id="112" w:author="Liu, Cong" w:date="2024-12-29T16:34:00Z" w16du:dateUtc="2024-12-30T00:34:00Z">
        <w:r w:rsidR="004F643B">
          <w:t>6</w:t>
        </w:r>
      </w:ins>
      <w:del w:id="113" w:author="Liu, Cong" w:date="2024-11-19T17:36:00Z" w16du:dateUtc="2024-11-20T01:36:00Z">
        <w:r w:rsidDel="00D50C6B">
          <w:delText>7</w:delText>
        </w:r>
      </w:del>
      <w:r>
        <w:t xml:space="preserve">% CD14 Mono and </w:t>
      </w:r>
      <w:ins w:id="114" w:author="Liu, Cong" w:date="2024-11-23T19:57:00Z" w16du:dateUtc="2024-11-24T03:57:00Z">
        <w:r w:rsidR="00AD0CA7">
          <w:t>3</w:t>
        </w:r>
      </w:ins>
      <w:ins w:id="115" w:author="Liu, Cong" w:date="2024-12-29T16:34:00Z" w16du:dateUtc="2024-12-30T00:34:00Z">
        <w:r w:rsidR="004F643B">
          <w:t>2</w:t>
        </w:r>
      </w:ins>
      <w:del w:id="116" w:author="Liu, Cong" w:date="2024-11-23T19:57:00Z" w16du:dateUtc="2024-11-24T03:57:00Z">
        <w:r w:rsidDel="00AD0CA7">
          <w:delText>2</w:delText>
        </w:r>
      </w:del>
      <w:del w:id="117" w:author="Liu, Cong" w:date="2024-11-19T17:36:00Z" w16du:dateUtc="2024-11-20T01:36:00Z">
        <w:r w:rsidDel="00D50C6B">
          <w:delText>9</w:delText>
        </w:r>
      </w:del>
      <w:r>
        <w:t>.</w:t>
      </w:r>
      <w:ins w:id="118" w:author="Liu, Cong" w:date="2024-12-29T16:34:00Z" w16du:dateUtc="2024-12-30T00:34:00Z">
        <w:r w:rsidR="004F643B">
          <w:t>4</w:t>
        </w:r>
      </w:ins>
      <w:del w:id="119"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20" w:author="Liu, Cong" w:date="2024-11-19T17:40:00Z" w16du:dateUtc="2024-11-20T01:40:00Z">
        <w:r w:rsidR="00D50C6B">
          <w:t>7</w:t>
        </w:r>
      </w:ins>
      <w:del w:id="121" w:author="Liu, Cong" w:date="2024-11-19T17:40:00Z" w16du:dateUtc="2024-11-20T01:40:00Z">
        <w:r w:rsidDel="00D50C6B">
          <w:delText>4</w:delText>
        </w:r>
      </w:del>
      <w:r>
        <w:t>.</w:t>
      </w:r>
      <w:ins w:id="122" w:author="Liu, Cong" w:date="2024-11-23T19:58:00Z" w16du:dateUtc="2024-11-24T03:58:00Z">
        <w:r w:rsidR="00AD0CA7">
          <w:t>8</w:t>
        </w:r>
      </w:ins>
      <w:del w:id="123" w:author="Liu, Cong" w:date="2024-11-19T17:40:00Z" w16du:dateUtc="2024-11-20T01:40:00Z">
        <w:r w:rsidDel="00D50C6B">
          <w:delText>3</w:delText>
        </w:r>
      </w:del>
      <w:r>
        <w:t>% and 40.</w:t>
      </w:r>
      <w:ins w:id="124" w:author="Liu, Cong" w:date="2024-11-23T19:57:00Z" w16du:dateUtc="2024-11-24T03:57:00Z">
        <w:r w:rsidR="00AD0CA7">
          <w:t>2</w:t>
        </w:r>
      </w:ins>
      <w:del w:id="125"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6">
        <w:r>
          <w:rPr>
            <w:color w:val="000000"/>
            <w:vertAlign w:val="superscript"/>
          </w:rPr>
          <w:t>11</w:t>
        </w:r>
      </w:hyperlink>
      <w:r>
        <w:rPr>
          <w:color w:val="000000"/>
          <w:vertAlign w:val="superscript"/>
        </w:rPr>
        <w:t xml:space="preserve"> </w:t>
      </w:r>
      <w:r>
        <w:t xml:space="preserve">(see </w:t>
      </w:r>
      <w:r>
        <w:rPr>
          <w:b/>
        </w:rPr>
        <w:t xml:space="preserve">Fig. 2A-B; Supplementary Table </w:t>
      </w:r>
      <w:ins w:id="126"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27" w:author="Liu, Cong" w:date="2024-12-29T16:32:00Z" w16du:dateUtc="2024-12-30T00:32:00Z">
        <w:r w:rsidR="004F643B">
          <w:t>4</w:t>
        </w:r>
      </w:ins>
      <w:ins w:id="128" w:author="Liu, Cong" w:date="2024-11-23T19:58:00Z" w16du:dateUtc="2024-11-24T03:58:00Z">
        <w:r w:rsidR="00AD0CA7">
          <w:t>0</w:t>
        </w:r>
      </w:ins>
      <w:ins w:id="129" w:author="Liu, Cong" w:date="2024-12-29T16:32:00Z" w16du:dateUtc="2024-12-30T00:32:00Z">
        <w:r w:rsidR="004F643B">
          <w:t>9</w:t>
        </w:r>
      </w:ins>
      <w:del w:id="130" w:author="Liu, Cong" w:date="2024-11-23T19:58:00Z" w16du:dateUtc="2024-11-24T03:58:00Z">
        <w:r w:rsidDel="00AD0CA7">
          <w:delText>43</w:delText>
        </w:r>
      </w:del>
      <w:del w:id="131" w:author="Liu, Cong" w:date="2024-11-19T17:41:00Z" w16du:dateUtc="2024-11-20T01:41:00Z">
        <w:r w:rsidDel="001069F7">
          <w:delText>3</w:delText>
        </w:r>
      </w:del>
      <w:r>
        <w:t>/</w:t>
      </w:r>
      <w:ins w:id="132" w:author="Liu, Cong" w:date="2024-12-29T16:31:00Z" w16du:dateUtc="2024-12-30T00:31:00Z">
        <w:r w:rsidR="004F643B">
          <w:t>640</w:t>
        </w:r>
      </w:ins>
      <w:del w:id="133" w:author="Liu, Cong" w:date="2024-11-19T17:41:00Z" w16du:dateUtc="2024-11-20T01:41:00Z">
        <w:r w:rsidDel="001069F7">
          <w:delText>764</w:delText>
        </w:r>
      </w:del>
      <w:r>
        <w:t xml:space="preserve">) of the TFs were G2-specific and their z scores were significantly higher in G2 compared to other groups. More than </w:t>
      </w:r>
      <w:ins w:id="134" w:author="Liu, Cong" w:date="2024-11-19T17:45:00Z" w16du:dateUtc="2024-11-20T01:45:00Z">
        <w:r w:rsidR="001069F7">
          <w:t>8</w:t>
        </w:r>
      </w:ins>
      <w:del w:id="135" w:author="Liu, Cong" w:date="2024-11-19T17:45:00Z" w16du:dateUtc="2024-11-20T01:45:00Z">
        <w:r w:rsidDel="001069F7">
          <w:delText>7</w:delText>
        </w:r>
      </w:del>
      <w:r>
        <w:t>0% (</w:t>
      </w:r>
      <w:ins w:id="136" w:author="Liu, Cong" w:date="2024-12-29T16:33:00Z" w16du:dateUtc="2024-12-30T00:33:00Z">
        <w:r w:rsidR="004F643B">
          <w:t>531</w:t>
        </w:r>
      </w:ins>
      <w:del w:id="137" w:author="Liu, Cong" w:date="2024-11-23T20:00:00Z" w16du:dateUtc="2024-11-24T04:00:00Z">
        <w:r w:rsidDel="00AD0CA7">
          <w:delText>5</w:delText>
        </w:r>
      </w:del>
      <w:del w:id="138" w:author="Liu, Cong" w:date="2024-11-19T17:45:00Z" w16du:dateUtc="2024-11-20T01:45:00Z">
        <w:r w:rsidDel="001069F7">
          <w:delText>58</w:delText>
        </w:r>
      </w:del>
      <w:r>
        <w:t>/</w:t>
      </w:r>
      <w:ins w:id="139" w:author="Liu, Cong" w:date="2024-12-29T16:32:00Z" w16du:dateUtc="2024-12-30T00:32:00Z">
        <w:r w:rsidR="004F643B">
          <w:t>640</w:t>
        </w:r>
      </w:ins>
      <w:del w:id="140" w:author="Liu, Cong" w:date="2024-11-19T17:43:00Z" w16du:dateUtc="2024-11-20T01:43:00Z">
        <w:r w:rsidDel="001069F7">
          <w:delText>764</w:delText>
        </w:r>
      </w:del>
      <w:r>
        <w:t xml:space="preserve">) of the TFs were identified as key TFs for only one Kmeans group, suggesting the </w:t>
      </w:r>
      <w:del w:id="141"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42"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43" w:author="Liu, Cong" w:date="2024-11-23T20:02:00Z" w16du:dateUtc="2024-11-24T04:02:00Z">
        <w:r w:rsidR="0015538C">
          <w:t>3</w:t>
        </w:r>
      </w:ins>
      <w:del w:id="144"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45" w:author="Liu, Cong" w:date="2024-11-23T20:03:00Z" w16du:dateUtc="2024-11-24T04:03:00Z">
        <w:r w:rsidR="00EF5903">
          <w:t>6</w:t>
        </w:r>
      </w:ins>
      <w:del w:id="146" w:author="Liu, Cong" w:date="2024-11-23T20:03:00Z" w16du:dateUtc="2024-11-24T04:03:00Z">
        <w:r w:rsidDel="00EF5903">
          <w:delText>4</w:delText>
        </w:r>
      </w:del>
      <w:r>
        <w:t>% higher in At-Risk and ERA vs. CON, adjusted by the null distribution, p-value &lt; 0.0001; Chi-squared test) and G4 was modestly enriched in CON clusters (</w:t>
      </w:r>
      <w:ins w:id="147" w:author="Liu, Cong" w:date="2024-11-23T20:03:00Z" w16du:dateUtc="2024-11-24T04:03:00Z">
        <w:r w:rsidR="00EF5903">
          <w:t>24</w:t>
        </w:r>
      </w:ins>
      <w:del w:id="148" w:author="Liu, Cong" w:date="2024-11-23T20:03:00Z" w16du:dateUtc="2024-11-24T04:03:00Z">
        <w:r w:rsidDel="00EF5903">
          <w:delText>3</w:delText>
        </w:r>
      </w:del>
      <w:del w:id="149" w:author="Liu, Cong" w:date="2024-11-19T18:25:00Z" w16du:dateUtc="2024-11-20T02:25:00Z">
        <w:r w:rsidDel="00EC7741">
          <w:delText>2</w:delText>
        </w:r>
      </w:del>
      <w:r>
        <w:t>% higher in CON, p-value &lt; 0.0</w:t>
      </w:r>
      <w:del w:id="150"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51"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52" w:author="Liu, Cong" w:date="2024-11-23T20:08:00Z" w16du:dateUtc="2024-11-24T04:08:00Z">
        <w:r w:rsidDel="004F550E">
          <w:rPr>
            <w:i/>
          </w:rPr>
          <w:delText>ZSCAN10</w:delText>
        </w:r>
      </w:del>
      <w:ins w:id="153"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7">
        <w:r>
          <w:rPr>
            <w:i/>
            <w:color w:val="000000"/>
            <w:vertAlign w:val="superscript"/>
          </w:rPr>
          <w:t>12</w:t>
        </w:r>
      </w:hyperlink>
      <w:r>
        <w:t xml:space="preserve">, </w:t>
      </w:r>
      <w:r>
        <w:rPr>
          <w:i/>
        </w:rPr>
        <w:t>Transcriptional regulation by RUNX2</w:t>
      </w:r>
      <w:hyperlink r:id="rId18">
        <w:r>
          <w:rPr>
            <w:i/>
            <w:color w:val="000000"/>
            <w:vertAlign w:val="superscript"/>
          </w:rPr>
          <w:t>13</w:t>
        </w:r>
      </w:hyperlink>
      <w:r>
        <w:t xml:space="preserve">, </w:t>
      </w:r>
      <w:r>
        <w:rPr>
          <w:i/>
        </w:rPr>
        <w:t>YAP1 and WWTR1-stimulated Gene Expression</w:t>
      </w:r>
      <w:hyperlink r:id="rId19">
        <w:r>
          <w:rPr>
            <w:i/>
            <w:color w:val="000000"/>
            <w:vertAlign w:val="superscript"/>
          </w:rPr>
          <w:t>14</w:t>
        </w:r>
      </w:hyperlink>
      <w:r>
        <w:t xml:space="preserve">, </w:t>
      </w:r>
      <w:r>
        <w:rPr>
          <w:i/>
        </w:rPr>
        <w:t>NOTCH3 Intracellular Domain Regulates Transcription</w:t>
      </w:r>
      <w:hyperlink r:id="rId20">
        <w:r>
          <w:rPr>
            <w:i/>
            <w:color w:val="000000"/>
            <w:vertAlign w:val="superscript"/>
          </w:rPr>
          <w:t>15</w:t>
        </w:r>
      </w:hyperlink>
      <w:r>
        <w:t xml:space="preserve">, and </w:t>
      </w:r>
      <w:r>
        <w:rPr>
          <w:i/>
        </w:rPr>
        <w:t>Deactivation of the β-Catenin Transactivating Complex</w:t>
      </w:r>
      <w:r>
        <w:t xml:space="preserve"> </w:t>
      </w:r>
      <w:hyperlink r:id="rId21">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54"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55"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56"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57" w:author="Liu, Cong" w:date="2024-11-24T11:53:00Z" w16du:dateUtc="2024-11-24T19:53:00Z">
        <w:r w:rsidR="0047793C">
          <w:t xml:space="preserve">the </w:t>
        </w:r>
      </w:ins>
      <w:del w:id="158" w:author="Liu, Cong" w:date="2024-11-24T11:53:00Z" w16du:dateUtc="2024-11-24T19:53:00Z">
        <w:r w:rsidDel="0047793C">
          <w:delText>1</w:delText>
        </w:r>
      </w:del>
      <w:del w:id="159" w:author="Liu, Cong" w:date="2024-11-23T20:09:00Z" w16du:dateUtc="2024-11-24T04:09:00Z">
        <w:r w:rsidDel="00DA353B">
          <w:delText>1</w:delText>
        </w:r>
      </w:del>
      <w:del w:id="160"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61" w:author="Liu, Cong" w:date="2024-11-24T11:54:00Z" w16du:dateUtc="2024-11-24T19:54:00Z">
        <w:r w:rsidR="00F6055C">
          <w:t>31</w:t>
        </w:r>
      </w:ins>
      <w:del w:id="162" w:author="Liu, Cong" w:date="2024-11-24T11:54:00Z" w16du:dateUtc="2024-11-24T19:54:00Z">
        <w:r w:rsidDel="00F6055C">
          <w:delText>47</w:delText>
        </w:r>
      </w:del>
      <w:r>
        <w:t xml:space="preserve">% vs </w:t>
      </w:r>
      <w:ins w:id="163" w:author="Liu, Cong" w:date="2024-11-24T11:54:00Z" w16du:dateUtc="2024-11-24T19:54:00Z">
        <w:r w:rsidR="00F6055C">
          <w:t>18</w:t>
        </w:r>
      </w:ins>
      <w:del w:id="164" w:author="Liu, Cong" w:date="2024-11-24T11:54:00Z" w16du:dateUtc="2024-11-24T19:54:00Z">
        <w:r w:rsidDel="00F6055C">
          <w:delText>24</w:delText>
        </w:r>
      </w:del>
      <w:r>
        <w:t>%, p-value &lt; 0.0</w:t>
      </w:r>
      <w:del w:id="165" w:author="Liu, Cong" w:date="2024-11-24T11:55:00Z" w16du:dateUtc="2024-11-24T19:55:00Z">
        <w:r w:rsidDel="00F6055C">
          <w:delText>00</w:delText>
        </w:r>
      </w:del>
      <w:r>
        <w:t xml:space="preserve">1; </w:t>
      </w:r>
      <w:ins w:id="166" w:author="Liu, Cong" w:date="2024-11-24T11:55:00Z" w16du:dateUtc="2024-11-24T19:55:00Z">
        <w:r w:rsidR="00F6055C">
          <w:t>23</w:t>
        </w:r>
      </w:ins>
      <w:del w:id="167" w:author="Liu, Cong" w:date="2024-11-24T11:55:00Z" w16du:dateUtc="2024-11-24T19:55:00Z">
        <w:r w:rsidDel="00F6055C">
          <w:delText>38</w:delText>
        </w:r>
      </w:del>
      <w:r>
        <w:t xml:space="preserve">% vs </w:t>
      </w:r>
      <w:ins w:id="168" w:author="Liu, Cong" w:date="2024-11-24T11:55:00Z" w16du:dateUtc="2024-11-24T19:55:00Z">
        <w:r w:rsidR="00F6055C">
          <w:t>11</w:t>
        </w:r>
      </w:ins>
      <w:del w:id="169" w:author="Liu, Cong" w:date="2024-11-24T11:55:00Z" w16du:dateUtc="2024-11-24T19:55:00Z">
        <w:r w:rsidDel="00F6055C">
          <w:delText>22</w:delText>
        </w:r>
      </w:del>
      <w:r>
        <w:t xml:space="preserve">%, p-value &lt; 0.01; </w:t>
      </w:r>
      <w:ins w:id="170" w:author="Liu, Cong" w:date="2024-11-24T11:55:00Z" w16du:dateUtc="2024-11-24T19:55:00Z">
        <w:r w:rsidR="00F6055C">
          <w:t>63</w:t>
        </w:r>
      </w:ins>
      <w:del w:id="171" w:author="Liu, Cong" w:date="2024-11-24T11:55:00Z" w16du:dateUtc="2024-11-24T19:55:00Z">
        <w:r w:rsidDel="00F6055C">
          <w:delText>55</w:delText>
        </w:r>
      </w:del>
      <w:r>
        <w:t>% vs 2</w:t>
      </w:r>
      <w:ins w:id="172" w:author="Liu, Cong" w:date="2024-11-24T11:55:00Z" w16du:dateUtc="2024-11-24T19:55:00Z">
        <w:r w:rsidR="00F6055C">
          <w:t>6</w:t>
        </w:r>
      </w:ins>
      <w:del w:id="173" w:author="Liu, Cong" w:date="2024-11-24T11:55:00Z" w16du:dateUtc="2024-11-24T19:55:00Z">
        <w:r w:rsidDel="00F6055C">
          <w:delText>1</w:delText>
        </w:r>
      </w:del>
      <w:r>
        <w:t>%, p-value &lt; 0.0</w:t>
      </w:r>
      <w:ins w:id="174" w:author="Liu, Cong" w:date="2024-11-24T11:55:00Z" w16du:dateUtc="2024-11-24T19:55:00Z">
        <w:r w:rsidR="00F6055C">
          <w:t>1</w:t>
        </w:r>
      </w:ins>
      <w:del w:id="175" w:author="Liu, Cong" w:date="2024-11-24T11:55:00Z" w16du:dateUtc="2024-11-24T19:55:00Z">
        <w:r w:rsidDel="00F6055C">
          <w:delText>5</w:delText>
        </w:r>
      </w:del>
      <w:r>
        <w:t>, respectively for At-Risk/ERA compared with CON; Chi-squared test). Of interest, MAIT cells with the TF profile were only found in CON clusters (0% vs 4</w:t>
      </w:r>
      <w:ins w:id="176" w:author="Liu, Cong" w:date="2024-11-24T11:56:00Z" w16du:dateUtc="2024-11-24T19:56:00Z">
        <w:r w:rsidR="009E416F">
          <w:t>3</w:t>
        </w:r>
      </w:ins>
      <w:del w:id="177" w:author="Liu, Cong" w:date="2024-11-24T11:56:00Z" w16du:dateUtc="2024-11-24T19:56:00Z">
        <w:r w:rsidDel="009E416F">
          <w:delText>8</w:delText>
        </w:r>
      </w:del>
      <w:r>
        <w:t xml:space="preserve">% for At-Risk/ERA and CON, p-value </w:t>
      </w:r>
      <w:ins w:id="178" w:author="Liu, Cong" w:date="2024-11-24T11:56:00Z" w16du:dateUtc="2024-11-24T19:56:00Z">
        <w:r w:rsidR="009E416F">
          <w:t>&lt;</w:t>
        </w:r>
      </w:ins>
      <w:del w:id="179" w:author="Liu, Cong" w:date="2024-11-24T11:56:00Z" w16du:dateUtc="2024-11-24T19:56:00Z">
        <w:r w:rsidDel="009E416F">
          <w:delText>=</w:delText>
        </w:r>
      </w:del>
      <w:r>
        <w:t xml:space="preserve"> 0.</w:t>
      </w:r>
      <w:del w:id="180"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81"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82" w:author="Liu, Cong" w:date="2024-11-24T12:34:00Z" w16du:dateUtc="2024-11-24T20:34:00Z"/>
        </w:rPr>
      </w:pPr>
    </w:p>
    <w:p w14:paraId="61610F29" w14:textId="7D8FE98A" w:rsidR="006F371C" w:rsidRDefault="003C3B5E">
      <w:pPr>
        <w:spacing w:line="360" w:lineRule="auto"/>
      </w:pPr>
      <w:bookmarkStart w:id="183" w:name="_2et92p0" w:colFirst="0" w:colLast="0"/>
      <w:bookmarkEnd w:id="183"/>
      <w:r>
        <w:t>Overall, the top RA signature TFs determined by unsupervised clustering showed significantly higher PageRank scores in G2 compared to other groups across all cell types (</w:t>
      </w:r>
      <w:r>
        <w:rPr>
          <w:b/>
        </w:rPr>
        <w:t>Fig. 3C</w:t>
      </w:r>
      <w:r>
        <w:t>).</w:t>
      </w:r>
      <w:del w:id="184"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05861882" w:rsidR="006F371C" w:rsidRDefault="003C3B5E">
      <w:pPr>
        <w:spacing w:line="360" w:lineRule="auto"/>
        <w:rPr>
          <w:rFonts w:ascii="Times New Roman" w:eastAsia="Times New Roman" w:hAnsi="Times New Roman" w:cs="Times New Roman"/>
        </w:rPr>
      </w:pPr>
      <w:del w:id="185" w:author="Liu, Cong" w:date="2024-12-21T20:14:00Z" w16du:dateUtc="2024-12-22T04:14:00Z">
        <w:r w:rsidDel="00504AC3">
          <w:delText>Almost all</w:delText>
        </w:r>
      </w:del>
      <w:ins w:id="186" w:author="Liu, Cong" w:date="2024-12-21T20:14:00Z" w16du:dateUtc="2024-12-22T04:14:00Z">
        <w:r w:rsidR="00504AC3">
          <w:t>All the major</w:t>
        </w:r>
      </w:ins>
      <w:r>
        <w:t xml:space="preserve"> cell types were enriched in this common set of At-Risk/ERA signature pathways </w:t>
      </w:r>
      <w:del w:id="187" w:author="Liu, Cong" w:date="2025-01-03T23:38:00Z" w16du:dateUtc="2025-01-04T04:38:00Z">
        <w:r w:rsidDel="00EF1416">
          <w:delText>(</w:delText>
        </w:r>
        <w:r w:rsidDel="00EF1416">
          <w:rPr>
            <w:b/>
          </w:rPr>
          <w:delText>Fig. 3D</w:delText>
        </w:r>
        <w:r w:rsidDel="00EF1416">
          <w:delText>).</w:delText>
        </w:r>
      </w:del>
      <w:ins w:id="188" w:author="Liu, Cong" w:date="2025-01-03T23:38:00Z" w16du:dateUtc="2025-01-04T04:38:00Z">
        <w:r w:rsidR="00EF1416">
          <w:t>while</w:t>
        </w:r>
      </w:ins>
      <w:r>
        <w:t xml:space="preserve"> </w:t>
      </w:r>
      <w:del w:id="189" w:author="Liu, Cong" w:date="2024-12-21T20:19:00Z" w16du:dateUtc="2024-12-22T04:19:00Z">
        <w:r w:rsidDel="00504AC3">
          <w:delText>In some cases, the pathways were relatively restricted such as Treg cells, which were only associated with RUNX2 and NOTCH3 pathways. On the other hand, m</w:delText>
        </w:r>
      </w:del>
      <w:del w:id="190" w:author="Liu, Cong" w:date="2025-01-03T23:34:00Z" w16du:dateUtc="2025-01-04T04:34:00Z">
        <w:r w:rsidDel="0053535B">
          <w:delText xml:space="preserve">onocytes displayed a relatively lower significance in NOTCH3 pathways compared to other cell types. </w:delText>
        </w:r>
      </w:del>
      <w:del w:id="191" w:author="Liu, Cong" w:date="2025-01-03T23:37:00Z" w16du:dateUtc="2025-01-04T04:37:00Z">
        <w:r w:rsidDel="0053535B">
          <w:delText>Additionally</w:delText>
        </w:r>
      </w:del>
      <w:ins w:id="192" w:author="Liu, Cong" w:date="2025-01-03T23:38:00Z" w16du:dateUtc="2025-01-04T04:38:00Z">
        <w:r w:rsidR="00EF1416">
          <w:t>s</w:t>
        </w:r>
      </w:ins>
      <w:del w:id="193" w:author="Liu, Cong" w:date="2025-01-03T23:37:00Z" w16du:dateUtc="2025-01-04T04:37:00Z">
        <w:r w:rsidDel="0053535B">
          <w:delText>, s</w:delText>
        </w:r>
      </w:del>
      <w:r>
        <w:t>ome individual cell types demonstrated specific enriched pathways (</w:t>
      </w:r>
      <w:r>
        <w:rPr>
          <w:b/>
        </w:rPr>
        <w:t>Fig. 3D</w:t>
      </w:r>
      <w:r>
        <w:t xml:space="preserve">). For example, </w:t>
      </w:r>
      <w:del w:id="194" w:author="Liu, Cong" w:date="2024-12-21T20:22:00Z" w16du:dateUtc="2024-12-22T04:22:00Z">
        <w:r w:rsidDel="00F472AD">
          <w:delText>a</w:delText>
        </w:r>
      </w:del>
      <w:del w:id="195" w:author="Liu, Cong" w:date="2024-12-27T15:35:00Z" w16du:dateUtc="2024-12-27T23:35:00Z">
        <w:r w:rsidDel="00156C87">
          <w:delText>ctivation</w:delText>
        </w:r>
      </w:del>
      <w:ins w:id="196" w:author="Liu, Cong" w:date="2024-12-27T15:35:00Z" w16du:dateUtc="2024-12-27T23:35:00Z">
        <w:r w:rsidR="00156C87">
          <w:t>activation</w:t>
        </w:r>
      </w:ins>
      <w:r>
        <w:t xml:space="preserve"> of HOX genes was enriched in B cells, CD4 T </w:t>
      </w:r>
      <w:del w:id="197" w:author="Liu, Cong" w:date="2025-01-03T23:39:00Z" w16du:dateUtc="2025-01-04T04:39:00Z">
        <w:r w:rsidDel="00EF1416">
          <w:delText xml:space="preserve">Naive </w:delText>
        </w:r>
      </w:del>
      <w:ins w:id="198" w:author="Liu, Cong" w:date="2025-01-03T23:39:00Z" w16du:dateUtc="2025-01-04T04:39:00Z">
        <w:r w:rsidR="00EF1416">
          <w:t>cells, CD8 T Naive,</w:t>
        </w:r>
        <w:r w:rsidR="00EF1416">
          <w:t xml:space="preserve"> </w:t>
        </w:r>
      </w:ins>
      <w:r>
        <w:t xml:space="preserve">and monocytes. </w:t>
      </w:r>
      <w:del w:id="199"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00" w:author="Liu, Cong" w:date="2024-12-21T20:20:00Z" w16du:dateUtc="2024-12-22T04:20:00Z">
        <w:r w:rsidR="00504AC3">
          <w:t xml:space="preserve"> CD4 T Na</w:t>
        </w:r>
      </w:ins>
      <w:ins w:id="201" w:author="Liu, Cong" w:date="2024-12-25T14:53:00Z" w16du:dateUtc="2024-12-25T22:53:00Z">
        <w:r w:rsidR="00E15833">
          <w:t>i</w:t>
        </w:r>
      </w:ins>
      <w:ins w:id="202"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03" w:name="_tyjcwt" w:colFirst="0" w:colLast="0"/>
      <w:bookmarkEnd w:id="203"/>
      <w:r>
        <w:t>Patterns of cell types with the G2 RA TF signature are highly variable across individuals</w:t>
      </w:r>
    </w:p>
    <w:p w14:paraId="6FCAEB14" w14:textId="1DDADF99" w:rsidR="006F371C" w:rsidRDefault="003C3B5E">
      <w:pPr>
        <w:spacing w:line="360" w:lineRule="auto"/>
      </w:pPr>
      <w:bookmarkStart w:id="204" w:name="_3dy6vkm" w:colFirst="0" w:colLast="0"/>
      <w:bookmarkStart w:id="205" w:name="OLE_LINK3"/>
      <w:bookmarkStart w:id="206" w:name="OLE_LINK4"/>
      <w:bookmarkEnd w:id="204"/>
      <w:r>
        <w:t>We then determined which cell types display the TF signature in each member of the At-Risk and ERA cohorts. Multiple combinations of cell types were identified in individual participants (</w:t>
      </w:r>
      <w:r>
        <w:rPr>
          <w:b/>
        </w:rPr>
        <w:t>Fig. 3E</w:t>
      </w:r>
      <w:r>
        <w:t xml:space="preserve">). </w:t>
      </w:r>
      <w:del w:id="207" w:author="Liu, Cong" w:date="2024-12-21T20:23:00Z" w16du:dateUtc="2024-12-22T04:23:00Z">
        <w:r w:rsidDel="001A482D">
          <w:delText xml:space="preserve">All </w:delText>
        </w:r>
      </w:del>
      <w:ins w:id="208" w:author="Liu, Cong" w:date="2024-12-21T20:23:00Z" w16du:dateUtc="2024-12-22T04:23:00Z">
        <w:r w:rsidR="001A482D">
          <w:t xml:space="preserve">Twenty-five out of </w:t>
        </w:r>
      </w:ins>
      <w:r>
        <w:t xml:space="preserve">26 At-Risk and </w:t>
      </w:r>
      <w:ins w:id="209"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w:t>
      </w:r>
      <w:r>
        <w:lastRenderedPageBreak/>
        <w:t xml:space="preserve">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10" w:author="Liu, Cong" w:date="2024-12-21T20:24:00Z" w16du:dateUtc="2024-12-22T04:24:00Z">
        <w:r w:rsidR="00342C49">
          <w:t xml:space="preserve"> T</w:t>
        </w:r>
      </w:ins>
      <w:r>
        <w:t xml:space="preserve"> Na</w:t>
      </w:r>
      <w:ins w:id="211" w:author="Liu, Cong" w:date="2024-12-21T20:24:00Z" w16du:dateUtc="2024-12-22T04:24:00Z">
        <w:r w:rsidR="001C401D">
          <w:t>i</w:t>
        </w:r>
      </w:ins>
      <w:del w:id="212" w:author="Liu, Cong" w:date="2024-12-21T20:24:00Z" w16du:dateUtc="2024-12-22T04:24:00Z">
        <w:r w:rsidDel="001C401D">
          <w:delText>ï</w:delText>
        </w:r>
      </w:del>
      <w:r>
        <w:t xml:space="preserve">ve, CD8 </w:t>
      </w:r>
      <w:ins w:id="213" w:author="Liu, Cong" w:date="2024-12-21T20:24:00Z" w16du:dateUtc="2024-12-22T04:24:00Z">
        <w:r w:rsidR="00342C49">
          <w:t xml:space="preserve">T </w:t>
        </w:r>
      </w:ins>
      <w:r>
        <w:t>Na</w:t>
      </w:r>
      <w:ins w:id="214" w:author="Liu, Cong" w:date="2024-12-21T20:25:00Z" w16du:dateUtc="2024-12-22T04:25:00Z">
        <w:r w:rsidR="001C401D">
          <w:t>i</w:t>
        </w:r>
      </w:ins>
      <w:del w:id="215"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16" w:name="_1t3h5sf" w:colFirst="0" w:colLast="0"/>
      <w:bookmarkEnd w:id="205"/>
      <w:bookmarkEnd w:id="206"/>
      <w:bookmarkEnd w:id="216"/>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17" w:author="Liu, Cong" w:date="2024-11-26T16:26:00Z" w16du:dateUtc="2024-11-27T00:26:00Z">
        <w:r w:rsidDel="00D6201D">
          <w:delText>=0.016</w:delText>
        </w:r>
      </w:del>
      <w:ins w:id="218"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19" w:author="Liu, Cong" w:date="2024-11-26T16:31:00Z" w16du:dateUtc="2024-11-27T00:31:00Z">
        <w:r w:rsidR="000A2A29">
          <w:t xml:space="preserve"> and</w:t>
        </w:r>
      </w:ins>
      <w:del w:id="220" w:author="Liu, Cong" w:date="2024-11-26T16:31:00Z" w16du:dateUtc="2024-11-27T00:31:00Z">
        <w:r w:rsidDel="000A2A29">
          <w:delText>,</w:delText>
        </w:r>
      </w:del>
      <w:r>
        <w:t xml:space="preserve"> CD4 TCM</w:t>
      </w:r>
      <w:ins w:id="221" w:author="Liu, Cong" w:date="2024-11-26T16:31:00Z" w16du:dateUtc="2024-11-27T00:31:00Z">
        <w:r w:rsidR="000A2A29">
          <w:t xml:space="preserve"> </w:t>
        </w:r>
      </w:ins>
      <w:del w:id="222"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23" w:author="Liu, Cong" w:date="2024-11-26T16:32:00Z" w16du:dateUtc="2024-11-27T00:32:00Z">
        <w:r w:rsidR="00C203B0">
          <w:t xml:space="preserve">communication </w:t>
        </w:r>
      </w:ins>
      <w:r>
        <w:t xml:space="preserve">strength </w:t>
      </w:r>
      <w:ins w:id="224" w:author="Liu, Cong" w:date="2024-11-26T16:32:00Z" w16du:dateUtc="2024-11-27T00:32:00Z">
        <w:r w:rsidR="00C203B0">
          <w:t xml:space="preserve">in At-Risk/ERA was </w:t>
        </w:r>
      </w:ins>
      <w:del w:id="225" w:author="Liu, Cong" w:date="2024-11-26T16:32:00Z" w16du:dateUtc="2024-11-27T00:32:00Z">
        <w:r w:rsidDel="00C203B0">
          <w:delText xml:space="preserve">in the two groups differed </w:delText>
        </w:r>
      </w:del>
      <w:r>
        <w:t>significantly</w:t>
      </w:r>
      <w:ins w:id="226" w:author="Liu, Cong" w:date="2024-11-26T16:32:00Z" w16du:dateUtc="2024-11-27T00:32:00Z">
        <w:r w:rsidR="00C203B0">
          <w:t xml:space="preserve"> higher</w:t>
        </w:r>
      </w:ins>
      <w:r>
        <w:t xml:space="preserve"> </w:t>
      </w:r>
      <w:del w:id="227" w:author="Liu, Cong" w:date="2024-11-26T16:32:00Z" w16du:dateUtc="2024-11-27T00:32:00Z">
        <w:r w:rsidDel="00C203B0">
          <w:delText>between the two</w:delText>
        </w:r>
      </w:del>
      <w:ins w:id="228" w:author="Liu, Cong" w:date="2024-11-26T16:32:00Z" w16du:dateUtc="2024-11-27T00:32:00Z">
        <w:r w:rsidR="00C203B0">
          <w:t>than control</w:t>
        </w:r>
      </w:ins>
      <w:r>
        <w:t xml:space="preserve"> group</w:t>
      </w:r>
      <w:del w:id="229" w:author="Liu, Cong" w:date="2024-11-26T16:32:00Z" w16du:dateUtc="2024-11-27T00:32:00Z">
        <w:r w:rsidDel="00C203B0">
          <w:delText>s</w:delText>
        </w:r>
      </w:del>
      <w:r>
        <w:t xml:space="preserve"> (p-value=0.0</w:t>
      </w:r>
      <w:ins w:id="230" w:author="Liu, Cong" w:date="2024-11-26T16:29:00Z" w16du:dateUtc="2024-11-27T00:29:00Z">
        <w:r w:rsidR="000A2A29">
          <w:t>4</w:t>
        </w:r>
      </w:ins>
      <w:del w:id="231"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xml:space="preserve">), providing an overview of </w:t>
      </w:r>
      <w:r>
        <w:lastRenderedPageBreak/>
        <w:t>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32"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33" w:author="Liu, Cong" w:date="2024-12-24T20:23:00Z" w16du:dateUtc="2024-12-25T04:23:00Z">
        <w:r w:rsidDel="00C00C15">
          <w:delText>-</w:delText>
        </w:r>
      </w:del>
      <w:r>
        <w:t>16</w:t>
      </w:r>
      <w:ins w:id="234" w:author="Liu, Cong" w:date="2024-12-24T20:12:00Z" w16du:dateUtc="2024-12-25T04:12:00Z">
        <w:r w:rsidR="008F682E">
          <w:t xml:space="preserve"> - </w:t>
        </w:r>
      </w:ins>
      <w:del w:id="235" w:author="Liu, Cong" w:date="2024-12-24T20:12:00Z" w16du:dateUtc="2024-12-25T04:12:00Z">
        <w:r w:rsidDel="008F682E">
          <w:delText>/</w:delText>
        </w:r>
      </w:del>
      <w:r>
        <w:t>CD4, CD160</w:t>
      </w:r>
      <w:ins w:id="236" w:author="Liu, Cong" w:date="2024-12-24T20:12:00Z" w16du:dateUtc="2024-12-25T04:12:00Z">
        <w:r w:rsidR="008F682E">
          <w:t xml:space="preserve"> - </w:t>
        </w:r>
      </w:ins>
      <w:del w:id="237" w:author="Liu, Cong" w:date="2024-12-24T20:12:00Z" w16du:dateUtc="2024-12-25T04:12:00Z">
        <w:r w:rsidDel="008F682E">
          <w:delText>/</w:delText>
        </w:r>
      </w:del>
      <w:r>
        <w:t>TNFRSF14, TGF-β1</w:t>
      </w:r>
      <w:ins w:id="238" w:author="Liu, Cong" w:date="2024-12-24T20:12:00Z" w16du:dateUtc="2024-12-25T04:12:00Z">
        <w:r w:rsidR="008F682E">
          <w:t xml:space="preserve"> – (</w:t>
        </w:r>
      </w:ins>
      <w:del w:id="239" w:author="Liu, Cong" w:date="2024-12-24T20:12:00Z" w16du:dateUtc="2024-12-25T04:12:00Z">
        <w:r w:rsidDel="008F682E">
          <w:delText>/</w:delText>
        </w:r>
      </w:del>
      <w:r>
        <w:t>TGFBR1</w:t>
      </w:r>
      <w:ins w:id="240" w:author="Liu, Cong" w:date="2024-12-24T20:12:00Z" w16du:dateUtc="2024-12-25T04:12:00Z">
        <w:r w:rsidR="008F682E">
          <w:t>+</w:t>
        </w:r>
      </w:ins>
      <w:del w:id="241" w:author="Liu, Cong" w:date="2024-12-24T20:12:00Z" w16du:dateUtc="2024-12-25T04:12:00Z">
        <w:r w:rsidDel="008F682E">
          <w:delText>/</w:delText>
        </w:r>
      </w:del>
      <w:r>
        <w:t>TGFBR2</w:t>
      </w:r>
      <w:ins w:id="242" w:author="Liu, Cong" w:date="2024-12-24T20:12:00Z" w16du:dateUtc="2024-12-25T04:12:00Z">
        <w:r w:rsidR="008F682E">
          <w:t>)</w:t>
        </w:r>
      </w:ins>
      <w:r>
        <w:t xml:space="preserve">, </w:t>
      </w:r>
      <w:ins w:id="243" w:author="Liu, Cong" w:date="2024-12-21T23:23:00Z" w16du:dateUtc="2024-12-22T07:23:00Z">
        <w:r w:rsidR="00127426">
          <w:t xml:space="preserve">and </w:t>
        </w:r>
      </w:ins>
      <w:r>
        <w:t>BTLA</w:t>
      </w:r>
      <w:ins w:id="244" w:author="Liu, Cong" w:date="2024-12-24T20:13:00Z" w16du:dateUtc="2024-12-25T04:13:00Z">
        <w:r w:rsidR="008F682E">
          <w:t xml:space="preserve"> - </w:t>
        </w:r>
      </w:ins>
      <w:del w:id="245"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46" w:author="Liu, Cong" w:date="2024-12-24T20:12:00Z" w16du:dateUtc="2024-12-25T04:12:00Z"/>
        </w:rPr>
      </w:pPr>
    </w:p>
    <w:p w14:paraId="5842D9D9" w14:textId="4FF1424E" w:rsidR="008F682E" w:rsidRDefault="00391188">
      <w:pPr>
        <w:spacing w:line="360" w:lineRule="auto"/>
        <w:rPr>
          <w:ins w:id="247" w:author="Liu, Cong" w:date="2024-12-24T20:30:00Z" w16du:dateUtc="2024-12-25T04:30:00Z"/>
        </w:rPr>
      </w:pPr>
      <w:ins w:id="248" w:author="Firestein, Gary" w:date="2024-12-26T09:47:00Z" w16du:dateUtc="2024-12-26T17:47:00Z">
        <w:r>
          <w:t xml:space="preserve">The </w:t>
        </w:r>
      </w:ins>
      <w:ins w:id="249" w:author="Liu, Cong" w:date="2024-12-24T20:12:00Z" w16du:dateUtc="2024-12-25T04:12:00Z">
        <w:r w:rsidR="008F682E">
          <w:t>IL16</w:t>
        </w:r>
      </w:ins>
      <w:ins w:id="250" w:author="Liu, Cong" w:date="2024-12-24T20:14:00Z" w16du:dateUtc="2024-12-25T04:14:00Z">
        <w:r w:rsidR="003874E7">
          <w:t xml:space="preserve"> -</w:t>
        </w:r>
      </w:ins>
      <w:ins w:id="251" w:author="Liu, Cong" w:date="2024-12-24T20:15:00Z" w16du:dateUtc="2024-12-25T04:15:00Z">
        <w:r w:rsidR="003874E7">
          <w:t xml:space="preserve"> </w:t>
        </w:r>
      </w:ins>
      <w:ins w:id="252" w:author="Liu, Cong" w:date="2024-12-24T20:14:00Z" w16du:dateUtc="2024-12-25T04:14:00Z">
        <w:r w:rsidR="003874E7">
          <w:t xml:space="preserve">CD4 </w:t>
        </w:r>
      </w:ins>
      <w:ins w:id="253" w:author="Liu, Cong" w:date="2024-12-24T20:15:00Z" w16du:dateUtc="2024-12-25T04:15:00Z">
        <w:r w:rsidR="003874E7">
          <w:t>signaling pathway</w:t>
        </w:r>
      </w:ins>
      <w:ins w:id="254"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55" w:author="Liu, Cong" w:date="2024-12-24T20:15:00Z" w16du:dateUtc="2024-12-25T04:15:00Z">
        <w:r w:rsidR="003874E7">
          <w:t xml:space="preserve"> showed </w:t>
        </w:r>
      </w:ins>
      <w:ins w:id="256" w:author="Liu, Cong" w:date="2024-12-24T20:16:00Z" w16du:dateUtc="2024-12-25T04:16:00Z">
        <w:r w:rsidR="003874E7">
          <w:t xml:space="preserve">significantly stronger signals in At-Risk/ERA group than control group. For instance, participant </w:t>
        </w:r>
      </w:ins>
      <w:ins w:id="257" w:author="Liu, Cong" w:date="2024-12-24T20:17:00Z" w16du:dateUtc="2024-12-25T04:17:00Z">
        <w:r w:rsidR="003874E7">
          <w:t xml:space="preserve">31 from At-Risk/ERA group </w:t>
        </w:r>
      </w:ins>
      <w:ins w:id="258" w:author="Liu, Cong" w:date="2024-12-24T20:18:00Z" w16du:dateUtc="2024-12-25T04:18:00Z">
        <w:r w:rsidR="003874E7">
          <w:t>and participant 48 from control group have similar cell type distr</w:t>
        </w:r>
      </w:ins>
      <w:ins w:id="259" w:author="Liu, Cong" w:date="2024-12-24T20:19:00Z" w16du:dateUtc="2024-12-25T04:19:00Z">
        <w:r w:rsidR="003874E7">
          <w:t>ibution in signature clusters (</w:t>
        </w:r>
        <w:r w:rsidR="003874E7">
          <w:rPr>
            <w:b/>
          </w:rPr>
          <w:t>Supplementary Fig. S3A</w:t>
        </w:r>
        <w:r w:rsidR="003874E7">
          <w:t>)</w:t>
        </w:r>
      </w:ins>
      <w:ins w:id="260" w:author="Liu, Cong" w:date="2024-12-24T20:18:00Z" w16du:dateUtc="2024-12-25T04:18:00Z">
        <w:r w:rsidR="003874E7">
          <w:t>.</w:t>
        </w:r>
      </w:ins>
      <w:ins w:id="261" w:author="Liu, Cong" w:date="2024-12-24T20:19:00Z" w16du:dateUtc="2024-12-25T04:19:00Z">
        <w:r w:rsidR="00BE7077">
          <w:t xml:space="preserve"> Participant 31</w:t>
        </w:r>
      </w:ins>
      <w:ins w:id="262" w:author="Liu, Cong" w:date="2024-12-24T20:18:00Z" w16du:dateUtc="2024-12-25T04:18:00Z">
        <w:r w:rsidR="003874E7">
          <w:t xml:space="preserve"> </w:t>
        </w:r>
      </w:ins>
      <w:ins w:id="263" w:author="Liu, Cong" w:date="2024-12-24T20:17:00Z" w16du:dateUtc="2024-12-25T04:17:00Z">
        <w:r w:rsidR="003874E7">
          <w:t xml:space="preserve">displayed denser and stronger interactions than participant 48 </w:t>
        </w:r>
      </w:ins>
      <w:ins w:id="264" w:author="Liu, Cong" w:date="2024-12-24T20:18:00Z" w16du:dateUtc="2024-12-25T04:18:00Z">
        <w:r w:rsidR="003874E7">
          <w:t xml:space="preserve">and </w:t>
        </w:r>
      </w:ins>
      <w:ins w:id="265"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66" w:author="Liu, Cong" w:date="2024-12-24T20:21:00Z" w16du:dateUtc="2024-12-25T04:21:00Z">
        <w:r w:rsidR="00C60189">
          <w:t>zed the outgoing and incoming signals of IL16 - CD4 pair between the two groups</w:t>
        </w:r>
      </w:ins>
      <w:ins w:id="267" w:author="Liu, Cong" w:date="2024-12-24T20:30:00Z" w16du:dateUtc="2024-12-25T04:30:00Z">
        <w:r w:rsidR="004B5833">
          <w:t xml:space="preserve"> (</w:t>
        </w:r>
        <w:r w:rsidR="004B5833">
          <w:rPr>
            <w:b/>
          </w:rPr>
          <w:t>Fig. 4F</w:t>
        </w:r>
        <w:r w:rsidR="004B5833">
          <w:t>)</w:t>
        </w:r>
      </w:ins>
      <w:ins w:id="268" w:author="Liu, Cong" w:date="2024-12-24T20:21:00Z" w16du:dateUtc="2024-12-25T04:21:00Z">
        <w:r w:rsidR="00C60189">
          <w:t xml:space="preserve">. </w:t>
        </w:r>
      </w:ins>
      <w:ins w:id="269" w:author="Liu, Cong" w:date="2024-12-24T20:23:00Z" w16du:dateUtc="2024-12-25T04:23:00Z">
        <w:r w:rsidR="00C00C15">
          <w:t xml:space="preserve">Multiple cell types send signals of IL16, including B </w:t>
        </w:r>
      </w:ins>
      <w:ins w:id="270" w:author="Liu, Cong" w:date="2024-12-24T20:25:00Z" w16du:dateUtc="2024-12-25T04:25:00Z">
        <w:r w:rsidR="006E1706">
          <w:t>cell</w:t>
        </w:r>
      </w:ins>
      <w:ins w:id="271" w:author="Liu, Cong" w:date="2024-12-24T20:29:00Z" w16du:dateUtc="2024-12-25T04:29:00Z">
        <w:r w:rsidR="00C2220E">
          <w:t>s</w:t>
        </w:r>
      </w:ins>
      <w:ins w:id="272" w:author="Liu, Cong" w:date="2024-12-24T20:23:00Z" w16du:dateUtc="2024-12-25T04:23:00Z">
        <w:r w:rsidR="00C00C15">
          <w:t xml:space="preserve"> and </w:t>
        </w:r>
      </w:ins>
      <w:ins w:id="273" w:author="Liu, Cong" w:date="2024-12-24T20:25:00Z" w16du:dateUtc="2024-12-25T04:25:00Z">
        <w:r w:rsidR="006E1706">
          <w:t>monocyte</w:t>
        </w:r>
      </w:ins>
      <w:ins w:id="274" w:author="Liu, Cong" w:date="2024-12-24T20:23:00Z" w16du:dateUtc="2024-12-25T04:23:00Z">
        <w:r w:rsidR="00C00C15">
          <w:t xml:space="preserve">s that are unique senders in At-Risk/ERA and </w:t>
        </w:r>
      </w:ins>
      <w:ins w:id="275" w:author="Liu, Cong" w:date="2024-12-24T20:27:00Z" w16du:dateUtc="2024-12-25T04:27:00Z">
        <w:r w:rsidR="00303F6C">
          <w:t>CD8 TEM and monocytes are unique receivers</w:t>
        </w:r>
      </w:ins>
      <w:ins w:id="276" w:author="Liu, Cong" w:date="2024-12-24T20:28:00Z" w16du:dateUtc="2024-12-25T04:28:00Z">
        <w:r w:rsidR="00ED60C2">
          <w:t xml:space="preserve"> in At-Risk/ERA group</w:t>
        </w:r>
      </w:ins>
      <w:ins w:id="277" w:author="Liu, Cong" w:date="2024-12-24T20:27:00Z" w16du:dateUtc="2024-12-25T04:27:00Z">
        <w:r w:rsidR="00303F6C">
          <w:t xml:space="preserve">. </w:t>
        </w:r>
      </w:ins>
      <w:ins w:id="278" w:author="Liu, Cong" w:date="2024-12-24T20:23:00Z" w16du:dateUtc="2024-12-25T04:23:00Z">
        <w:r w:rsidR="00C00C15">
          <w:t xml:space="preserve">CD4 T cells are </w:t>
        </w:r>
      </w:ins>
      <w:ins w:id="279" w:author="Liu, Cong" w:date="2024-12-24T20:26:00Z" w16du:dateUtc="2024-12-25T04:26:00Z">
        <w:r w:rsidR="006E1706">
          <w:t>most</w:t>
        </w:r>
      </w:ins>
      <w:ins w:id="280" w:author="Liu, Cong" w:date="2024-12-24T20:23:00Z" w16du:dateUtc="2024-12-25T04:23:00Z">
        <w:r w:rsidR="00C00C15">
          <w:t xml:space="preserve"> widely used</w:t>
        </w:r>
      </w:ins>
      <w:ins w:id="281" w:author="Liu, Cong" w:date="2024-12-24T20:26:00Z" w16du:dateUtc="2024-12-25T04:26:00Z">
        <w:r w:rsidR="006E1706">
          <w:t xml:space="preserve"> </w:t>
        </w:r>
      </w:ins>
      <w:ins w:id="282" w:author="Liu, Cong" w:date="2024-12-24T20:28:00Z" w16du:dateUtc="2024-12-25T04:28:00Z">
        <w:r w:rsidR="00C2220E">
          <w:t xml:space="preserve">as communicators </w:t>
        </w:r>
      </w:ins>
      <w:ins w:id="283" w:author="Liu, Cong" w:date="2024-12-24T20:26:00Z" w16du:dateUtc="2024-12-25T04:26:00Z">
        <w:r w:rsidR="006E1706">
          <w:t>across</w:t>
        </w:r>
      </w:ins>
      <w:ins w:id="284" w:author="Liu, Cong" w:date="2024-12-24T20:27:00Z" w16du:dateUtc="2024-12-25T04:27:00Z">
        <w:r w:rsidR="006E1706">
          <w:t xml:space="preserve"> participants</w:t>
        </w:r>
      </w:ins>
      <w:ins w:id="285" w:author="Liu, Cong" w:date="2024-12-24T20:23:00Z" w16du:dateUtc="2024-12-25T04:23:00Z">
        <w:r w:rsidR="00C00C15">
          <w:t xml:space="preserve">. </w:t>
        </w:r>
      </w:ins>
      <w:ins w:id="286"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87" w:author="Liu, Cong" w:date="2024-12-24T20:30:00Z" w16du:dateUtc="2024-12-25T04:30:00Z"/>
        </w:rPr>
      </w:pPr>
    </w:p>
    <w:p w14:paraId="0E0F850B" w14:textId="5CDF9AFB" w:rsidR="00E64953" w:rsidRDefault="00E64953">
      <w:pPr>
        <w:spacing w:line="360" w:lineRule="auto"/>
        <w:rPr>
          <w:lang w:eastAsia="zh-CN"/>
        </w:rPr>
      </w:pPr>
      <w:ins w:id="288" w:author="Liu, Cong" w:date="2024-12-24T20:30:00Z" w16du:dateUtc="2024-12-25T04:30:00Z">
        <w:r>
          <w:t xml:space="preserve">Other interesting and relevant pro-inflammatory pathways were also enriched in At-Risk/ERAs. For instance, </w:t>
        </w:r>
      </w:ins>
      <w:ins w:id="289" w:author="Liu, Cong" w:date="2024-12-24T20:31:00Z" w16du:dateUtc="2024-12-25T04:31:00Z">
        <w:r w:rsidR="004E33C4">
          <w:t>TGF-β1</w:t>
        </w:r>
      </w:ins>
      <w:ins w:id="290" w:author="Liu, Cong" w:date="2024-12-24T20:30:00Z" w16du:dateUtc="2024-12-25T04:30:00Z">
        <w:r>
          <w:t>,</w:t>
        </w:r>
      </w:ins>
      <w:ins w:id="291" w:author="Liu, Cong" w:date="2024-12-24T20:32:00Z" w16du:dateUtc="2024-12-25T04:32:00Z">
        <w:r w:rsidR="004E33C4">
          <w:t xml:space="preserve"> which is an important regulator in RA</w:t>
        </w:r>
      </w:ins>
      <w:ins w:id="292" w:author="Liu, Cong" w:date="2024-12-24T20:30:00Z" w16du:dateUtc="2024-12-25T04:30:00Z">
        <w:r>
          <w:t xml:space="preserve">, </w:t>
        </w:r>
      </w:ins>
      <w:ins w:id="293" w:author="Liu, Cong" w:date="2024-12-25T11:14:00Z" w16du:dateUtc="2024-12-25T19:14:00Z">
        <w:r w:rsidR="00CA1886">
          <w:t>showed</w:t>
        </w:r>
      </w:ins>
      <w:ins w:id="294" w:author="Liu, Cong" w:date="2024-12-24T20:30:00Z" w16du:dateUtc="2024-12-25T04:30:00Z">
        <w:r>
          <w:t xml:space="preserve"> </w:t>
        </w:r>
      </w:ins>
      <w:ins w:id="295" w:author="Liu, Cong" w:date="2024-12-25T11:14:00Z" w16du:dateUtc="2024-12-25T19:14:00Z">
        <w:r w:rsidR="00CA1886">
          <w:t>much</w:t>
        </w:r>
      </w:ins>
      <w:ins w:id="296" w:author="Liu, Cong" w:date="2024-12-24T20:30:00Z" w16du:dateUtc="2024-12-25T04:30:00Z">
        <w:r>
          <w:t xml:space="preserve"> denser and stronger intercellular communications in </w:t>
        </w:r>
      </w:ins>
      <w:ins w:id="297" w:author="Liu, Cong" w:date="2024-12-25T11:15:00Z" w16du:dateUtc="2024-12-25T19:15:00Z">
        <w:r w:rsidR="00CA1886">
          <w:t xml:space="preserve">participant 18 from </w:t>
        </w:r>
      </w:ins>
      <w:ins w:id="298" w:author="Liu, Cong" w:date="2024-12-24T20:30:00Z" w16du:dateUtc="2024-12-25T04:30:00Z">
        <w:r>
          <w:t xml:space="preserve">At-Risk/ERA than </w:t>
        </w:r>
      </w:ins>
      <w:ins w:id="299" w:author="Liu, Cong" w:date="2024-12-25T11:15:00Z" w16du:dateUtc="2024-12-25T19:15:00Z">
        <w:r w:rsidR="00CA1886">
          <w:t xml:space="preserve">participant 48 from </w:t>
        </w:r>
      </w:ins>
      <w:ins w:id="300" w:author="Liu, Cong" w:date="2024-12-24T20:30:00Z" w16du:dateUtc="2024-12-25T04:30:00Z">
        <w:r>
          <w:t>control</w:t>
        </w:r>
      </w:ins>
      <w:ins w:id="301" w:author="Liu, Cong" w:date="2024-12-25T11:15:00Z" w16du:dateUtc="2024-12-25T19:15:00Z">
        <w:r w:rsidR="00CA1886">
          <w:t xml:space="preserve"> group</w:t>
        </w:r>
      </w:ins>
      <w:ins w:id="302" w:author="Liu, Cong" w:date="2024-12-24T20:30:00Z" w16du:dateUtc="2024-12-25T04:30:00Z">
        <w:r>
          <w:t xml:space="preserve"> (</w:t>
        </w:r>
        <w:r>
          <w:rPr>
            <w:b/>
          </w:rPr>
          <w:t>Supplementary Fig. S4</w:t>
        </w:r>
      </w:ins>
      <w:ins w:id="303" w:author="Liu, Cong" w:date="2024-12-24T20:33:00Z" w16du:dateUtc="2024-12-25T04:33:00Z">
        <w:r w:rsidR="00916012">
          <w:rPr>
            <w:b/>
          </w:rPr>
          <w:t>C</w:t>
        </w:r>
      </w:ins>
      <w:ins w:id="304" w:author="Liu, Cong" w:date="2024-12-24T20:30:00Z" w16du:dateUtc="2024-12-25T04:30:00Z">
        <w:r>
          <w:t>).</w:t>
        </w:r>
      </w:ins>
      <w:ins w:id="305" w:author="Liu, Cong" w:date="2024-12-25T11:15:00Z" w16du:dateUtc="2024-12-25T19:15:00Z">
        <w:r w:rsidR="00CA1886">
          <w:t xml:space="preserve"> Signature clusters were more likely </w:t>
        </w:r>
      </w:ins>
      <w:ins w:id="306" w:author="Liu, Cong" w:date="2024-12-25T11:16:00Z" w16du:dateUtc="2024-12-25T19:16:00Z">
        <w:r w:rsidR="00CA1886">
          <w:t>to act as major senders in TGF-β1 signaling pathway</w:t>
        </w:r>
      </w:ins>
      <w:ins w:id="307" w:author="Liu, Cong" w:date="2024-12-25T11:32:00Z" w16du:dateUtc="2024-12-25T19:32:00Z">
        <w:r w:rsidR="00E35B63">
          <w:t>, particularly in CD4 T cells and CD8 TEM cells (</w:t>
        </w:r>
      </w:ins>
      <w:ins w:id="308" w:author="Liu, Cong" w:date="2024-12-25T11:33:00Z" w16du:dateUtc="2024-12-25T19:33:00Z">
        <w:r w:rsidR="00E35B63">
          <w:rPr>
            <w:b/>
          </w:rPr>
          <w:t>Supplementary Fig. S4D</w:t>
        </w:r>
      </w:ins>
      <w:ins w:id="309" w:author="Liu, Cong" w:date="2024-12-25T11:32:00Z" w16du:dateUtc="2024-12-25T19:32:00Z">
        <w:r w:rsidR="00E35B63">
          <w:t>)</w:t>
        </w:r>
      </w:ins>
      <w:ins w:id="310" w:author="Liu, Cong" w:date="2024-12-25T11:16:00Z" w16du:dateUtc="2024-12-25T19:16:00Z">
        <w:r w:rsidR="00CA1886">
          <w:t>.</w:t>
        </w:r>
      </w:ins>
      <w:ins w:id="311" w:author="Liu, Cong" w:date="2024-12-25T11:33:00Z" w16du:dateUtc="2024-12-25T19:33:00Z">
        <w:r w:rsidR="002C4F8D">
          <w:t xml:space="preserve"> On the other hand, </w:t>
        </w:r>
      </w:ins>
      <w:ins w:id="312" w:author="Liu, Cong" w:date="2024-12-25T11:34:00Z" w16du:dateUtc="2024-12-25T19:34:00Z">
        <w:r w:rsidR="002C4F8D">
          <w:t>signature clusters mainly acted as major receivers in CD160</w:t>
        </w:r>
      </w:ins>
      <w:ins w:id="313" w:author="Liu, Cong" w:date="2024-12-25T11:35:00Z" w16du:dateUtc="2024-12-25T19:35:00Z">
        <w:r w:rsidR="002C4F8D">
          <w:t xml:space="preserve"> – TNFRSF14</w:t>
        </w:r>
      </w:ins>
      <w:ins w:id="314" w:author="Liu, Cong" w:date="2024-12-25T11:34:00Z" w16du:dateUtc="2024-12-25T19:34:00Z">
        <w:r w:rsidR="002C4F8D">
          <w:t xml:space="preserve"> signaling p</w:t>
        </w:r>
      </w:ins>
      <w:ins w:id="315" w:author="Liu, Cong" w:date="2024-12-25T11:35:00Z" w16du:dateUtc="2024-12-25T19:35:00Z">
        <w:r w:rsidR="002C4F8D">
          <w:t>air (</w:t>
        </w:r>
        <w:r w:rsidR="002C4F8D">
          <w:rPr>
            <w:b/>
          </w:rPr>
          <w:t>Supplementary Fig. S4E-F</w:t>
        </w:r>
        <w:r w:rsidR="002C4F8D">
          <w:t>).</w:t>
        </w:r>
        <w:r w:rsidR="00E553E2">
          <w:t xml:space="preserve"> NK cells were </w:t>
        </w:r>
      </w:ins>
      <w:ins w:id="316"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04C91DD5" w:rsidR="006F371C" w:rsidDel="009429F5" w:rsidRDefault="003C3B5E">
      <w:pPr>
        <w:spacing w:line="360" w:lineRule="auto"/>
        <w:rPr>
          <w:del w:id="317" w:author="Liu, Cong" w:date="2024-12-25T11:50:00Z" w16du:dateUtc="2024-12-25T19:50:00Z"/>
        </w:rPr>
      </w:pPr>
      <w:r>
        <w:t xml:space="preserve">We then developed a random forest classification model with pathogenic gene expression as features. </w:t>
      </w:r>
      <w:del w:id="318" w:author="Liu, Cong" w:date="2024-12-21T23:28:00Z" w16du:dateUtc="2024-12-22T07:28:00Z">
        <w:r w:rsidDel="00B04759">
          <w:delText xml:space="preserve">Seventy </w:delText>
        </w:r>
      </w:del>
      <w:ins w:id="319"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20" w:author="Liu, Cong" w:date="2024-12-24T20:34:00Z" w16du:dateUtc="2024-12-25T04:34:00Z">
        <w:r w:rsidR="009E7968">
          <w:rPr>
            <w:b/>
          </w:rPr>
          <w:t>5</w:t>
        </w:r>
      </w:ins>
      <w:del w:id="321" w:author="Liu, Cong" w:date="2024-12-24T20:34:00Z" w16du:dateUtc="2024-12-25T04:34:00Z">
        <w:r w:rsidDel="009E7968">
          <w:rPr>
            <w:b/>
          </w:rPr>
          <w:delText>4</w:delText>
        </w:r>
      </w:del>
      <w:ins w:id="322" w:author="Liu, Cong" w:date="2024-12-24T20:34:00Z" w16du:dateUtc="2024-12-25T04:34:00Z">
        <w:r w:rsidR="009E7968">
          <w:rPr>
            <w:b/>
          </w:rPr>
          <w:t>A</w:t>
        </w:r>
      </w:ins>
      <w:del w:id="323" w:author="Liu, Cong" w:date="2024-12-24T20:34:00Z" w16du:dateUtc="2024-12-25T04:34:00Z">
        <w:r w:rsidDel="009E7968">
          <w:rPr>
            <w:b/>
          </w:rPr>
          <w:delText>C</w:delText>
        </w:r>
      </w:del>
      <w:r>
        <w:t xml:space="preserve">). Top predictors included </w:t>
      </w:r>
      <w:r>
        <w:rPr>
          <w:i/>
        </w:rPr>
        <w:t xml:space="preserve">MMP23B, </w:t>
      </w:r>
      <w:del w:id="324" w:author="Liu, Cong" w:date="2024-12-22T20:08:00Z" w16du:dateUtc="2024-12-23T04:08:00Z">
        <w:r w:rsidDel="00AA15D7">
          <w:rPr>
            <w:i/>
          </w:rPr>
          <w:delText xml:space="preserve">TGFB1, </w:delText>
        </w:r>
      </w:del>
      <w:r>
        <w:rPr>
          <w:i/>
        </w:rPr>
        <w:t>IFNL1</w:t>
      </w:r>
      <w:del w:id="325" w:author="Liu, Cong" w:date="2024-12-25T11:39:00Z" w16du:dateUtc="2024-12-25T19:39:00Z">
        <w:r w:rsidDel="006C6F90">
          <w:rPr>
            <w:i/>
          </w:rPr>
          <w:delText>, PDGFD</w:delText>
        </w:r>
      </w:del>
      <w:ins w:id="326" w:author="Liu, Cong" w:date="2024-12-25T11:38:00Z" w16du:dateUtc="2024-12-25T19:38:00Z">
        <w:r w:rsidR="00B31F22">
          <w:rPr>
            <w:i/>
          </w:rPr>
          <w:t>, IL15</w:t>
        </w:r>
      </w:ins>
      <w:r>
        <w:rPr>
          <w:i/>
        </w:rPr>
        <w:t>,</w:t>
      </w:r>
      <w:ins w:id="327"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328" w:author="Liu, Cong" w:date="2024-12-24T20:32:00Z" w16du:dateUtc="2024-12-25T04:32:00Z">
        <w:r w:rsidR="0072089A">
          <w:rPr>
            <w:b/>
          </w:rPr>
          <w:t>5A</w:t>
        </w:r>
      </w:ins>
      <w:del w:id="329" w:author="Liu, Cong" w:date="2024-12-24T20:32:00Z" w16du:dateUtc="2024-12-25T04:32:00Z">
        <w:r w:rsidDel="0072089A">
          <w:rPr>
            <w:b/>
          </w:rPr>
          <w:delText>4E</w:delText>
        </w:r>
      </w:del>
      <w:r>
        <w:t>).</w:t>
      </w:r>
      <w:ins w:id="330" w:author="Liu, Cong" w:date="2024-12-25T11:50:00Z" w16du:dateUtc="2024-12-25T19:50:00Z">
        <w:r w:rsidR="009429F5">
          <w:t xml:space="preserve"> </w:t>
        </w:r>
      </w:ins>
    </w:p>
    <w:p w14:paraId="1814E0E6" w14:textId="58F7285B" w:rsidR="00791D30" w:rsidRDefault="009429F5" w:rsidP="00791D30">
      <w:pPr>
        <w:spacing w:line="360" w:lineRule="auto"/>
        <w:rPr>
          <w:moveTo w:id="331" w:author="Liu, Cong" w:date="2024-12-27T09:11:00Z" w16du:dateUtc="2024-12-27T17:11:00Z"/>
        </w:rPr>
      </w:pPr>
      <w:ins w:id="332" w:author="Liu, Cong" w:date="2024-12-25T11:50:00Z" w16du:dateUtc="2024-12-25T19:50:00Z">
        <w:r>
          <w:rPr>
            <w:i/>
          </w:rPr>
          <w:t>MMP23B</w:t>
        </w:r>
        <w:r>
          <w:t>, which emerged as a top predictor in classification model, showed elevated gene expression level in At-Risk/ERA compared to control (</w:t>
        </w:r>
      </w:ins>
      <w:ins w:id="333" w:author="Liu, Cong" w:date="2024-12-25T12:03:00Z" w16du:dateUtc="2024-12-25T20:03:00Z">
        <w:r w:rsidR="008E7785">
          <w:rPr>
            <w:b/>
          </w:rPr>
          <w:t>Fig. 5B</w:t>
        </w:r>
      </w:ins>
      <w:ins w:id="334"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35" w:author="Liu, Cong" w:date="2024-12-26T12:08:00Z" w16du:dateUtc="2024-12-26T20:08:00Z">
        <w:r w:rsidR="00882C52">
          <w:rPr>
            <w:i/>
          </w:rPr>
          <w:t>TGFB1</w:t>
        </w:r>
      </w:ins>
      <w:ins w:id="336" w:author="Liu, Cong" w:date="2024-12-27T09:11:00Z" w16du:dateUtc="2024-12-27T17:11:00Z">
        <w:r w:rsidR="00791D30" w:rsidRPr="00791D30">
          <w:t xml:space="preserve"> </w:t>
        </w:r>
      </w:ins>
      <w:ins w:id="337" w:author="Liu, Cong" w:date="2024-12-27T09:12:00Z" w16du:dateUtc="2024-12-27T17:12:00Z">
        <w:r w:rsidR="00791D30">
          <w:t xml:space="preserve">also showed elevated </w:t>
        </w:r>
      </w:ins>
      <w:moveToRangeStart w:id="338" w:author="Liu, Cong" w:date="2024-12-27T09:11:00Z" w:name="move186183131"/>
      <w:moveTo w:id="339" w:author="Liu, Cong" w:date="2024-12-27T09:11:00Z" w16du:dateUtc="2024-12-27T17:11:00Z">
        <w:r w:rsidR="00791D30">
          <w:t xml:space="preserve">gene </w:t>
        </w:r>
        <w:del w:id="340" w:author="Liu, Cong" w:date="2024-12-27T09:12:00Z" w16du:dateUtc="2024-12-27T17:12:00Z">
          <w:r w:rsidR="00791D30" w:rsidDel="00791D30">
            <w:delText xml:space="preserve">and protein </w:delText>
          </w:r>
        </w:del>
        <w:r w:rsidR="00791D30">
          <w:t>expression in At-Risk/ERA (</w:t>
        </w:r>
        <w:r w:rsidR="00791D30">
          <w:rPr>
            <w:b/>
          </w:rPr>
          <w:t>Fig. 5C</w:t>
        </w:r>
        <w:del w:id="341"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42" w:author="Liu, Cong" w:date="2024-12-27T09:12:00Z" w16du:dateUtc="2024-12-27T17:12:00Z">
        <w:r w:rsidR="00791D30">
          <w:t>he</w:t>
        </w:r>
      </w:ins>
      <w:moveTo w:id="343" w:author="Liu, Cong" w:date="2024-12-27T09:11:00Z" w16du:dateUtc="2024-12-27T17:11:00Z">
        <w:del w:id="344"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45" w:author="Liu, Cong" w:date="2024-12-27T09:12:00Z" w16du:dateUtc="2024-12-27T17:12:00Z">
        <w:r w:rsidR="00352EDD">
          <w:rPr>
            <w:b/>
          </w:rPr>
          <w:t>D</w:t>
        </w:r>
      </w:ins>
      <w:moveTo w:id="346" w:author="Liu, Cong" w:date="2024-12-27T09:11:00Z" w16du:dateUtc="2024-12-27T17:11:00Z">
        <w:del w:id="347" w:author="Liu, Cong" w:date="2024-12-27T09:12:00Z" w16du:dateUtc="2024-12-27T17:12:00Z">
          <w:r w:rsidR="00791D30" w:rsidDel="00352EDD">
            <w:rPr>
              <w:b/>
            </w:rPr>
            <w:delText>E</w:delText>
          </w:r>
        </w:del>
        <w:r w:rsidR="00791D30">
          <w:t xml:space="preserve">). </w:t>
        </w:r>
      </w:moveTo>
    </w:p>
    <w:moveToRangeEnd w:id="338"/>
    <w:p w14:paraId="5551F8B2" w14:textId="77777777" w:rsidR="009429F5" w:rsidRDefault="009429F5" w:rsidP="009429F5">
      <w:pPr>
        <w:spacing w:line="360" w:lineRule="auto"/>
        <w:rPr>
          <w:ins w:id="348" w:author="Liu, Cong" w:date="2024-12-25T11:50:00Z" w16du:dateUtc="2024-12-25T19:50:00Z"/>
        </w:rPr>
      </w:pPr>
    </w:p>
    <w:p w14:paraId="17803A74" w14:textId="50F7CF25" w:rsidR="009429F5" w:rsidRDefault="009429F5" w:rsidP="009429F5">
      <w:pPr>
        <w:spacing w:line="360" w:lineRule="auto"/>
        <w:rPr>
          <w:ins w:id="349" w:author="Liu, Cong" w:date="2024-12-25T11:50:00Z" w16du:dateUtc="2024-12-25T19:50:00Z"/>
        </w:rPr>
      </w:pPr>
      <w:ins w:id="350"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51" w:author="Liu, Cong" w:date="2024-12-26T12:15:00Z" w16du:dateUtc="2024-12-26T20:15:00Z">
        <w:r w:rsidR="00882C52">
          <w:rPr>
            <w:b/>
          </w:rPr>
          <w:t>E</w:t>
        </w:r>
      </w:ins>
      <w:ins w:id="352" w:author="Liu, Cong" w:date="2024-12-25T11:50:00Z" w16du:dateUtc="2024-12-25T19:50:00Z">
        <w:r>
          <w:t xml:space="preserve">). To validate our predictions, we assessed protein expression levels of 6 </w:t>
        </w:r>
        <w:commentRangeStart w:id="353"/>
        <w:r>
          <w:t>genes</w:t>
        </w:r>
      </w:ins>
      <w:commentRangeEnd w:id="353"/>
      <w:r w:rsidR="00391188">
        <w:rPr>
          <w:rStyle w:val="CommentReference"/>
        </w:rPr>
        <w:commentReference w:id="353"/>
      </w:r>
      <w:ins w:id="354" w:author="Liu, Cong" w:date="2024-12-25T11:50:00Z" w16du:dateUtc="2024-12-25T19:50:00Z">
        <w:r>
          <w:t xml:space="preserve"> using proteomics, each of which confirmed </w:t>
        </w:r>
      </w:ins>
      <w:ins w:id="355" w:author="Liu, Cong" w:date="2024-12-27T11:09:00Z" w16du:dateUtc="2024-12-27T19:09:00Z">
        <w:r w:rsidR="00086BD3">
          <w:t xml:space="preserve">significant </w:t>
        </w:r>
      </w:ins>
      <w:ins w:id="356" w:author="Liu, Cong" w:date="2024-12-25T11:50:00Z" w16du:dateUtc="2024-12-25T19:50:00Z">
        <w:r>
          <w:t>increased protein expression level in the serum of At-Risk/ERA group compared to controls (CCL3, CCL4, IFN-λ1, IL-15, TGF-β1, and TNFSF14) (</w:t>
        </w:r>
      </w:ins>
      <w:ins w:id="357" w:author="Liu, Cong" w:date="2024-12-25T12:12:00Z" w16du:dateUtc="2024-12-25T20:12:00Z">
        <w:r w:rsidR="006A5F0F">
          <w:rPr>
            <w:b/>
          </w:rPr>
          <w:t>Fig. 5</w:t>
        </w:r>
      </w:ins>
      <w:ins w:id="358" w:author="Liu, Cong" w:date="2024-12-26T12:15:00Z" w16du:dateUtc="2024-12-26T20:15:00Z">
        <w:r w:rsidR="00882C52">
          <w:rPr>
            <w:b/>
          </w:rPr>
          <w:t>F</w:t>
        </w:r>
      </w:ins>
      <w:ins w:id="359"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60" w:author="Liu, Cong" w:date="2024-12-27T09:13:00Z" w16du:dateUtc="2024-12-27T17:13:00Z"/>
        </w:rPr>
      </w:pPr>
      <w:del w:id="361"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62" w:author="Liu, Cong" w:date="2024-12-27T09:11:00Z" w:name="move186183131"/>
      <w:moveFrom w:id="363" w:author="Liu, Cong" w:date="2024-12-27T09:11:00Z" w16du:dateUtc="2024-12-27T17:11:00Z">
        <w:del w:id="364"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62"/>
    </w:p>
    <w:p w14:paraId="7ABA9DC1" w14:textId="1C190D61" w:rsidR="006F371C" w:rsidDel="005017CC" w:rsidRDefault="006F371C">
      <w:pPr>
        <w:spacing w:line="360" w:lineRule="auto"/>
        <w:rPr>
          <w:del w:id="365" w:author="Liu, Cong" w:date="2024-12-27T09:13:00Z" w16du:dateUtc="2024-12-27T17:13:00Z"/>
        </w:rPr>
      </w:pPr>
    </w:p>
    <w:p w14:paraId="6442DE76" w14:textId="5F15E978" w:rsidR="006F371C" w:rsidDel="005017CC" w:rsidRDefault="003C3B5E">
      <w:pPr>
        <w:spacing w:line="360" w:lineRule="auto"/>
        <w:rPr>
          <w:del w:id="366" w:author="Liu, Cong" w:date="2024-12-27T09:13:00Z" w16du:dateUtc="2024-12-27T17:13:00Z"/>
        </w:rPr>
      </w:pPr>
      <w:del w:id="367"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68" w:author="Liu, Cong" w:date="2024-12-27T09:13:00Z" w16du:dateUtc="2024-12-27T17:13:00Z"/>
        </w:rPr>
      </w:pPr>
    </w:p>
    <w:p w14:paraId="38148D90" w14:textId="6CB73154"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69" w:author="Liu, Cong" w:date="2024-12-26T11:50:00Z" w16du:dateUtc="2024-12-26T19:50:00Z">
        <w:r w:rsidR="00AC2031">
          <w:rPr>
            <w:b/>
          </w:rPr>
          <w:t>B</w:t>
        </w:r>
      </w:ins>
      <w:del w:id="370"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w:t>
      </w:r>
      <w:r>
        <w:lastRenderedPageBreak/>
        <w:t xml:space="preserve">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71" w:author="Liu, Cong" w:date="2024-12-25T14:47:00Z" w16du:dateUtc="2024-12-25T22:47:00Z">
        <w:r w:rsidR="004703C5">
          <w:t>3</w:t>
        </w:r>
      </w:ins>
      <w:del w:id="372" w:author="Liu, Cong" w:date="2024-12-25T14:47:00Z" w16du:dateUtc="2024-12-25T22:47:00Z">
        <w:r w:rsidDel="004703C5">
          <w:delText>8</w:delText>
        </w:r>
      </w:del>
      <w:r>
        <w:t xml:space="preserve"> and monocytes in participant 7 (</w:t>
      </w:r>
      <w:r>
        <w:rPr>
          <w:b/>
        </w:rPr>
        <w:t>Supplementary Fig. S5</w:t>
      </w:r>
      <w:ins w:id="373" w:author="Liu, Cong" w:date="2024-12-26T11:50:00Z" w16du:dateUtc="2024-12-26T19:50:00Z">
        <w:r w:rsidR="00AC2031">
          <w:rPr>
            <w:b/>
          </w:rPr>
          <w:t>C</w:t>
        </w:r>
      </w:ins>
      <w:del w:id="374"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75" w:name="_4d34og8" w:colFirst="0" w:colLast="0"/>
      <w:bookmarkEnd w:id="375"/>
      <w:commentRangeStart w:id="376"/>
      <w:r>
        <w:t>Discussion</w:t>
      </w:r>
      <w:commentRangeEnd w:id="376"/>
      <w:r w:rsidR="001A1344">
        <w:rPr>
          <w:rStyle w:val="CommentReference"/>
          <w:b w:val="0"/>
        </w:rPr>
        <w:commentReference w:id="376"/>
      </w:r>
    </w:p>
    <w:p w14:paraId="5187590C" w14:textId="40616CD3" w:rsidR="006F371C" w:rsidRDefault="003C3B5E">
      <w:pPr>
        <w:spacing w:line="360" w:lineRule="auto"/>
      </w:pPr>
      <w:r>
        <w:t xml:space="preserve">Our study provides compelling evidence that individuals with </w:t>
      </w:r>
      <w:del w:id="377" w:author="Firestein, Gary" w:date="2024-12-26T09:53:00Z" w16du:dateUtc="2024-12-26T17:53:00Z">
        <w:r w:rsidDel="001A1344">
          <w:delText xml:space="preserve">early RA and </w:delText>
        </w:r>
      </w:del>
      <w:r>
        <w:t>those at elevated risk for developing RA</w:t>
      </w:r>
      <w:ins w:id="378" w:author="Firestein, Gary" w:date="2024-12-26T09:53:00Z" w16du:dateUtc="2024-12-26T17:53:00Z">
        <w:r w:rsidR="001A1344">
          <w:t xml:space="preserve"> and even early RA</w:t>
        </w:r>
      </w:ins>
      <w:r>
        <w:t xml:space="preserve"> exhibit </w:t>
      </w:r>
      <w:ins w:id="379"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380"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t xml:space="preserve">While the </w:t>
      </w:r>
      <w:ins w:id="381" w:author="Firestein, Gary" w:date="2024-12-26T09:53:00Z" w16du:dateUtc="2024-12-26T17:53:00Z">
        <w:r w:rsidR="00D97B49">
          <w:t xml:space="preserve">blood </w:t>
        </w:r>
      </w:ins>
      <w:r>
        <w:t xml:space="preserve">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w:t>
      </w:r>
      <w:r>
        <w:lastRenderedPageBreak/>
        <w:t>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8">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382"/>
      <w:r w:rsidRPr="001961CD">
        <w:rPr>
          <w:i/>
          <w:iCs/>
          <w:rPrChange w:id="383" w:author="Liu, Cong" w:date="2025-01-03T23:25:00Z" w16du:dateUtc="2025-01-04T04:25:00Z">
            <w:rPr/>
          </w:rPrChange>
        </w:rPr>
        <w:t>TGF</w:t>
      </w:r>
      <w:ins w:id="384" w:author="Liu, Cong" w:date="2024-12-26T11:42:00Z" w16du:dateUtc="2024-12-26T19:42:00Z">
        <w:r w:rsidR="006637C1" w:rsidRPr="001961CD">
          <w:rPr>
            <w:i/>
            <w:iCs/>
            <w:rPrChange w:id="385" w:author="Liu, Cong" w:date="2025-01-03T23:25:00Z" w16du:dateUtc="2025-01-04T04:25:00Z">
              <w:rPr/>
            </w:rPrChange>
          </w:rPr>
          <w:t>B1</w:t>
        </w:r>
      </w:ins>
      <w:del w:id="386" w:author="Liu, Cong" w:date="2024-12-26T11:42:00Z" w16du:dateUtc="2024-12-26T19:42:00Z">
        <w:r w:rsidRPr="001961CD" w:rsidDel="006637C1">
          <w:rPr>
            <w:i/>
            <w:iCs/>
            <w:rPrChange w:id="387" w:author="Liu, Cong" w:date="2025-01-03T23:25:00Z" w16du:dateUtc="2025-01-04T04:25:00Z">
              <w:rPr/>
            </w:rPrChange>
          </w:rPr>
          <w:delText>ß</w:delText>
        </w:r>
      </w:del>
      <w:r>
        <w:t xml:space="preserve"> </w:t>
      </w:r>
      <w:commentRangeEnd w:id="382"/>
      <w:r w:rsidR="00166BD0">
        <w:rPr>
          <w:rStyle w:val="CommentReference"/>
        </w:rPr>
        <w:commentReference w:id="382"/>
      </w:r>
      <w:r>
        <w:t xml:space="preserve">or </w:t>
      </w:r>
      <w:r w:rsidRPr="001961CD">
        <w:rPr>
          <w:i/>
          <w:iCs/>
          <w:rPrChange w:id="388" w:author="Liu, Cong" w:date="2025-01-03T23:25:00Z" w16du:dateUtc="2025-01-04T04:25:00Z">
            <w:rPr/>
          </w:rPrChange>
        </w:rPr>
        <w:t>IL</w:t>
      </w:r>
      <w:del w:id="389" w:author="Liu, Cong" w:date="2024-12-25T14:48:00Z" w16du:dateUtc="2024-12-25T22:48:00Z">
        <w:r w:rsidRPr="001961CD" w:rsidDel="00676C7B">
          <w:rPr>
            <w:i/>
            <w:iCs/>
            <w:rPrChange w:id="390" w:author="Liu, Cong" w:date="2025-01-03T23:25:00Z" w16du:dateUtc="2025-01-04T04:25:00Z">
              <w:rPr/>
            </w:rPrChange>
          </w:rPr>
          <w:delText>-</w:delText>
        </w:r>
      </w:del>
      <w:r w:rsidRPr="001961CD">
        <w:rPr>
          <w:i/>
          <w:iCs/>
          <w:rPrChange w:id="391" w:author="Liu, Cong" w:date="2025-01-03T23:25:00Z" w16du:dateUtc="2025-01-04T04:25:00Z">
            <w:rPr/>
          </w:rPrChange>
        </w:rPr>
        <w:t>16</w:t>
      </w:r>
      <w:r>
        <w:t xml:space="preserve">). </w:t>
      </w:r>
    </w:p>
    <w:p w14:paraId="538AE346" w14:textId="77777777" w:rsidR="006F371C" w:rsidRDefault="006F371C">
      <w:pPr>
        <w:spacing w:line="360" w:lineRule="auto"/>
        <w:rPr>
          <w:ins w:id="392" w:author="Liu, Cong" w:date="2025-01-04T00:15:00Z" w16du:dateUtc="2025-01-04T05:15:00Z"/>
        </w:rPr>
      </w:pPr>
    </w:p>
    <w:p w14:paraId="07C7E242" w14:textId="1D7546D4" w:rsidR="00A2091F" w:rsidRDefault="00A2091F" w:rsidP="00A2091F">
      <w:pPr>
        <w:spacing w:line="360" w:lineRule="auto"/>
        <w:rPr>
          <w:ins w:id="393" w:author="Liu, Cong" w:date="2025-01-04T00:15:00Z" w16du:dateUtc="2025-01-04T05:15:00Z"/>
        </w:rPr>
      </w:pPr>
      <w:ins w:id="394" w:author="Liu, Cong" w:date="2025-01-04T00:15:00Z" w16du:dateUtc="2025-01-04T05:15:00Z">
        <w:r>
          <w:t xml:space="preserve">Previous studies like AMP </w:t>
        </w:r>
      </w:ins>
      <w:ins w:id="395" w:author="Liu, Cong" w:date="2025-01-04T00:21:00Z" w16du:dateUtc="2025-01-04T05:21:00Z">
        <w:r>
          <w:t>were</w:t>
        </w:r>
      </w:ins>
      <w:ins w:id="396" w:author="Liu, Cong" w:date="2025-01-04T00:15:00Z" w16du:dateUtc="2025-01-04T05:15:00Z">
        <w:r>
          <w:t xml:space="preserve"> mostly </w:t>
        </w:r>
        <w:proofErr w:type="spellStart"/>
        <w:r>
          <w:t>focued</w:t>
        </w:r>
        <w:proofErr w:type="spellEnd"/>
        <w:r>
          <w:t xml:space="preserve"> on established RA synovium</w:t>
        </w:r>
      </w:ins>
      <w:ins w:id="397" w:author="Liu, Cong" w:date="2025-01-04T00:16:00Z" w16du:dateUtc="2025-01-04T05:16:00Z">
        <w:r>
          <w:t xml:space="preserve"> while our study is interested in </w:t>
        </w:r>
      </w:ins>
      <w:ins w:id="398" w:author="Liu, Cong" w:date="2025-01-04T00:17:00Z" w16du:dateUtc="2025-01-04T05:17:00Z">
        <w:r>
          <w:t>pre-RA PBMCs</w:t>
        </w:r>
      </w:ins>
      <w:ins w:id="399" w:author="Liu, Cong" w:date="2025-01-04T00:16:00Z" w16du:dateUtc="2025-01-04T05:16:00Z">
        <w:r>
          <w:t>. Although it’s not completely comparable considering the different sample scope</w:t>
        </w:r>
      </w:ins>
      <w:ins w:id="400" w:author="Liu, Cong" w:date="2025-01-04T00:17:00Z" w16du:dateUtc="2025-01-04T05:17:00Z">
        <w:r>
          <w:t xml:space="preserve">, some of the top hits identified in our study </w:t>
        </w:r>
      </w:ins>
      <w:ins w:id="401" w:author="Liu, Cong" w:date="2025-01-04T00:18:00Z" w16du:dateUtc="2025-01-04T05:18:00Z">
        <w:r>
          <w:t xml:space="preserve">were </w:t>
        </w:r>
      </w:ins>
      <w:ins w:id="402" w:author="Liu, Cong" w:date="2025-01-04T00:19:00Z" w16du:dateUtc="2025-01-04T05:19:00Z">
        <w:r>
          <w:t>specifically highly expressed in established RA synovium,</w:t>
        </w:r>
      </w:ins>
      <w:ins w:id="403" w:author="Liu, Cong" w:date="2025-01-04T00:20:00Z" w16du:dateUtc="2025-01-04T05:20:00Z">
        <w:r>
          <w:t xml:space="preserve"> particularly in specific T cell clusters. For instance, </w:t>
        </w:r>
      </w:ins>
      <w:ins w:id="404" w:author="Liu, Cong" w:date="2025-01-04T00:27:00Z" w16du:dateUtc="2025-01-04T05:27:00Z">
        <w:r>
          <w:t xml:space="preserve">CCL5 was </w:t>
        </w:r>
      </w:ins>
      <w:ins w:id="405" w:author="Liu, Cong" w:date="2025-01-04T00:32:00Z" w16du:dateUtc="2025-01-04T05:32:00Z">
        <w:r>
          <w:t>identified as important in both communication pathway and top pathogenic</w:t>
        </w:r>
      </w:ins>
      <w:ins w:id="406" w:author="Liu, Cong" w:date="2025-01-04T00:33:00Z" w16du:dateUtc="2025-01-04T05:33:00Z">
        <w:r>
          <w:t xml:space="preserve"> genes in our study. CCL5 was found as </w:t>
        </w:r>
      </w:ins>
      <w:ins w:id="407" w:author="Liu, Cong" w:date="2025-01-04T00:35:00Z" w16du:dateUtc="2025-01-04T05:35:00Z">
        <w:r>
          <w:t xml:space="preserve">top </w:t>
        </w:r>
      </w:ins>
      <w:ins w:id="408" w:author="Liu, Cong" w:date="2025-01-04T00:36:00Z" w16du:dateUtc="2025-01-04T05:36:00Z">
        <w:r>
          <w:t>maker</w:t>
        </w:r>
      </w:ins>
      <w:ins w:id="409" w:author="Liu, Cong" w:date="2025-01-04T00:35:00Z" w16du:dateUtc="2025-01-04T05:35:00Z">
        <w:r>
          <w:t xml:space="preserve"> </w:t>
        </w:r>
      </w:ins>
      <w:ins w:id="410" w:author="Liu, Cong" w:date="2025-01-04T00:36:00Z" w16du:dateUtc="2025-01-04T05:36:00Z">
        <w:r>
          <w:t xml:space="preserve">gene of CD8+ GZMK+ memory cluster in </w:t>
        </w:r>
      </w:ins>
      <w:ins w:id="411" w:author="Liu, Cong" w:date="2025-01-04T00:39:00Z" w16du:dateUtc="2025-01-04T05:39:00Z">
        <w:r w:rsidR="00EF4064">
          <w:t>several</w:t>
        </w:r>
      </w:ins>
      <w:ins w:id="412" w:author="Liu, Cong" w:date="2025-01-04T00:36:00Z" w16du:dateUtc="2025-01-04T05:36:00Z">
        <w:r>
          <w:t xml:space="preserve"> recent </w:t>
        </w:r>
      </w:ins>
      <w:ins w:id="413" w:author="Liu, Cong" w:date="2025-01-04T00:39:00Z" w16du:dateUtc="2025-01-04T05:39:00Z">
        <w:r w:rsidR="00EF4064">
          <w:t>studies</w:t>
        </w:r>
      </w:ins>
      <w:ins w:id="414" w:author="Liu, Cong" w:date="2025-01-04T00:36:00Z" w16du:dateUtc="2025-01-04T05:36:00Z">
        <w:r>
          <w:t xml:space="preserve"> in synovial tissue [cite </w:t>
        </w:r>
      </w:ins>
      <w:ins w:id="415" w:author="Liu, Cong" w:date="2025-01-04T00:37:00Z">
        <w:r w:rsidRPr="00A2091F">
          <w:fldChar w:fldCharType="begin"/>
        </w:r>
        <w:r w:rsidRPr="00A2091F">
          <w:instrText>HYPERLINK "https://pubmed.ncbi.nlm.nih.gov/38821936/"</w:instrText>
        </w:r>
        <w:r w:rsidRPr="00A2091F">
          <w:fldChar w:fldCharType="separate"/>
        </w:r>
        <w:r w:rsidRPr="00A2091F">
          <w:rPr>
            <w:rStyle w:val="Hyperlink"/>
          </w:rPr>
          <w:t>https://pubmed.ncbi.nlm.nih.gov/38821936/</w:t>
        </w:r>
      </w:ins>
      <w:ins w:id="416" w:author="Liu, Cong" w:date="2025-01-04T00:37:00Z" w16du:dateUtc="2025-01-04T05:37:00Z">
        <w:r w:rsidRPr="00A2091F">
          <w:fldChar w:fldCharType="end"/>
        </w:r>
      </w:ins>
      <w:ins w:id="417" w:author="Liu, Cong" w:date="2025-01-04T00:39:00Z" w16du:dateUtc="2025-01-04T05:39:00Z">
        <w:r w:rsidR="00EF4064">
          <w:t xml:space="preserve"> and </w:t>
        </w:r>
      </w:ins>
      <w:ins w:id="418" w:author="Liu, Cong" w:date="2025-01-04T00:40:00Z" w16du:dateUtc="2025-01-04T05:40:00Z">
        <w:r w:rsidR="00EF4064" w:rsidRPr="00EF4064">
          <w:t>https://www.nature.com/articles/s41586-023-06708-y</w:t>
        </w:r>
      </w:ins>
      <w:ins w:id="419" w:author="Liu, Cong" w:date="2025-01-04T00:36:00Z" w16du:dateUtc="2025-01-04T05:36:00Z">
        <w:r>
          <w:t>]</w:t>
        </w:r>
      </w:ins>
      <w:ins w:id="420" w:author="Liu, Cong" w:date="2025-01-04T00:37:00Z" w16du:dateUtc="2025-01-04T05:37:00Z">
        <w:r w:rsidR="00EF4064">
          <w:t xml:space="preserve">. </w:t>
        </w:r>
      </w:ins>
      <w:ins w:id="421" w:author="Liu, Cong" w:date="2025-01-04T00:53:00Z" w16du:dateUtc="2025-01-04T05:53:00Z">
        <w:r w:rsidR="00121988">
          <w:t>XCL2</w:t>
        </w:r>
      </w:ins>
      <w:ins w:id="422" w:author="Liu, Cong" w:date="2025-01-04T00:54:00Z" w16du:dateUtc="2025-01-04T05:54:00Z">
        <w:r w:rsidR="00121988">
          <w:t>, which was identified as top predictors, we</w:t>
        </w:r>
      </w:ins>
    </w:p>
    <w:p w14:paraId="08C3F0B3" w14:textId="77777777" w:rsidR="00A2091F" w:rsidRDefault="00A2091F">
      <w:pPr>
        <w:spacing w:line="360" w:lineRule="auto"/>
      </w:pPr>
    </w:p>
    <w:p w14:paraId="123DC595" w14:textId="7183DCE6" w:rsidR="006F371C" w:rsidRDefault="003C3B5E">
      <w:pPr>
        <w:spacing w:line="360" w:lineRule="auto"/>
      </w:pPr>
      <w:commentRangeStart w:id="423"/>
      <w:r>
        <w:t xml:space="preserve">Our </w:t>
      </w:r>
      <w:commentRangeEnd w:id="423"/>
      <w:r w:rsidR="00166BD0">
        <w:rPr>
          <w:rStyle w:val="CommentReference"/>
        </w:rPr>
        <w:commentReference w:id="423"/>
      </w:r>
      <w:r>
        <w:t>study was unique in that it integrated transcriptome and chromatin accessibility data to reveal pathways that would have been missed by transcriptome-only analysis</w:t>
      </w:r>
      <w:hyperlink r:id="rId29"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424" w:author="Liu, Cong" w:date="2025-01-04T00:15:00Z" w16du:dateUtc="2025-01-04T05:15:00Z">
        <w:r w:rsidR="00A2091F">
          <w:t xml:space="preserve"> </w:t>
        </w:r>
      </w:ins>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w:t>
      </w:r>
      <w:r>
        <w:lastRenderedPageBreak/>
        <w:t xml:space="preserve">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30">
        <w:r>
          <w:rPr>
            <w:color w:val="000000"/>
            <w:vertAlign w:val="superscript"/>
          </w:rPr>
          <w:t>26</w:t>
        </w:r>
      </w:hyperlink>
      <w:r>
        <w:t>. We also previously described shared DNA methylation abnormalities in circulating B cells and memory and naive CD4 T cells in the at-risk population</w:t>
      </w:r>
      <w:hyperlink r:id="rId31">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425" w:author="Firestein, Gary" w:date="2024-12-26T09:55:00Z" w16du:dateUtc="2024-12-26T17:55:00Z">
        <w:r w:rsidDel="00166BD0">
          <w:delText xml:space="preserve">of early RA and </w:delText>
        </w:r>
      </w:del>
      <w:r>
        <w:t>at-risk individuals</w:t>
      </w:r>
      <w:ins w:id="426"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427" w:name="_2s8eyo1" w:colFirst="0" w:colLast="0"/>
      <w:bookmarkEnd w:id="427"/>
      <w:r>
        <w:br w:type="page"/>
      </w:r>
    </w:p>
    <w:p w14:paraId="0B7C0F6E" w14:textId="77777777" w:rsidR="006F371C" w:rsidRDefault="003C3B5E">
      <w:pPr>
        <w:pStyle w:val="Heading3"/>
        <w:spacing w:line="360" w:lineRule="auto"/>
      </w:pPr>
      <w:bookmarkStart w:id="428" w:name="_17dp8vu" w:colFirst="0" w:colLast="0"/>
      <w:bookmarkEnd w:id="428"/>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429" w:name="_3rdcrjn" w:colFirst="0" w:colLast="0"/>
      <w:bookmarkEnd w:id="429"/>
      <w:r>
        <w:t>Clinical cohorts</w:t>
      </w:r>
    </w:p>
    <w:p w14:paraId="6E03F7B6" w14:textId="77777777" w:rsidR="006F371C" w:rsidRDefault="003C3B5E">
      <w:pPr>
        <w:shd w:val="clear" w:color="auto" w:fill="FFFFFF"/>
        <w:spacing w:line="360" w:lineRule="auto"/>
      </w:pPr>
      <w:bookmarkStart w:id="430" w:name="_26in1rg" w:colFirst="0" w:colLast="0"/>
      <w:bookmarkStart w:id="431" w:name="OLE_LINK1"/>
      <w:bookmarkStart w:id="432" w:name="OLE_LINK2"/>
      <w:bookmarkEnd w:id="430"/>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2">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3">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431"/>
    <w:bookmarkEnd w:id="432"/>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433" w:name="_lnxbz9" w:colFirst="0" w:colLast="0"/>
      <w:bookmarkEnd w:id="433"/>
      <w:r>
        <w:rPr>
          <w:color w:val="000000"/>
        </w:rPr>
        <w:t>scRNA-seq was performed on PBMCs as previously described</w:t>
      </w:r>
      <w:hyperlink r:id="rId34">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5">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434" w:name="_35nkun2" w:colFirst="0" w:colLast="0"/>
      <w:bookmarkEnd w:id="434"/>
      <w:r>
        <w:rPr>
          <w:color w:val="191919"/>
        </w:rPr>
        <w:t>To remove dead cells, debris, and neutrophils prior to scATAC-seq, PBMC samples were sorted by fluorescence-activated cell sorting (FACS) following established protocols</w:t>
      </w:r>
      <w:hyperlink r:id="rId36">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7">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435" w:name="_1ksv4uv" w:colFirst="0" w:colLast="0"/>
      <w:bookmarkEnd w:id="435"/>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8">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436" w:author="Liu, Cong" w:date="2024-12-22T20:05:00Z" w16du:dateUtc="2024-12-23T04:05:00Z">
            <w:rPr/>
          </w:rPrChange>
        </w:rPr>
        <w:pPrChange w:id="437" w:author="Liu, Cong" w:date="2024-12-22T20:05:00Z" w16du:dateUtc="2024-12-23T04:05:00Z">
          <w:pPr>
            <w:spacing w:line="360" w:lineRule="auto"/>
          </w:pPr>
        </w:pPrChange>
      </w:pPr>
      <w:bookmarkStart w:id="438" w:name="_44sinio" w:colFirst="0" w:colLast="0"/>
      <w:bookmarkEnd w:id="438"/>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439"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440"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441"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 xml:space="preserve">scATAC-seq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442" w:name="_2jxsxqh" w:colFirst="0" w:colLast="0"/>
      <w:bookmarkEnd w:id="442"/>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306F5A8" w:rsidR="006F371C" w:rsidRDefault="003C3B5E">
      <w:pPr>
        <w:spacing w:line="360" w:lineRule="auto"/>
      </w:pPr>
      <w:r>
        <w:t>To characterize TF activity in each pseudo-bulk cluster, we performed an integrated multi-omics analysis using the Taiji pipeline</w:t>
      </w:r>
      <w:hyperlink r:id="rId39">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40">
        <w:r>
          <w:rPr>
            <w:color w:val="000000"/>
            <w:vertAlign w:val="superscript"/>
          </w:rPr>
          <w:t>33</w:t>
        </w:r>
      </w:hyperlink>
      <w:r>
        <w:t>. These TFs are then linked to their target genes predicted by EpiTensor</w:t>
      </w:r>
      <w:hyperlink r:id="rId41">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2">
        <w:r>
          <w:rPr>
            <w:color w:val="000000"/>
            <w:vertAlign w:val="superscript"/>
          </w:rPr>
          <w:t>9,32,35,36</w:t>
        </w:r>
      </w:hyperlink>
      <w:r>
        <w:t xml:space="preserve">. For this dataset, the </w:t>
      </w:r>
      <w:del w:id="443" w:author="Liu, Cong" w:date="2024-12-23T13:27:00Z" w16du:dateUtc="2024-12-23T21:27:00Z">
        <w:r w:rsidDel="00941FD9">
          <w:delText xml:space="preserve">average </w:delText>
        </w:r>
      </w:del>
      <w:ins w:id="444" w:author="Liu, Cong" w:date="2024-12-23T13:27:00Z" w16du:dateUtc="2024-12-23T21:27:00Z">
        <w:r w:rsidR="00941FD9">
          <w:t xml:space="preserve">median </w:t>
        </w:r>
      </w:ins>
      <w:r>
        <w:t xml:space="preserve">number of nodes and edges of the networks were </w:t>
      </w:r>
      <w:ins w:id="445" w:author="Liu, Cong" w:date="2024-12-23T18:44:00Z" w16du:dateUtc="2024-12-24T02:44:00Z">
        <w:r w:rsidR="00A12AB3">
          <w:t>17</w:t>
        </w:r>
      </w:ins>
      <w:del w:id="446" w:author="Liu, Cong" w:date="2024-12-23T18:44:00Z" w16du:dateUtc="2024-12-24T02:44:00Z">
        <w:r w:rsidDel="00A12AB3">
          <w:delText>23</w:delText>
        </w:r>
      </w:del>
      <w:r>
        <w:t>,</w:t>
      </w:r>
      <w:ins w:id="447" w:author="Liu, Cong" w:date="2024-12-23T18:44:00Z" w16du:dateUtc="2024-12-24T02:44:00Z">
        <w:r w:rsidR="00A12AB3">
          <w:t>046</w:t>
        </w:r>
      </w:ins>
      <w:del w:id="448" w:author="Liu, Cong" w:date="2024-12-23T18:44:00Z" w16du:dateUtc="2024-12-24T02:44:00Z">
        <w:r w:rsidDel="00A12AB3">
          <w:delText>984</w:delText>
        </w:r>
      </w:del>
      <w:r>
        <w:t xml:space="preserve"> and </w:t>
      </w:r>
      <w:ins w:id="449" w:author="Liu, Cong" w:date="2024-12-23T18:44:00Z" w16du:dateUtc="2024-12-24T02:44:00Z">
        <w:r w:rsidR="00A12AB3">
          <w:t>3</w:t>
        </w:r>
      </w:ins>
      <w:del w:id="450" w:author="Liu, Cong" w:date="2024-12-23T18:44:00Z" w16du:dateUtc="2024-12-24T02:44:00Z">
        <w:r w:rsidDel="00A12AB3">
          <w:delText>4</w:delText>
        </w:r>
      </w:del>
      <w:r>
        <w:t>,</w:t>
      </w:r>
      <w:ins w:id="451" w:author="Liu, Cong" w:date="2024-12-23T18:44:00Z" w16du:dateUtc="2024-12-24T02:44:00Z">
        <w:r w:rsidR="00A12AB3">
          <w:t>002</w:t>
        </w:r>
      </w:ins>
      <w:del w:id="452" w:author="Liu, Cong" w:date="2024-12-23T18:44:00Z" w16du:dateUtc="2024-12-24T02:44:00Z">
        <w:r w:rsidDel="00A12AB3">
          <w:delText>283</w:delText>
        </w:r>
      </w:del>
      <w:r>
        <w:t>,</w:t>
      </w:r>
      <w:ins w:id="453" w:author="Liu, Cong" w:date="2024-12-23T18:44:00Z" w16du:dateUtc="2024-12-24T02:44:00Z">
        <w:r w:rsidR="00A12AB3">
          <w:t>662</w:t>
        </w:r>
      </w:ins>
      <w:del w:id="454" w:author="Liu, Cong" w:date="2024-12-23T18:44:00Z" w16du:dateUtc="2024-12-24T02:44:00Z">
        <w:r w:rsidDel="00A12AB3">
          <w:delText>577</w:delText>
        </w:r>
      </w:del>
      <w:r>
        <w:t>, respectively, including 10</w:t>
      </w:r>
      <w:ins w:id="455" w:author="Liu, Cong" w:date="2024-12-27T21:08:00Z" w16du:dateUtc="2024-12-28T05:08:00Z">
        <w:r w:rsidR="00A928E5">
          <w:t>47</w:t>
        </w:r>
      </w:ins>
      <w:del w:id="456" w:author="Liu, Cong" w:date="2024-12-23T13:22:00Z" w16du:dateUtc="2024-12-23T21:22:00Z">
        <w:r w:rsidDel="009F72D6">
          <w:delText>78</w:delText>
        </w:r>
      </w:del>
      <w:r>
        <w:t xml:space="preserve"> (</w:t>
      </w:r>
      <w:ins w:id="457" w:author="Liu, Cong" w:date="2024-12-27T21:08:00Z" w16du:dateUtc="2024-12-28T05:08:00Z">
        <w:r w:rsidR="008E3BBE">
          <w:t>6</w:t>
        </w:r>
      </w:ins>
      <w:del w:id="458" w:author="Liu, Cong" w:date="2024-12-23T18:45:00Z" w16du:dateUtc="2024-12-24T02:45:00Z">
        <w:r w:rsidDel="00A12AB3">
          <w:delText>4</w:delText>
        </w:r>
      </w:del>
      <w:r>
        <w:t>.</w:t>
      </w:r>
      <w:del w:id="459" w:author="Liu, Cong" w:date="2024-12-23T18:45:00Z" w16du:dateUtc="2024-12-24T02:45:00Z">
        <w:r w:rsidDel="00A12AB3">
          <w:delText>4</w:delText>
        </w:r>
      </w:del>
      <w:ins w:id="460" w:author="Liu, Cong" w:date="2024-12-27T21:08:00Z" w16du:dateUtc="2024-12-28T05:08:00Z">
        <w:r w:rsidR="008E3BBE">
          <w:t>14</w:t>
        </w:r>
      </w:ins>
      <w:del w:id="461" w:author="Liu, Cong" w:date="2024-12-27T21:08:00Z" w16du:dateUtc="2024-12-28T05:08:00Z">
        <w:r w:rsidDel="008E3BBE">
          <w:delText>9</w:delText>
        </w:r>
      </w:del>
      <w:r>
        <w:t>%) TF nodes. On average, each TF regulates 3</w:t>
      </w:r>
      <w:ins w:id="462" w:author="Liu, Cong" w:date="2024-12-23T18:45:00Z" w16du:dateUtc="2024-12-24T02:45:00Z">
        <w:r w:rsidR="00335E7E">
          <w:t>417</w:t>
        </w:r>
      </w:ins>
      <w:del w:id="463" w:author="Liu, Cong" w:date="2024-12-23T18:45:00Z" w16du:dateUtc="2024-12-24T02:45:00Z">
        <w:r w:rsidDel="00335E7E">
          <w:delText>973</w:delText>
        </w:r>
      </w:del>
      <w:r>
        <w:t xml:space="preserve"> genes, and each gene is regulated by 1</w:t>
      </w:r>
      <w:ins w:id="464" w:author="Liu, Cong" w:date="2024-12-23T18:45:00Z" w16du:dateUtc="2024-12-24T02:45:00Z">
        <w:r w:rsidR="00335E7E">
          <w:t>84</w:t>
        </w:r>
      </w:ins>
      <w:del w:id="465"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3">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466" w:author="Liu, Cong" w:date="2024-12-23T13:46:00Z" w16du:dateUtc="2024-12-23T21:46:00Z">
                        <w:rPr>
                          <w:rFonts w:ascii="Cambria Math" w:eastAsia="Cambria Math" w:hAnsi="Cambria Math" w:cs="Cambria Math"/>
                        </w:rPr>
                      </w:ins>
                    </m:ctrlPr>
                  </m:sSubPr>
                  <m:e>
                    <m:r>
                      <w:ins w:id="467" w:author="Liu, Cong" w:date="2024-12-23T13:46:00Z" w16du:dateUtc="2024-12-23T21:46:00Z">
                        <w:rPr>
                          <w:rFonts w:ascii="Cambria Math" w:eastAsia="Cambria Math" w:hAnsi="Cambria Math" w:cs="Cambria Math"/>
                        </w:rPr>
                        <m:t>p</m:t>
                      </w:ins>
                    </m:r>
                  </m:e>
                  <m:sub>
                    <m:r>
                      <w:ins w:id="468" w:author="Liu, Cong" w:date="2024-12-23T13:46:00Z" w16du:dateUtc="2024-12-23T21:46:00Z">
                        <w:rPr>
                          <w:rFonts w:ascii="Cambria Math" w:eastAsia="Cambria Math" w:hAnsi="Cambria Math" w:cs="Cambria Math"/>
                        </w:rPr>
                        <m:t>k</m:t>
                      </w:ins>
                    </m:r>
                  </m:sub>
                </m:sSub>
                <m:r>
                  <w:ins w:id="469" w:author="Liu, Cong" w:date="2024-12-23T13:46:00Z" w16du:dateUtc="2024-12-23T21:46:00Z">
                    <w:rPr>
                      <w:rFonts w:ascii="Cambria Math" w:eastAsia="Cambria Math" w:hAnsi="Cambria Math" w:cs="Cambria Math"/>
                    </w:rPr>
                    <m:t>*</m:t>
                  </w:ins>
                </m:r>
                <m:sSub>
                  <m:sSubPr>
                    <m:ctrlPr>
                      <w:ins w:id="470" w:author="Liu, Cong" w:date="2024-12-23T13:46:00Z" w16du:dateUtc="2024-12-23T21:46:00Z">
                        <w:rPr>
                          <w:rFonts w:ascii="Cambria Math" w:eastAsia="Cambria Math" w:hAnsi="Cambria Math" w:cs="Cambria Math"/>
                        </w:rPr>
                      </w:ins>
                    </m:ctrlPr>
                  </m:sSubPr>
                  <m:e>
                    <m:r>
                      <w:ins w:id="471" w:author="Liu, Cong" w:date="2024-12-23T13:46:00Z" w16du:dateUtc="2024-12-23T21:46:00Z">
                        <w:rPr>
                          <w:rFonts w:ascii="Cambria Math" w:eastAsia="Cambria Math" w:hAnsi="Cambria Math" w:cs="Cambria Math"/>
                        </w:rPr>
                        <m:t>m</m:t>
                      </w:ins>
                    </m:r>
                  </m:e>
                  <m:sub>
                    <m:r>
                      <w:ins w:id="472" w:author="Liu, Cong" w:date="2024-12-23T13:46:00Z" w16du:dateUtc="2024-12-23T21:46:00Z">
                        <w:rPr>
                          <w:rFonts w:ascii="Cambria Math" w:eastAsia="Cambria Math" w:hAnsi="Cambria Math" w:cs="Cambria Math"/>
                        </w:rPr>
                        <m:t>k</m:t>
                      </w:ins>
                    </m:r>
                  </m:sub>
                </m:sSub>
              </m:e>
            </m:nary>
            <m:sSub>
              <m:sSubPr>
                <m:ctrlPr>
                  <w:del w:id="473" w:author="Liu, Cong" w:date="2024-12-23T13:46:00Z" w16du:dateUtc="2024-12-23T21:46:00Z">
                    <w:rPr>
                      <w:rFonts w:ascii="Cambria Math" w:eastAsia="Cambria Math" w:hAnsi="Cambria Math" w:cs="Cambria Math"/>
                    </w:rPr>
                  </w:del>
                </m:ctrlPr>
              </m:sSubPr>
              <m:e>
                <m:r>
                  <w:del w:id="474" w:author="Liu, Cong" w:date="2024-12-23T13:46:00Z" w16du:dateUtc="2024-12-23T21:46:00Z">
                    <w:rPr>
                      <w:rFonts w:ascii="Cambria Math" w:eastAsia="Cambria Math" w:hAnsi="Cambria Math" w:cs="Cambria Math"/>
                    </w:rPr>
                    <m:t>p</m:t>
                  </w:del>
                </m:r>
              </m:e>
              <m:sub>
                <m:r>
                  <w:del w:id="475" w:author="Liu, Cong" w:date="2024-12-23T13:46:00Z" w16du:dateUtc="2024-12-23T21:46:00Z">
                    <w:rPr>
                      <w:rFonts w:ascii="Cambria Math" w:eastAsia="Cambria Math" w:hAnsi="Cambria Math" w:cs="Cambria Math"/>
                    </w:rPr>
                    <m:t>k</m:t>
                  </w:del>
                </m:r>
              </m:sub>
            </m:sSub>
            <m:r>
              <w:del w:id="476" w:author="Liu, Cong" w:date="2024-12-23T13:46:00Z" w16du:dateUtc="2024-12-23T21:46:00Z">
                <w:rPr>
                  <w:rFonts w:ascii="Cambria Math" w:eastAsia="Cambria Math" w:hAnsi="Cambria Math" w:cs="Cambria Math"/>
                </w:rPr>
                <m:t>*</m:t>
              </w:del>
            </m:r>
            <m:sSub>
              <m:sSubPr>
                <m:ctrlPr>
                  <w:del w:id="477" w:author="Liu, Cong" w:date="2024-12-23T13:46:00Z" w16du:dateUtc="2024-12-23T21:46:00Z">
                    <w:rPr>
                      <w:rFonts w:ascii="Cambria Math" w:eastAsia="Cambria Math" w:hAnsi="Cambria Math" w:cs="Cambria Math"/>
                    </w:rPr>
                  </w:del>
                </m:ctrlPr>
              </m:sSubPr>
              <m:e>
                <m:r>
                  <w:del w:id="478" w:author="Liu, Cong" w:date="2024-12-23T13:46:00Z" w16du:dateUtc="2024-12-23T21:46:00Z">
                    <w:rPr>
                      <w:rFonts w:ascii="Cambria Math" w:eastAsia="Cambria Math" w:hAnsi="Cambria Math" w:cs="Cambria Math"/>
                    </w:rPr>
                    <m:t>m</m:t>
                  </w:del>
                </m:r>
              </m:e>
              <m:sub>
                <m:r>
                  <w:del w:id="479"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480" w:name="_z337ya" w:colFirst="0" w:colLast="0"/>
      <w:bookmarkEnd w:id="480"/>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481" w:author="Liu, Cong" w:date="2024-12-23T12:50:00Z" w16du:dateUtc="2024-12-23T20:50:00Z">
        <w:r w:rsidR="00EE0824">
          <w:t>5</w:t>
        </w:r>
      </w:ins>
      <w:del w:id="482"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483" w:name="_3j2qqm3" w:colFirst="0" w:colLast="0"/>
      <w:bookmarkEnd w:id="483"/>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484" w:name="_1y810tw" w:colFirst="0" w:colLast="0"/>
      <w:bookmarkEnd w:id="484"/>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485" w:author="Liu, Cong" w:date="2024-12-24T10:57:00Z" w16du:dateUtc="2024-12-24T18:57:00Z">
        <w:r w:rsidR="00005881">
          <w:rPr>
            <w:b/>
          </w:rPr>
          <w:t>B,</w:t>
        </w:r>
      </w:ins>
      <w:r>
        <w:rPr>
          <w:b/>
        </w:rPr>
        <w:t>C</w:t>
      </w:r>
      <w:del w:id="486" w:author="Liu, Cong" w:date="2024-12-19T21:49:00Z" w16du:dateUtc="2024-12-20T05:49:00Z">
        <w:r w:rsidDel="00497B3F">
          <w:rPr>
            <w:b/>
          </w:rPr>
          <w:delText>,E</w:delText>
        </w:r>
      </w:del>
      <w:r>
        <w:t xml:space="preserve"> are top </w:t>
      </w:r>
      <w:ins w:id="487" w:author="Liu, Cong" w:date="2024-12-24T10:56:00Z" w16du:dateUtc="2024-12-24T18:56:00Z">
        <w:r w:rsidR="00820DDD">
          <w:t>5</w:t>
        </w:r>
      </w:ins>
      <w:del w:id="488" w:author="Liu, Cong" w:date="2024-12-24T10:56:00Z" w16du:dateUtc="2024-12-24T18:56:00Z">
        <w:r w:rsidDel="00820DDD">
          <w:delText>20</w:delText>
        </w:r>
      </w:del>
      <w:r>
        <w:t xml:space="preserve">00 regulatees ranked by mean edge weight across </w:t>
      </w:r>
      <w:del w:id="489" w:author="Liu, Cong" w:date="2024-12-19T21:50:00Z" w16du:dateUtc="2024-12-20T05:50:00Z">
        <w:r w:rsidDel="00197BD2">
          <w:delText>clusters in G2 for each G2</w:delText>
        </w:r>
      </w:del>
      <w:ins w:id="490" w:author="Liu, Cong" w:date="2024-12-24T10:57:00Z" w16du:dateUtc="2024-12-24T18:57:00Z">
        <w:r w:rsidR="00820DDD">
          <w:t>G2</w:t>
        </w:r>
      </w:ins>
      <w:r>
        <w:t>-specific TF</w:t>
      </w:r>
      <w:del w:id="491" w:author="Liu, Cong" w:date="2024-12-19T21:50:00Z" w16du:dateUtc="2024-12-20T05:50:00Z">
        <w:r w:rsidDel="00197BD2">
          <w:delText xml:space="preserve"> </w:delText>
        </w:r>
      </w:del>
      <w:ins w:id="492" w:author="Liu, Cong" w:date="2024-12-19T21:50:00Z" w16du:dateUtc="2024-12-20T05:50:00Z">
        <w:r w:rsidR="00197BD2">
          <w:t>s</w:t>
        </w:r>
      </w:ins>
      <w:del w:id="493" w:author="Liu, Cong" w:date="2024-12-19T21:50:00Z" w16du:dateUtc="2024-12-20T05:50:00Z">
        <w:r w:rsidDel="00197BD2">
          <w:delText>respectively</w:delText>
        </w:r>
      </w:del>
      <w:r>
        <w:t xml:space="preserve">. </w:t>
      </w:r>
      <w:del w:id="494"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495" w:name="_4i7ojhp" w:colFirst="0" w:colLast="0"/>
      <w:bookmarkEnd w:id="495"/>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4">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496" w:author="Liu, Cong" w:date="2024-12-30T00:18:00Z" w16du:dateUtc="2024-12-30T05:18:00Z">
        <w:r w:rsidR="00C923C0">
          <w:t>6</w:t>
        </w:r>
      </w:ins>
      <w:del w:id="497"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498" w:author="Liu, Cong" w:date="2024-12-25T14:57:00Z" w16du:dateUtc="2024-12-25T22:57:00Z">
        <w:r w:rsidR="007A7049">
          <w:t>c</w:t>
        </w:r>
      </w:ins>
      <w:del w:id="499" w:author="Liu, Cong" w:date="2024-12-25T14:57:00Z" w16du:dateUtc="2024-12-25T22:57:00Z">
        <w:r w:rsidDel="007A7049">
          <w:delText>C</w:delText>
        </w:r>
      </w:del>
      <w:r>
        <w:t>oefficients of variation (CV) less than 2. In total, 6</w:t>
      </w:r>
      <w:ins w:id="500" w:author="Liu, Cong" w:date="2024-12-30T00:22:00Z" w16du:dateUtc="2024-12-30T05:22:00Z">
        <w:r w:rsidR="001551DD">
          <w:t>3</w:t>
        </w:r>
      </w:ins>
      <w:del w:id="501"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5">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6"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502" w:name="_2xcytpi" w:colFirst="0" w:colLast="0"/>
      <w:bookmarkEnd w:id="502"/>
      <w:r>
        <w:rPr>
          <w:color w:val="000000"/>
        </w:rPr>
        <w:lastRenderedPageBreak/>
        <w:t>Figures</w:t>
      </w:r>
    </w:p>
    <w:p w14:paraId="2B191C32" w14:textId="1A850E48" w:rsidR="006F371C" w:rsidRDefault="003C3B5E">
      <w:pPr>
        <w:pStyle w:val="Heading4"/>
        <w:spacing w:line="360" w:lineRule="auto"/>
        <w:rPr>
          <w:b w:val="0"/>
        </w:rPr>
      </w:pPr>
      <w:bookmarkStart w:id="503" w:name="_1ci93xb" w:colFirst="0" w:colLast="0"/>
      <w:bookmarkEnd w:id="503"/>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504"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505" w:author="Liu, Cong" w:date="2024-12-25T16:05:00Z" w16du:dateUtc="2024-12-26T00:05:00Z">
        <w:r w:rsidDel="001E5474">
          <w:rPr>
            <w:b w:val="0"/>
          </w:rPr>
          <w:delText xml:space="preserve">Eleven </w:delText>
        </w:r>
      </w:del>
      <w:ins w:id="506" w:author="Liu, Cong" w:date="2024-12-25T16:05:00Z" w16du:dateUtc="2024-12-26T00:05:00Z">
        <w:r w:rsidR="001E5474">
          <w:rPr>
            <w:b w:val="0"/>
          </w:rPr>
          <w:t xml:space="preserve">Thirteen </w:t>
        </w:r>
      </w:ins>
      <w:r>
        <w:rPr>
          <w:b w:val="0"/>
        </w:rPr>
        <w:t>cell types include B memory cells,</w:t>
      </w:r>
      <w:ins w:id="507"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508" w:author="Liu, Cong" w:date="2024-12-25T16:06:00Z" w16du:dateUtc="2024-12-26T00:06:00Z">
        <w:r w:rsidR="004D1999">
          <w:rPr>
            <w:b w:val="0"/>
          </w:rPr>
          <w:t xml:space="preserve"> </w:t>
        </w:r>
        <w:r w:rsidR="004D1999" w:rsidRPr="004D1999">
          <w:rPr>
            <w:b w:val="0"/>
            <w:bCs/>
            <w:rPrChange w:id="509" w:author="Liu, Cong" w:date="2024-12-25T16:06:00Z" w16du:dateUtc="2024-12-26T00:06:00Z">
              <w:rPr/>
            </w:rPrChange>
          </w:rPr>
          <w:t xml:space="preserve">CD56 </w:t>
        </w:r>
        <w:proofErr w:type="spellStart"/>
        <w:r w:rsidR="004D1999" w:rsidRPr="004D1999">
          <w:rPr>
            <w:b w:val="0"/>
            <w:bCs/>
            <w:rPrChange w:id="510" w:author="Liu, Cong" w:date="2024-12-25T16:06:00Z" w16du:dateUtc="2024-12-26T00:06:00Z">
              <w:rPr/>
            </w:rPrChange>
          </w:rPr>
          <w:t>birght</w:t>
        </w:r>
        <w:proofErr w:type="spellEnd"/>
        <w:r w:rsidR="004D1999" w:rsidRPr="004D1999">
          <w:rPr>
            <w:b w:val="0"/>
            <w:bCs/>
            <w:rPrChange w:id="511"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512"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513" w:author="Liu, Cong" w:date="2024-12-25T16:08:00Z" w16du:dateUtc="2024-12-26T00:08:00Z">
        <w:r w:rsidR="00262DB8">
          <w:rPr>
            <w:b w:val="0"/>
          </w:rPr>
          <w:t xml:space="preserve"> </w:t>
        </w:r>
        <w:r w:rsidR="00262DB8" w:rsidRPr="00262DB8">
          <w:rPr>
            <w:bCs/>
            <w:rPrChange w:id="514" w:author="Liu, Cong" w:date="2024-12-25T16:08:00Z" w16du:dateUtc="2024-12-26T00:08:00Z">
              <w:rPr>
                <w:b w:val="0"/>
              </w:rPr>
            </w:rPrChange>
          </w:rPr>
          <w:t>Fig. 1B</w:t>
        </w:r>
      </w:ins>
      <w:del w:id="515" w:author="Liu, Cong" w:date="2024-12-25T16:08:00Z" w16du:dateUtc="2024-12-26T00:08:00Z">
        <w:r w:rsidDel="00262DB8">
          <w:rPr>
            <w:b w:val="0"/>
          </w:rPr>
          <w:delText xml:space="preserve"> (B)</w:delText>
        </w:r>
      </w:del>
      <w:r>
        <w:rPr>
          <w:b w:val="0"/>
        </w:rPr>
        <w:t xml:space="preserve">. The color palette of the left plot is the same as </w:t>
      </w:r>
      <w:ins w:id="516" w:author="Liu, Cong" w:date="2024-12-25T16:08:00Z" w16du:dateUtc="2024-12-26T00:08:00Z">
        <w:r w:rsidR="005A3B66" w:rsidRPr="00C22C73">
          <w:rPr>
            <w:bCs/>
          </w:rPr>
          <w:t>Fig. 1B</w:t>
        </w:r>
      </w:ins>
      <w:del w:id="517"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518"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519" w:author="Liu, Cong" w:date="2024-11-17T20:54:00Z" w16du:dateUtc="2024-11-18T04:54:00Z">
        <w:r w:rsidR="00056C8F">
          <w:rPr>
            <w:b w:val="0"/>
          </w:rPr>
          <w:t>1</w:t>
        </w:r>
      </w:ins>
      <w:del w:id="520" w:author="Liu, Cong" w:date="2024-11-17T20:54:00Z" w16du:dateUtc="2024-11-18T04:54:00Z">
        <w:r w:rsidDel="00056C8F">
          <w:rPr>
            <w:b w:val="0"/>
          </w:rPr>
          <w:delText>5</w:delText>
        </w:r>
      </w:del>
      <w:r>
        <w:rPr>
          <w:b w:val="0"/>
        </w:rPr>
        <w:t xml:space="preserve">. </w:t>
      </w:r>
      <w:del w:id="521" w:author="Liu, Cong" w:date="2024-12-25T15:14:00Z" w16du:dateUtc="2024-12-25T23:14:00Z">
        <w:r w:rsidDel="00F62ED0">
          <w:rPr>
            <w:b w:val="0"/>
          </w:rPr>
          <w:delText xml:space="preserve">The </w:delText>
        </w:r>
      </w:del>
      <w:ins w:id="522" w:author="Liu, Cong" w:date="2024-12-25T15:14:00Z" w16du:dateUtc="2024-12-25T23:14:00Z">
        <w:r w:rsidR="00F62ED0">
          <w:rPr>
            <w:b w:val="0"/>
          </w:rPr>
          <w:t xml:space="preserve">Most </w:t>
        </w:r>
      </w:ins>
      <w:r>
        <w:rPr>
          <w:b w:val="0"/>
        </w:rPr>
        <w:t xml:space="preserve">cell types showed similar distribution across groups except for </w:t>
      </w:r>
      <w:ins w:id="523" w:author="Liu, Cong" w:date="2024-12-25T15:14:00Z" w16du:dateUtc="2024-12-25T23:14:00Z">
        <w:r w:rsidR="00F62ED0" w:rsidRPr="00F62ED0">
          <w:rPr>
            <w:b w:val="0"/>
            <w:bCs/>
            <w:rPrChange w:id="524" w:author="Liu, Cong" w:date="2024-12-25T15:14:00Z" w16du:dateUtc="2024-12-25T23:14:00Z">
              <w:rPr/>
            </w:rPrChange>
          </w:rPr>
          <w:t>B intermediate, B memory, and NK_CD56bright</w:t>
        </w:r>
      </w:ins>
      <w:del w:id="525" w:author="Liu, Cong" w:date="2024-12-25T15:14:00Z" w16du:dateUtc="2024-12-25T23:14:00Z">
        <w:r w:rsidDel="00F62ED0">
          <w:rPr>
            <w:b w:val="0"/>
          </w:rPr>
          <w:delText>NK</w:delText>
        </w:r>
      </w:del>
      <w:r>
        <w:rPr>
          <w:b w:val="0"/>
        </w:rPr>
        <w:t xml:space="preserve">, which </w:t>
      </w:r>
      <w:del w:id="526" w:author="Liu, Cong" w:date="2024-12-25T15:14:00Z" w16du:dateUtc="2024-12-25T23:14:00Z">
        <w:r w:rsidDel="00F62ED0">
          <w:rPr>
            <w:b w:val="0"/>
          </w:rPr>
          <w:delText xml:space="preserve">was </w:delText>
        </w:r>
      </w:del>
      <w:ins w:id="527" w:author="Liu, Cong" w:date="2024-12-25T15:14:00Z" w16du:dateUtc="2024-12-25T23:14:00Z">
        <w:r w:rsidR="00F62ED0">
          <w:rPr>
            <w:b w:val="0"/>
          </w:rPr>
          <w:t xml:space="preserve">were </w:t>
        </w:r>
      </w:ins>
      <w:r>
        <w:rPr>
          <w:b w:val="0"/>
        </w:rPr>
        <w:t xml:space="preserve">modestly higher in </w:t>
      </w:r>
      <w:del w:id="528" w:author="Liu, Cong" w:date="2024-12-25T15:14:00Z" w16du:dateUtc="2024-12-25T23:14:00Z">
        <w:r w:rsidDel="00F62ED0">
          <w:rPr>
            <w:b w:val="0"/>
          </w:rPr>
          <w:delText xml:space="preserve">ERA </w:delText>
        </w:r>
      </w:del>
      <w:ins w:id="529" w:author="Liu, Cong" w:date="2024-12-25T15:14:00Z" w16du:dateUtc="2024-12-25T23:14:00Z">
        <w:r w:rsidR="00F62ED0">
          <w:rPr>
            <w:b w:val="0"/>
          </w:rPr>
          <w:t xml:space="preserve">At-Risk </w:t>
        </w:r>
      </w:ins>
      <w:r>
        <w:rPr>
          <w:b w:val="0"/>
        </w:rPr>
        <w:t xml:space="preserve">compared to </w:t>
      </w:r>
      <w:del w:id="530" w:author="Liu, Cong" w:date="2024-12-25T15:15:00Z" w16du:dateUtc="2024-12-25T23:15:00Z">
        <w:r w:rsidDel="00F62ED0">
          <w:rPr>
            <w:b w:val="0"/>
          </w:rPr>
          <w:delText xml:space="preserve">that of two </w:delText>
        </w:r>
      </w:del>
      <w:r>
        <w:rPr>
          <w:b w:val="0"/>
        </w:rPr>
        <w:t xml:space="preserve">other </w:t>
      </w:r>
      <w:ins w:id="531"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62A13C17" w:rsidR="006F371C" w:rsidRDefault="003C3B5E">
      <w:del w:id="532" w:author="Liu, Cong" w:date="2024-12-25T16:32:00Z" w16du:dateUtc="2024-12-26T00:32:00Z">
        <w:r w:rsidDel="00516CEF">
          <w:rPr>
            <w:noProof/>
          </w:rPr>
          <w:lastRenderedPageBreak/>
          <w:drawing>
            <wp:inline distT="0" distB="0" distL="0" distR="0" wp14:anchorId="6791DA53" wp14:editId="5E8B16FE">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533" w:name="_3whwml4" w:colFirst="0" w:colLast="0"/>
      <w:bookmarkEnd w:id="533"/>
      <w:r>
        <w:br w:type="page"/>
      </w:r>
    </w:p>
    <w:p w14:paraId="6B883C56" w14:textId="747ADB7B" w:rsidR="006F371C" w:rsidRDefault="003C3B5E">
      <w:pPr>
        <w:pStyle w:val="Heading4"/>
        <w:spacing w:line="360" w:lineRule="auto"/>
        <w:rPr>
          <w:b w:val="0"/>
        </w:rPr>
      </w:pPr>
      <w:bookmarkStart w:id="534" w:name="_2bn6wsx" w:colFirst="0" w:colLast="0"/>
      <w:bookmarkEnd w:id="534"/>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535"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536" w:author="Liu, Cong" w:date="2024-12-25T15:11:00Z" w16du:dateUtc="2024-12-25T23:11:00Z">
        <w:r w:rsidDel="00D0002C">
          <w:rPr>
            <w:b w:val="0"/>
          </w:rPr>
          <w:delText xml:space="preserve">the </w:delText>
        </w:r>
      </w:del>
      <w:r>
        <w:rPr>
          <w:b w:val="0"/>
        </w:rPr>
        <w:t xml:space="preserve">other </w:t>
      </w:r>
      <w:del w:id="537" w:author="Liu, Cong" w:date="2024-12-25T15:11:00Z" w16du:dateUtc="2024-12-25T23:11:00Z">
        <w:r w:rsidDel="00D0002C">
          <w:rPr>
            <w:b w:val="0"/>
          </w:rPr>
          <w:delText xml:space="preserve">5 </w:delText>
        </w:r>
      </w:del>
      <w:r>
        <w:rPr>
          <w:b w:val="0"/>
        </w:rPr>
        <w:t xml:space="preserve">bars </w:t>
      </w:r>
      <w:del w:id="538" w:author="Liu, Cong" w:date="2024-12-25T15:11:00Z" w16du:dateUtc="2024-12-25T23:11:00Z">
        <w:r w:rsidDel="00D0002C">
          <w:rPr>
            <w:b w:val="0"/>
          </w:rPr>
          <w:delText xml:space="preserve">are </w:delText>
        </w:r>
      </w:del>
      <w:ins w:id="539" w:author="Liu, Cong" w:date="2024-12-25T15:11:00Z" w16du:dateUtc="2024-12-25T23:11:00Z">
        <w:r w:rsidR="00D0002C">
          <w:rPr>
            <w:b w:val="0"/>
          </w:rPr>
          <w:t xml:space="preserve">represent 5 </w:t>
        </w:r>
      </w:ins>
      <w:r>
        <w:rPr>
          <w:b w:val="0"/>
        </w:rPr>
        <w:t xml:space="preserve">Kmeans groups. G2 </w:t>
      </w:r>
      <w:del w:id="540" w:author="Liu, Cong" w:date="2024-12-21T12:35:00Z" w16du:dateUtc="2024-12-21T20:35:00Z">
        <w:r w:rsidDel="007977F1">
          <w:rPr>
            <w:b w:val="0"/>
          </w:rPr>
          <w:delText xml:space="preserve">and G5 </w:delText>
        </w:r>
      </w:del>
      <w:ins w:id="541" w:author="Liu, Cong" w:date="2024-12-21T12:35:00Z" w16du:dateUtc="2024-12-21T20:35:00Z">
        <w:r w:rsidR="007977F1">
          <w:rPr>
            <w:b w:val="0"/>
          </w:rPr>
          <w:t>is</w:t>
        </w:r>
      </w:ins>
      <w:del w:id="542" w:author="Liu, Cong" w:date="2024-12-21T12:35:00Z" w16du:dateUtc="2024-12-21T20:35:00Z">
        <w:r w:rsidDel="007977F1">
          <w:rPr>
            <w:b w:val="0"/>
          </w:rPr>
          <w:delText>are</w:delText>
        </w:r>
      </w:del>
      <w:r>
        <w:rPr>
          <w:b w:val="0"/>
        </w:rPr>
        <w:t xml:space="preserve"> significantly enriched in At-Risk/ERA while G4 is enriched in CON. G1</w:t>
      </w:r>
      <w:ins w:id="543" w:author="Liu, Cong" w:date="2024-12-25T15:11:00Z" w16du:dateUtc="2024-12-25T23:11:00Z">
        <w:r w:rsidR="00E84EAF">
          <w:rPr>
            <w:b w:val="0"/>
          </w:rPr>
          <w:t xml:space="preserve">, </w:t>
        </w:r>
      </w:ins>
      <w:del w:id="544" w:author="Liu, Cong" w:date="2024-12-25T15:11:00Z" w16du:dateUtc="2024-12-25T23:11:00Z">
        <w:r w:rsidDel="00E84EAF">
          <w:rPr>
            <w:b w:val="0"/>
          </w:rPr>
          <w:delText xml:space="preserve"> and </w:delText>
        </w:r>
      </w:del>
      <w:r>
        <w:rPr>
          <w:b w:val="0"/>
        </w:rPr>
        <w:t>G3</w:t>
      </w:r>
      <w:ins w:id="545" w:author="Liu, Cong" w:date="2024-12-25T15:11:00Z" w16du:dateUtc="2024-12-25T23:11:00Z">
        <w:r w:rsidR="00E84EAF">
          <w:rPr>
            <w:b w:val="0"/>
          </w:rPr>
          <w:t>, and G5</w:t>
        </w:r>
      </w:ins>
      <w:r>
        <w:rPr>
          <w:b w:val="0"/>
        </w:rPr>
        <w:t xml:space="preserve"> show no</w:t>
      </w:r>
      <w:ins w:id="546"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547" w:author="Liu, Cong" w:date="2024-11-23T20:05:00Z" w16du:dateUtc="2024-11-24T04:05:00Z">
        <w:r w:rsidR="003619EB">
          <w:rPr>
            <w:b w:val="0"/>
          </w:rPr>
          <w:t>**</w:t>
        </w:r>
      </w:ins>
      <w:r>
        <w:rPr>
          <w:b w:val="0"/>
        </w:rPr>
        <w:t>p&lt; 0.</w:t>
      </w:r>
      <w:ins w:id="548"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1289247A" w:rsidR="006F371C" w:rsidRDefault="003C3B5E">
      <w:del w:id="549"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del>
      <w:ins w:id="550" w:author="Liu, Cong" w:date="2024-12-25T16:32:00Z" w16du:dateUtc="2024-12-26T00:32:00Z">
        <w:r w:rsidR="009D21A0">
          <w:rPr>
            <w:noProof/>
          </w:rPr>
          <w:drawing>
            <wp:inline distT="0" distB="0" distL="0" distR="0" wp14:anchorId="324910EC" wp14:editId="0365C9B1">
              <wp:extent cx="5943600" cy="7694295"/>
              <wp:effectExtent l="0" t="0" r="0" b="1905"/>
              <wp:docPr id="1314659660"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9660" name="Picture 2" descr="A close-up of a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551" w:name="_qsh70q" w:colFirst="0" w:colLast="0"/>
      <w:bookmarkEnd w:id="551"/>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552" w:author="Liu, Cong" w:date="2025-01-04T00:01:00Z" w16du:dateUtc="2025-01-04T05:01:00Z">
        <w:r w:rsidR="007F6E92">
          <w:rPr>
            <w:b w:val="0"/>
          </w:rPr>
          <w:t>A</w:t>
        </w:r>
      </w:ins>
      <w:r>
        <w:rPr>
          <w:b w:val="0"/>
        </w:rPr>
        <w:t>ll the cell types were enriched in signature pathways</w:t>
      </w:r>
      <w:del w:id="553"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554" w:author="Liu, Cong" w:date="2024-11-27T09:17:00Z" w16du:dateUtc="2024-11-27T17:17:00Z">
        <w:r w:rsidR="00F6374F">
          <w:rPr>
            <w:b w:val="0"/>
          </w:rPr>
          <w:t>5, ***p&lt;0.01</w:t>
        </w:r>
      </w:ins>
      <w:del w:id="555" w:author="Liu, Cong" w:date="2024-11-27T09:17:00Z" w16du:dateUtc="2024-11-27T17:17:00Z">
        <w:r w:rsidDel="00F6374F">
          <w:rPr>
            <w:b w:val="0"/>
          </w:rPr>
          <w:delText>1</w:delText>
        </w:r>
      </w:del>
      <w:del w:id="556"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63CC4595" w:rsidR="006F371C" w:rsidRDefault="003C3B5E">
      <w:del w:id="557"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50"/>
                      <a:srcRect/>
                      <a:stretch>
                        <a:fillRect/>
                      </a:stretch>
                    </pic:blipFill>
                    <pic:spPr>
                      <a:xfrm>
                        <a:off x="0" y="0"/>
                        <a:ext cx="5943600" cy="7694295"/>
                      </a:xfrm>
                      <a:prstGeom prst="rect">
                        <a:avLst/>
                      </a:prstGeom>
                      <a:ln/>
                    </pic:spPr>
                  </pic:pic>
                </a:graphicData>
              </a:graphic>
            </wp:inline>
          </w:drawing>
        </w:r>
      </w:del>
      <w:ins w:id="558" w:author="Liu, Cong" w:date="2024-12-25T16:33:00Z" w16du:dateUtc="2024-12-26T00:33:00Z">
        <w:r w:rsidR="009D21A0">
          <w:rPr>
            <w:noProof/>
          </w:rPr>
          <w:drawing>
            <wp:inline distT="0" distB="0" distL="0" distR="0" wp14:anchorId="2E965346" wp14:editId="5506DD54">
              <wp:extent cx="5943600" cy="7694295"/>
              <wp:effectExtent l="0" t="0" r="0" b="1905"/>
              <wp:docPr id="200242614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6147" name="Picture 3" descr="A screenshot of a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559" w:author="Liu, Cong" w:date="2024-11-27T09:22:00Z" w16du:dateUtc="2024-11-27T17:22:00Z">
        <w:r w:rsidDel="00576C26">
          <w:rPr>
            <w:b w:val="0"/>
          </w:rPr>
          <w:delText xml:space="preserve"> (p-value=0.0</w:delText>
        </w:r>
      </w:del>
      <w:del w:id="560" w:author="Liu, Cong" w:date="2024-11-27T09:20:00Z" w16du:dateUtc="2024-11-27T17:20:00Z">
        <w:r w:rsidDel="003F610E">
          <w:rPr>
            <w:b w:val="0"/>
          </w:rPr>
          <w:delText>16</w:delText>
        </w:r>
      </w:del>
      <w:del w:id="561"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562" w:author="Liu, Cong" w:date="2024-11-27T09:23:00Z" w16du:dateUtc="2024-11-27T17:23:00Z">
        <w:r w:rsidDel="00465BFF">
          <w:rPr>
            <w:b w:val="0"/>
          </w:rPr>
          <w:delText xml:space="preserve"> (p-value=0.0</w:delText>
        </w:r>
      </w:del>
      <w:del w:id="563" w:author="Liu, Cong" w:date="2024-11-27T09:22:00Z" w16du:dateUtc="2024-11-27T17:22:00Z">
        <w:r w:rsidDel="009A39C6">
          <w:rPr>
            <w:b w:val="0"/>
          </w:rPr>
          <w:delText>22</w:delText>
        </w:r>
      </w:del>
      <w:del w:id="564"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565" w:author="Liu, Cong" w:date="2024-12-25T11:42:00Z" w16du:dateUtc="2024-12-25T19:42:00Z">
        <w:r w:rsidR="00FD4B02">
          <w:rPr>
            <w:b w:val="0"/>
          </w:rPr>
          <w:t>Representative IL16 signaling networks within signature clusters in control and At-Risk patients.</w:t>
        </w:r>
      </w:ins>
      <w:moveToRangeStart w:id="566" w:author="Liu, Cong" w:date="2024-12-25T11:41:00Z" w:name="move186019329"/>
      <w:moveTo w:id="567" w:author="Liu, Cong" w:date="2024-12-25T11:41:00Z" w16du:dateUtc="2024-12-25T19:41:00Z">
        <w:del w:id="568"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569"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570" w:author="Liu, Cong" w:date="2024-12-25T11:43:00Z" w16du:dateUtc="2024-12-25T19:43:00Z">
        <w:r w:rsidR="00163669">
          <w:t>F</w:t>
        </w:r>
      </w:ins>
      <w:moveTo w:id="571" w:author="Liu, Cong" w:date="2024-12-25T11:41:00Z" w16du:dateUtc="2024-12-25T19:41:00Z">
        <w:del w:id="572"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573" w:author="Liu, Cong" w:date="2024-12-25T11:43:00Z" w16du:dateUtc="2024-12-25T19:43:00Z">
          <w:r w:rsidR="00FD4B02" w:rsidDel="00B54E06">
            <w:rPr>
              <w:b w:val="0"/>
            </w:rPr>
            <w:delText>TGF-β</w:delText>
          </w:r>
        </w:del>
      </w:moveTo>
      <w:ins w:id="574" w:author="Liu, Cong" w:date="2024-12-25T11:43:00Z" w16du:dateUtc="2024-12-25T19:43:00Z">
        <w:r w:rsidR="00B54E06">
          <w:rPr>
            <w:b w:val="0"/>
          </w:rPr>
          <w:t>IL16</w:t>
        </w:r>
      </w:ins>
      <w:moveTo w:id="575"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576" w:author="Liu, Cong" w:date="2024-12-25T11:44:00Z" w16du:dateUtc="2024-12-25T19:44:00Z">
          <w:r w:rsidR="00FD4B02" w:rsidDel="00DF2890">
            <w:rPr>
              <w:b w:val="0"/>
            </w:rPr>
            <w:delText>TGF-β</w:delText>
          </w:r>
        </w:del>
      </w:moveTo>
      <w:ins w:id="577" w:author="Liu, Cong" w:date="2024-12-25T11:44:00Z" w16du:dateUtc="2024-12-25T19:44:00Z">
        <w:r w:rsidR="00DF2890">
          <w:rPr>
            <w:b w:val="0"/>
          </w:rPr>
          <w:t>IL16</w:t>
        </w:r>
      </w:ins>
      <w:moveTo w:id="578"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579" w:author="Liu, Cong" w:date="2024-12-25T11:44:00Z" w16du:dateUtc="2024-12-25T19:44:00Z">
          <w:r w:rsidR="00FD4B02" w:rsidDel="00E7704B">
            <w:rPr>
              <w:b w:val="0"/>
            </w:rPr>
            <w:delText xml:space="preserve"> At-Risk/ERA has higher outgoing signals of TGF-β compared to control. </w:delText>
          </w:r>
        </w:del>
      </w:moveTo>
      <w:moveToRangeEnd w:id="566"/>
      <w:del w:id="580"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581" w:author="Liu, Cong" w:date="2024-12-25T11:39:00Z" w16du:dateUtc="2024-12-25T19:39:00Z">
        <w:r w:rsidDel="00B13D73">
          <w:rPr>
            <w:b w:val="0"/>
            <w:i/>
          </w:rPr>
          <w:delText>PDGFD</w:delText>
        </w:r>
      </w:del>
      <w:del w:id="582" w:author="Liu, Cong" w:date="2024-12-25T11:40:00Z" w16du:dateUtc="2024-12-25T19:40:00Z">
        <w:r w:rsidDel="00FD4B02">
          <w:rPr>
            <w:b w:val="0"/>
          </w:rPr>
          <w:delText xml:space="preserve">, and </w:delText>
        </w:r>
        <w:r w:rsidDel="00FD4B02">
          <w:rPr>
            <w:b w:val="0"/>
            <w:i/>
          </w:rPr>
          <w:delText>CCL5</w:delText>
        </w:r>
      </w:del>
      <w:del w:id="583"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584"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585"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1921BE14" w:rsidR="006F371C" w:rsidRDefault="003C3B5E">
      <w:pPr>
        <w:pStyle w:val="Heading4"/>
        <w:spacing w:line="360" w:lineRule="auto"/>
      </w:pPr>
      <w:r>
        <w:lastRenderedPageBreak/>
        <w:t xml:space="preserve">Fig.5 Distinct cell-cell communication mediators in At-Risk/ERA. (A) </w:t>
      </w:r>
      <w:ins w:id="586" w:author="Liu, Cong" w:date="2024-12-25T11:40:00Z" w16du:dateUtc="2024-12-25T19:40:00Z">
        <w:r w:rsidR="00FD4B02">
          <w:rPr>
            <w:b w:val="0"/>
          </w:rPr>
          <w:t xml:space="preserve">Top 30 predictors of classification model ranked by the average importance across 100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587" w:author="Liu, Cong" w:date="2024-12-25T12:21:00Z" w16du:dateUtc="2024-12-25T20:21:00Z">
        <w:r w:rsidR="00D00722">
          <w:rPr>
            <w:b w:val="0"/>
          </w:rPr>
          <w:t>(</w:t>
        </w:r>
        <w:r w:rsidR="00D00722" w:rsidRPr="00D00722">
          <w:rPr>
            <w:bCs/>
            <w:rPrChange w:id="588"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589" w:author="Liu, Cong" w:date="2024-12-25T11:41:00Z" w:name="move186019329"/>
      <w:moveFrom w:id="590"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589"/>
      <w:r>
        <w:t xml:space="preserve">(C) </w:t>
      </w:r>
      <w:moveToRangeStart w:id="591" w:author="Liu, Cong" w:date="2024-12-25T12:22:00Z" w:name="move186021759"/>
      <w:moveTo w:id="592"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591"/>
      <w:del w:id="593" w:author="Liu, Cong" w:date="2024-12-25T12:22:00Z" w16du:dateUtc="2024-12-25T20:22:00Z">
        <w:r w:rsidDel="0000690F">
          <w:rPr>
            <w:b w:val="0"/>
          </w:rPr>
          <w:delText>Protein expression level of TGF-β1 in each individual. At-Risk/ERA has significantly higher protein expression level than control</w:delText>
        </w:r>
      </w:del>
      <w:del w:id="594" w:author="Liu, Cong" w:date="2024-11-27T09:28:00Z" w16du:dateUtc="2024-11-27T17:28:00Z">
        <w:r w:rsidDel="001A5A76">
          <w:rPr>
            <w:b w:val="0"/>
          </w:rPr>
          <w:delText xml:space="preserve"> (p-value=0.022)</w:delText>
        </w:r>
      </w:del>
      <w:del w:id="595" w:author="Liu, Cong" w:date="2024-12-25T12:22:00Z" w16du:dateUtc="2024-12-25T20:22:00Z">
        <w:r w:rsidDel="0000690F">
          <w:rPr>
            <w:b w:val="0"/>
          </w:rPr>
          <w:delText xml:space="preserve">. </w:delText>
        </w:r>
      </w:del>
      <w:r w:rsidRPr="00F117F6">
        <w:rPr>
          <w:bCs/>
          <w:rPrChange w:id="596" w:author="Liu, Cong" w:date="2024-11-27T09:29:00Z" w16du:dateUtc="2024-11-27T17:29:00Z">
            <w:rPr>
              <w:b w:val="0"/>
            </w:rPr>
          </w:rPrChange>
        </w:rPr>
        <w:t>(D)</w:t>
      </w:r>
      <w:r>
        <w:rPr>
          <w:b w:val="0"/>
        </w:rPr>
        <w:t xml:space="preserve"> </w:t>
      </w:r>
      <w:ins w:id="597"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598"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599"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600" w:author="Liu, Cong" w:date="2024-12-25T16:02:00Z" w:name="move186034943"/>
      <w:moveTo w:id="601" w:author="Liu, Cong" w:date="2024-12-25T16:02:00Z" w16du:dateUtc="2024-12-26T00:02:00Z">
        <w:del w:id="602" w:author="Liu, Cong" w:date="2024-12-25T16:02:00Z" w16du:dateUtc="2024-12-26T00:02:00Z">
          <w:r w:rsidR="003E28E9" w:rsidDel="003E28E9">
            <w:delText xml:space="preserve">(C) </w:delText>
          </w:r>
        </w:del>
        <w:del w:id="603"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600"/>
      <w:del w:id="604"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605" w:author="Liu, Cong" w:date="2024-12-25T12:22:00Z" w:name="move186021759"/>
      <w:moveFrom w:id="606"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605"/>
      <w:del w:id="607"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608" w:author="Liu, Cong" w:date="2024-11-27T09:15:00Z" w16du:dateUtc="2024-11-27T17:15:00Z">
        <w:r w:rsidR="00F6374F">
          <w:rPr>
            <w:rFonts w:hint="eastAsia"/>
            <w:b w:val="0"/>
            <w:lang w:eastAsia="zh-CN"/>
          </w:rPr>
          <w:t>*</w:t>
        </w:r>
      </w:ins>
      <w:r>
        <w:rPr>
          <w:b w:val="0"/>
        </w:rPr>
        <w:t>p &lt; 0.05, ***</w:t>
      </w:r>
      <w:del w:id="609" w:author="Liu, Cong" w:date="2024-11-27T09:28:00Z" w16du:dateUtc="2024-11-27T17:28:00Z">
        <w:r w:rsidDel="00023617">
          <w:rPr>
            <w:b w:val="0"/>
          </w:rPr>
          <w:delText>*</w:delText>
        </w:r>
      </w:del>
      <w:r>
        <w:rPr>
          <w:b w:val="0"/>
        </w:rPr>
        <w:t>p &lt; 0.</w:t>
      </w:r>
      <w:del w:id="610" w:author="Liu, Cong" w:date="2024-11-27T09:27:00Z" w16du:dateUtc="2024-11-27T17:27:00Z">
        <w:r w:rsidDel="00023617">
          <w:rPr>
            <w:b w:val="0"/>
          </w:rPr>
          <w:delText>00</w:delText>
        </w:r>
      </w:del>
      <w:r>
        <w:rPr>
          <w:b w:val="0"/>
        </w:rPr>
        <w:t>01</w:t>
      </w:r>
      <w:ins w:id="611" w:author="Liu, Cong" w:date="2024-11-27T09:28:00Z" w16du:dateUtc="2024-11-27T17:28:00Z">
        <w:r w:rsidR="00023617">
          <w:rPr>
            <w:b w:val="0"/>
          </w:rPr>
          <w:t>, ****p &lt; 0.001</w:t>
        </w:r>
      </w:ins>
      <w:del w:id="612"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419CCAAB" w:rsidR="006F371C" w:rsidRDefault="003C3B5E">
      <w:pPr>
        <w:spacing w:line="360" w:lineRule="auto"/>
      </w:pPr>
      <w:del w:id="613"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4"/>
                      <a:srcRect/>
                      <a:stretch>
                        <a:fillRect/>
                      </a:stretch>
                    </pic:blipFill>
                    <pic:spPr>
                      <a:xfrm>
                        <a:off x="0" y="0"/>
                        <a:ext cx="5943600" cy="7694295"/>
                      </a:xfrm>
                      <a:prstGeom prst="rect">
                        <a:avLst/>
                      </a:prstGeom>
                      <a:ln/>
                    </pic:spPr>
                  </pic:pic>
                </a:graphicData>
              </a:graphic>
            </wp:inline>
          </w:drawing>
        </w:r>
        <w:r w:rsidDel="00606F04">
          <w:br w:type="page"/>
        </w:r>
      </w:del>
      <w:ins w:id="614" w:author="Liu, Cong" w:date="2024-12-25T16:34:00Z" w16du:dateUtc="2024-12-26T00:34:00Z">
        <w:r w:rsidR="00606F04">
          <w:rPr>
            <w:noProof/>
          </w:rPr>
          <w:drawing>
            <wp:inline distT="0" distB="0" distL="0" distR="0" wp14:anchorId="3717C974" wp14:editId="378A6B01">
              <wp:extent cx="5943600" cy="7694295"/>
              <wp:effectExtent l="0" t="0" r="0" b="1905"/>
              <wp:docPr id="73680898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8983" name="Picture 5" descr="A screenshot of a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6">
        <w:proofErr w:type="spellStart"/>
        <w:r>
          <w:rPr>
            <w:color w:val="000000"/>
          </w:rPr>
          <w:t>Gravallese</w:t>
        </w:r>
        <w:proofErr w:type="spellEnd"/>
        <w:r>
          <w:rPr>
            <w:color w:val="000000"/>
          </w:rPr>
          <w:t xml:space="preserve">, E. M. &amp; Firestein, G. S. Rheumatoid Arthritis - Common Origins, Divergent Mechanisms. </w:t>
        </w:r>
      </w:hyperlink>
      <w:hyperlink r:id="rId57">
        <w:r>
          <w:rPr>
            <w:i/>
            <w:color w:val="000000"/>
          </w:rPr>
          <w:t>N. Engl. J. Med.</w:t>
        </w:r>
      </w:hyperlink>
      <w:hyperlink r:id="rId58">
        <w:r>
          <w:rPr>
            <w:color w:val="000000"/>
          </w:rPr>
          <w:t xml:space="preserve"> </w:t>
        </w:r>
      </w:hyperlink>
      <w:hyperlink r:id="rId59">
        <w:r>
          <w:rPr>
            <w:b/>
            <w:color w:val="000000"/>
          </w:rPr>
          <w:t>388</w:t>
        </w:r>
      </w:hyperlink>
      <w:hyperlink r:id="rId60">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61">
        <w:proofErr w:type="spellStart"/>
        <w:r>
          <w:rPr>
            <w:color w:val="000000"/>
          </w:rPr>
          <w:t>Holers</w:t>
        </w:r>
        <w:proofErr w:type="spellEnd"/>
        <w:r>
          <w:rPr>
            <w:color w:val="000000"/>
          </w:rPr>
          <w:t xml:space="preserve">, V. M. </w:t>
        </w:r>
      </w:hyperlink>
      <w:hyperlink r:id="rId62">
        <w:r>
          <w:rPr>
            <w:i/>
            <w:color w:val="000000"/>
          </w:rPr>
          <w:t>et al.</w:t>
        </w:r>
      </w:hyperlink>
      <w:hyperlink r:id="rId63">
        <w:r>
          <w:rPr>
            <w:color w:val="000000"/>
          </w:rPr>
          <w:t xml:space="preserve"> Mechanism-driven strategies for prevention of rheumatoid arthritis. </w:t>
        </w:r>
      </w:hyperlink>
      <w:hyperlink r:id="rId64">
        <w:r>
          <w:rPr>
            <w:i/>
            <w:color w:val="000000"/>
          </w:rPr>
          <w:t>Rheumatology &amp; autoimmunity</w:t>
        </w:r>
      </w:hyperlink>
      <w:hyperlink r:id="rId65">
        <w:r>
          <w:rPr>
            <w:color w:val="000000"/>
          </w:rPr>
          <w:t xml:space="preserve"> </w:t>
        </w:r>
      </w:hyperlink>
      <w:hyperlink r:id="rId66">
        <w:r>
          <w:rPr>
            <w:b/>
            <w:color w:val="000000"/>
          </w:rPr>
          <w:t>2</w:t>
        </w:r>
      </w:hyperlink>
      <w:hyperlink r:id="rId67">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8">
        <w:proofErr w:type="spellStart"/>
        <w:r>
          <w:rPr>
            <w:color w:val="000000"/>
          </w:rPr>
          <w:t>Holers</w:t>
        </w:r>
        <w:proofErr w:type="spellEnd"/>
        <w:r>
          <w:rPr>
            <w:color w:val="000000"/>
          </w:rPr>
          <w:t xml:space="preserve">, V. M. </w:t>
        </w:r>
      </w:hyperlink>
      <w:hyperlink r:id="rId69">
        <w:r>
          <w:rPr>
            <w:i/>
            <w:color w:val="000000"/>
          </w:rPr>
          <w:t>et al.</w:t>
        </w:r>
      </w:hyperlink>
      <w:hyperlink r:id="rId70">
        <w:r>
          <w:rPr>
            <w:color w:val="000000"/>
          </w:rPr>
          <w:t xml:space="preserve"> Rheumatoid arthritis and the mucosal origins hypothesis: protection turns to destruction. </w:t>
        </w:r>
      </w:hyperlink>
      <w:hyperlink r:id="rId71">
        <w:r>
          <w:rPr>
            <w:i/>
            <w:color w:val="000000"/>
          </w:rPr>
          <w:t xml:space="preserve">Nat. Rev. </w:t>
        </w:r>
        <w:proofErr w:type="spellStart"/>
        <w:r>
          <w:rPr>
            <w:i/>
            <w:color w:val="000000"/>
          </w:rPr>
          <w:t>Rheumatol</w:t>
        </w:r>
        <w:proofErr w:type="spellEnd"/>
        <w:r>
          <w:rPr>
            <w:i/>
            <w:color w:val="000000"/>
          </w:rPr>
          <w:t>.</w:t>
        </w:r>
      </w:hyperlink>
      <w:hyperlink r:id="rId72">
        <w:r>
          <w:rPr>
            <w:color w:val="000000"/>
          </w:rPr>
          <w:t xml:space="preserve"> </w:t>
        </w:r>
      </w:hyperlink>
      <w:hyperlink r:id="rId73">
        <w:r>
          <w:rPr>
            <w:b/>
            <w:color w:val="000000"/>
          </w:rPr>
          <w:t>14</w:t>
        </w:r>
      </w:hyperlink>
      <w:hyperlink r:id="rId74">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5">
        <w:r>
          <w:rPr>
            <w:color w:val="000000"/>
          </w:rPr>
          <w:t xml:space="preserve">van </w:t>
        </w:r>
        <w:proofErr w:type="spellStart"/>
        <w:r>
          <w:rPr>
            <w:color w:val="000000"/>
          </w:rPr>
          <w:t>Boheemen</w:t>
        </w:r>
        <w:proofErr w:type="spellEnd"/>
        <w:r>
          <w:rPr>
            <w:color w:val="000000"/>
          </w:rPr>
          <w:t xml:space="preserve">, L. </w:t>
        </w:r>
      </w:hyperlink>
      <w:hyperlink r:id="rId76">
        <w:r>
          <w:rPr>
            <w:i/>
            <w:color w:val="000000"/>
          </w:rPr>
          <w:t>et al.</w:t>
        </w:r>
      </w:hyperlink>
      <w:hyperlink r:id="rId77">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8">
        <w:r>
          <w:rPr>
            <w:i/>
            <w:color w:val="000000"/>
          </w:rPr>
          <w:t>RMD open</w:t>
        </w:r>
      </w:hyperlink>
      <w:hyperlink r:id="rId79">
        <w:r>
          <w:rPr>
            <w:color w:val="000000"/>
          </w:rPr>
          <w:t xml:space="preserve"> </w:t>
        </w:r>
      </w:hyperlink>
      <w:hyperlink r:id="rId80">
        <w:r>
          <w:rPr>
            <w:b/>
            <w:color w:val="000000"/>
          </w:rPr>
          <w:t>7</w:t>
        </w:r>
      </w:hyperlink>
      <w:hyperlink r:id="rId81">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82">
        <w:proofErr w:type="spellStart"/>
        <w:r>
          <w:rPr>
            <w:color w:val="000000"/>
          </w:rPr>
          <w:t>Gerlag</w:t>
        </w:r>
        <w:proofErr w:type="spellEnd"/>
        <w:r>
          <w:rPr>
            <w:color w:val="000000"/>
          </w:rPr>
          <w:t xml:space="preserve">, D. M. </w:t>
        </w:r>
      </w:hyperlink>
      <w:hyperlink r:id="rId83">
        <w:r>
          <w:rPr>
            <w:i/>
            <w:color w:val="000000"/>
          </w:rPr>
          <w:t>et al.</w:t>
        </w:r>
      </w:hyperlink>
      <w:hyperlink r:id="rId84">
        <w:r>
          <w:rPr>
            <w:color w:val="000000"/>
          </w:rPr>
          <w:t xml:space="preserve"> Effects of B-cell directed therapy on the preclinical stage of rheumatoid arthritis: the PRAIRI study. </w:t>
        </w:r>
      </w:hyperlink>
      <w:hyperlink r:id="rId85">
        <w:r>
          <w:rPr>
            <w:i/>
            <w:color w:val="000000"/>
          </w:rPr>
          <w:t>Ann. Rheum. Dis.</w:t>
        </w:r>
      </w:hyperlink>
      <w:hyperlink r:id="rId86">
        <w:r>
          <w:rPr>
            <w:color w:val="000000"/>
          </w:rPr>
          <w:t xml:space="preserve"> </w:t>
        </w:r>
      </w:hyperlink>
      <w:hyperlink r:id="rId87">
        <w:r>
          <w:rPr>
            <w:b/>
            <w:color w:val="000000"/>
          </w:rPr>
          <w:t>78</w:t>
        </w:r>
      </w:hyperlink>
      <w:hyperlink r:id="rId88">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9">
        <w:proofErr w:type="spellStart"/>
        <w:r>
          <w:rPr>
            <w:color w:val="000000"/>
          </w:rPr>
          <w:t>Krijbolder</w:t>
        </w:r>
        <w:proofErr w:type="spellEnd"/>
        <w:r>
          <w:rPr>
            <w:color w:val="000000"/>
          </w:rPr>
          <w:t xml:space="preserve">, D. I. </w:t>
        </w:r>
      </w:hyperlink>
      <w:hyperlink r:id="rId90">
        <w:r>
          <w:rPr>
            <w:i/>
            <w:color w:val="000000"/>
          </w:rPr>
          <w:t>et al.</w:t>
        </w:r>
      </w:hyperlink>
      <w:hyperlink r:id="rId91">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92">
        <w:r>
          <w:rPr>
            <w:i/>
            <w:color w:val="000000"/>
          </w:rPr>
          <w:t>Lancet</w:t>
        </w:r>
      </w:hyperlink>
      <w:hyperlink r:id="rId93">
        <w:r>
          <w:rPr>
            <w:color w:val="000000"/>
          </w:rPr>
          <w:t xml:space="preserve"> </w:t>
        </w:r>
      </w:hyperlink>
      <w:hyperlink r:id="rId94">
        <w:r>
          <w:rPr>
            <w:b/>
            <w:color w:val="000000"/>
          </w:rPr>
          <w:t>400</w:t>
        </w:r>
      </w:hyperlink>
      <w:hyperlink r:id="rId95">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6">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7">
        <w:r>
          <w:rPr>
            <w:i/>
            <w:color w:val="000000"/>
          </w:rPr>
          <w:t>ARTHRITIS &amp; RHEUMATOLOGY.</w:t>
        </w:r>
      </w:hyperlink>
      <w:hyperlink r:id="rId98">
        <w:r>
          <w:rPr>
            <w:color w:val="000000"/>
          </w:rPr>
          <w:t xml:space="preserve"> </w:t>
        </w:r>
      </w:hyperlink>
      <w:hyperlink r:id="rId99">
        <w:r>
          <w:rPr>
            <w:b/>
            <w:color w:val="000000"/>
          </w:rPr>
          <w:t>74</w:t>
        </w:r>
      </w:hyperlink>
      <w:hyperlink r:id="rId100">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101">
        <w:r>
          <w:rPr>
            <w:color w:val="000000"/>
          </w:rPr>
          <w:t xml:space="preserve">Rech, J. </w:t>
        </w:r>
      </w:hyperlink>
      <w:hyperlink r:id="rId102">
        <w:r>
          <w:rPr>
            <w:i/>
            <w:color w:val="000000"/>
          </w:rPr>
          <w:t>et al.</w:t>
        </w:r>
      </w:hyperlink>
      <w:hyperlink r:id="rId103">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4">
        <w:r>
          <w:rPr>
            <w:i/>
            <w:color w:val="000000"/>
          </w:rPr>
          <w:t>Lancet</w:t>
        </w:r>
      </w:hyperlink>
      <w:hyperlink r:id="rId105">
        <w:r>
          <w:rPr>
            <w:color w:val="000000"/>
          </w:rPr>
          <w:t xml:space="preserve"> </w:t>
        </w:r>
      </w:hyperlink>
      <w:hyperlink r:id="rId106">
        <w:r>
          <w:rPr>
            <w:b/>
            <w:color w:val="000000"/>
          </w:rPr>
          <w:t>403</w:t>
        </w:r>
      </w:hyperlink>
      <w:hyperlink r:id="rId107">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8">
        <w:r>
          <w:rPr>
            <w:color w:val="000000"/>
          </w:rPr>
          <w:t xml:space="preserve">Zhang, K., Wang, M., Zhao, Y. &amp; Wang, W. Taiji: System-level identification of key transcription factors reveals transcriptional waves in mouse embryonic development. </w:t>
        </w:r>
      </w:hyperlink>
      <w:hyperlink r:id="rId109">
        <w:r>
          <w:rPr>
            <w:i/>
            <w:color w:val="000000"/>
          </w:rPr>
          <w:t>Sci Adv</w:t>
        </w:r>
      </w:hyperlink>
      <w:hyperlink r:id="rId110">
        <w:r>
          <w:rPr>
            <w:color w:val="000000"/>
          </w:rPr>
          <w:t xml:space="preserve"> </w:t>
        </w:r>
      </w:hyperlink>
      <w:hyperlink r:id="rId111">
        <w:r>
          <w:rPr>
            <w:b/>
            <w:color w:val="000000"/>
          </w:rPr>
          <w:t>5</w:t>
        </w:r>
      </w:hyperlink>
      <w:hyperlink r:id="rId112">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3">
        <w:r>
          <w:rPr>
            <w:color w:val="000000"/>
          </w:rPr>
          <w:t xml:space="preserve">Feinberg, M. W. </w:t>
        </w:r>
      </w:hyperlink>
      <w:hyperlink r:id="rId114">
        <w:r>
          <w:rPr>
            <w:i/>
            <w:color w:val="000000"/>
          </w:rPr>
          <w:t>et al.</w:t>
        </w:r>
      </w:hyperlink>
      <w:hyperlink r:id="rId115">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6">
        <w:r>
          <w:rPr>
            <w:i/>
            <w:color w:val="000000"/>
          </w:rPr>
          <w:t>EMBO J.</w:t>
        </w:r>
      </w:hyperlink>
      <w:hyperlink r:id="rId117">
        <w:r>
          <w:rPr>
            <w:color w:val="000000"/>
          </w:rPr>
          <w:t xml:space="preserve"> </w:t>
        </w:r>
      </w:hyperlink>
      <w:hyperlink r:id="rId118">
        <w:r>
          <w:rPr>
            <w:b/>
            <w:color w:val="000000"/>
          </w:rPr>
          <w:t>26</w:t>
        </w:r>
      </w:hyperlink>
      <w:hyperlink r:id="rId119">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20">
        <w:proofErr w:type="spellStart"/>
        <w:r>
          <w:rPr>
            <w:color w:val="000000"/>
          </w:rPr>
          <w:t>Intlekofer</w:t>
        </w:r>
        <w:proofErr w:type="spellEnd"/>
        <w:r>
          <w:rPr>
            <w:color w:val="000000"/>
          </w:rPr>
          <w:t xml:space="preserve">, A. M. </w:t>
        </w:r>
      </w:hyperlink>
      <w:hyperlink r:id="rId121">
        <w:r>
          <w:rPr>
            <w:i/>
            <w:color w:val="000000"/>
          </w:rPr>
          <w:t>et al.</w:t>
        </w:r>
      </w:hyperlink>
      <w:hyperlink r:id="rId122">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3">
        <w:r>
          <w:rPr>
            <w:i/>
            <w:color w:val="000000"/>
          </w:rPr>
          <w:t>Nat. Immunol.</w:t>
        </w:r>
      </w:hyperlink>
      <w:hyperlink r:id="rId124">
        <w:r>
          <w:rPr>
            <w:color w:val="000000"/>
          </w:rPr>
          <w:t xml:space="preserve"> </w:t>
        </w:r>
      </w:hyperlink>
      <w:hyperlink r:id="rId125">
        <w:r>
          <w:rPr>
            <w:b/>
            <w:color w:val="000000"/>
          </w:rPr>
          <w:t>6</w:t>
        </w:r>
      </w:hyperlink>
      <w:hyperlink r:id="rId126">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7">
        <w:proofErr w:type="spellStart"/>
        <w:r>
          <w:rPr>
            <w:color w:val="000000"/>
          </w:rPr>
          <w:t>Dehnavi</w:t>
        </w:r>
        <w:proofErr w:type="spellEnd"/>
        <w:r>
          <w:rPr>
            <w:color w:val="000000"/>
          </w:rPr>
          <w:t xml:space="preserve">, S. </w:t>
        </w:r>
      </w:hyperlink>
      <w:hyperlink r:id="rId128">
        <w:r>
          <w:rPr>
            <w:i/>
            <w:color w:val="000000"/>
          </w:rPr>
          <w:t>et al.</w:t>
        </w:r>
      </w:hyperlink>
      <w:hyperlink r:id="rId129">
        <w:r>
          <w:rPr>
            <w:color w:val="000000"/>
          </w:rPr>
          <w:t xml:space="preserve"> The role of protein SUMOylation in rheumatoid arthritis. </w:t>
        </w:r>
      </w:hyperlink>
      <w:hyperlink r:id="rId130">
        <w:r>
          <w:rPr>
            <w:i/>
            <w:color w:val="000000"/>
          </w:rPr>
          <w:t xml:space="preserve">J. </w:t>
        </w:r>
        <w:proofErr w:type="spellStart"/>
        <w:r>
          <w:rPr>
            <w:i/>
            <w:color w:val="000000"/>
          </w:rPr>
          <w:t>Autoimmun</w:t>
        </w:r>
        <w:proofErr w:type="spellEnd"/>
        <w:r>
          <w:rPr>
            <w:i/>
            <w:color w:val="000000"/>
          </w:rPr>
          <w:t>.</w:t>
        </w:r>
      </w:hyperlink>
      <w:hyperlink r:id="rId131">
        <w:r>
          <w:rPr>
            <w:color w:val="000000"/>
          </w:rPr>
          <w:t xml:space="preserve"> </w:t>
        </w:r>
      </w:hyperlink>
      <w:hyperlink r:id="rId132">
        <w:r>
          <w:rPr>
            <w:b/>
            <w:color w:val="000000"/>
          </w:rPr>
          <w:t>102</w:t>
        </w:r>
      </w:hyperlink>
      <w:hyperlink r:id="rId133">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4">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5">
        <w:r>
          <w:rPr>
            <w:i/>
            <w:color w:val="000000"/>
          </w:rPr>
          <w:t xml:space="preserve">Journal of </w:t>
        </w:r>
        <w:proofErr w:type="spellStart"/>
        <w:r>
          <w:rPr>
            <w:i/>
            <w:color w:val="000000"/>
          </w:rPr>
          <w:t>Orthopaedic</w:t>
        </w:r>
        <w:proofErr w:type="spellEnd"/>
        <w:r>
          <w:rPr>
            <w:i/>
            <w:color w:val="000000"/>
          </w:rPr>
          <w:t xml:space="preserve"> Translation</w:t>
        </w:r>
      </w:hyperlink>
      <w:hyperlink r:id="rId136">
        <w:r>
          <w:rPr>
            <w:color w:val="000000"/>
          </w:rPr>
          <w:t xml:space="preserve"> </w:t>
        </w:r>
      </w:hyperlink>
      <w:hyperlink r:id="rId137">
        <w:r>
          <w:rPr>
            <w:b/>
            <w:color w:val="000000"/>
          </w:rPr>
          <w:t>23</w:t>
        </w:r>
      </w:hyperlink>
      <w:hyperlink r:id="rId138">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9">
        <w:r>
          <w:rPr>
            <w:color w:val="000000"/>
          </w:rPr>
          <w:t xml:space="preserve">Caire, R. </w:t>
        </w:r>
      </w:hyperlink>
      <w:hyperlink r:id="rId140">
        <w:r>
          <w:rPr>
            <w:i/>
            <w:color w:val="000000"/>
          </w:rPr>
          <w:t>et al.</w:t>
        </w:r>
      </w:hyperlink>
      <w:hyperlink r:id="rId141">
        <w:r>
          <w:rPr>
            <w:color w:val="000000"/>
          </w:rPr>
          <w:t xml:space="preserve"> YAP/TAZ: Key Players for Rheumatoid Arthritis Severity by Driving Fibroblast Like Synoviocytes Phenotype and Fibro-Inflammatory Response. </w:t>
        </w:r>
      </w:hyperlink>
      <w:hyperlink r:id="rId142">
        <w:r>
          <w:rPr>
            <w:i/>
            <w:color w:val="000000"/>
          </w:rPr>
          <w:t>Front. Immunol.</w:t>
        </w:r>
      </w:hyperlink>
      <w:hyperlink r:id="rId143">
        <w:r>
          <w:rPr>
            <w:color w:val="000000"/>
          </w:rPr>
          <w:t xml:space="preserve"> </w:t>
        </w:r>
      </w:hyperlink>
      <w:hyperlink r:id="rId144">
        <w:r>
          <w:rPr>
            <w:b/>
            <w:color w:val="000000"/>
          </w:rPr>
          <w:t>12</w:t>
        </w:r>
      </w:hyperlink>
      <w:hyperlink r:id="rId145">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6">
        <w:r>
          <w:rPr>
            <w:color w:val="000000"/>
          </w:rPr>
          <w:t xml:space="preserve">Zhuang, Y. </w:t>
        </w:r>
      </w:hyperlink>
      <w:hyperlink r:id="rId147">
        <w:r>
          <w:rPr>
            <w:i/>
            <w:color w:val="000000"/>
          </w:rPr>
          <w:t>et al.</w:t>
        </w:r>
      </w:hyperlink>
      <w:hyperlink r:id="rId148">
        <w:r>
          <w:rPr>
            <w:color w:val="000000"/>
          </w:rPr>
          <w:t xml:space="preserve"> A narrative review of the role of the Notch signaling pathway in rheumatoid arthritis. </w:t>
        </w:r>
      </w:hyperlink>
      <w:hyperlink r:id="rId149">
        <w:r>
          <w:rPr>
            <w:i/>
            <w:color w:val="000000"/>
          </w:rPr>
          <w:t>Annals of Translational Medicine</w:t>
        </w:r>
      </w:hyperlink>
      <w:hyperlink r:id="rId150">
        <w:r>
          <w:rPr>
            <w:color w:val="000000"/>
          </w:rPr>
          <w:t xml:space="preserve"> </w:t>
        </w:r>
      </w:hyperlink>
      <w:hyperlink r:id="rId151">
        <w:r>
          <w:rPr>
            <w:b/>
            <w:color w:val="000000"/>
          </w:rPr>
          <w:t>10</w:t>
        </w:r>
      </w:hyperlink>
      <w:hyperlink r:id="rId152">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3">
        <w:r>
          <w:rPr>
            <w:color w:val="000000"/>
          </w:rPr>
          <w:t xml:space="preserve">Chen, S. </w:t>
        </w:r>
      </w:hyperlink>
      <w:hyperlink r:id="rId154">
        <w:r>
          <w:rPr>
            <w:i/>
            <w:color w:val="000000"/>
          </w:rPr>
          <w:t>et al.</w:t>
        </w:r>
      </w:hyperlink>
      <w:hyperlink r:id="rId155">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6">
        <w:r>
          <w:rPr>
            <w:i/>
            <w:color w:val="000000"/>
          </w:rPr>
          <w:t>Phytomedicine</w:t>
        </w:r>
      </w:hyperlink>
      <w:hyperlink r:id="rId157">
        <w:r>
          <w:rPr>
            <w:color w:val="000000"/>
          </w:rPr>
          <w:t xml:space="preserve"> </w:t>
        </w:r>
      </w:hyperlink>
      <w:hyperlink r:id="rId158">
        <w:r>
          <w:rPr>
            <w:b/>
            <w:color w:val="000000"/>
          </w:rPr>
          <w:t>120</w:t>
        </w:r>
      </w:hyperlink>
      <w:hyperlink r:id="rId159">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60">
        <w:r>
          <w:rPr>
            <w:color w:val="000000"/>
          </w:rPr>
          <w:t xml:space="preserve">Choi, B. Y. </w:t>
        </w:r>
      </w:hyperlink>
      <w:hyperlink r:id="rId161">
        <w:r>
          <w:rPr>
            <w:i/>
            <w:color w:val="000000"/>
          </w:rPr>
          <w:t>et al.</w:t>
        </w:r>
      </w:hyperlink>
      <w:hyperlink r:id="rId162">
        <w:r>
          <w:rPr>
            <w:color w:val="000000"/>
          </w:rPr>
          <w:t xml:space="preserve"> Inhibition of Notch1 induces population and suppressive activity of regulatory T cell in inflammatory arthritis. </w:t>
        </w:r>
      </w:hyperlink>
      <w:hyperlink r:id="rId163">
        <w:proofErr w:type="spellStart"/>
        <w:r>
          <w:rPr>
            <w:i/>
            <w:color w:val="000000"/>
          </w:rPr>
          <w:t>Theranostics</w:t>
        </w:r>
        <w:proofErr w:type="spellEnd"/>
      </w:hyperlink>
      <w:hyperlink r:id="rId164">
        <w:r>
          <w:rPr>
            <w:color w:val="000000"/>
          </w:rPr>
          <w:t xml:space="preserve"> </w:t>
        </w:r>
      </w:hyperlink>
      <w:hyperlink r:id="rId165">
        <w:r>
          <w:rPr>
            <w:b/>
            <w:color w:val="000000"/>
          </w:rPr>
          <w:t>8</w:t>
        </w:r>
      </w:hyperlink>
      <w:hyperlink r:id="rId166">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7">
        <w:r>
          <w:rPr>
            <w:color w:val="000000"/>
          </w:rPr>
          <w:t xml:space="preserve">Vecellio, M., Cohen, C. J., Roberts, A. R., Wordsworth, P. B. &amp; Kenna, T. J. RUNX3 and T-Bet in Immunopathogenesis of Ankylosing Spondylitis—Novel Targets for Therapy? </w:t>
        </w:r>
      </w:hyperlink>
      <w:hyperlink r:id="rId168">
        <w:r>
          <w:rPr>
            <w:i/>
            <w:color w:val="000000"/>
          </w:rPr>
          <w:t xml:space="preserve">Front. </w:t>
        </w:r>
        <w:r>
          <w:rPr>
            <w:i/>
            <w:color w:val="000000"/>
          </w:rPr>
          <w:lastRenderedPageBreak/>
          <w:t>Immunol.</w:t>
        </w:r>
      </w:hyperlink>
      <w:hyperlink r:id="rId169">
        <w:r>
          <w:rPr>
            <w:color w:val="000000"/>
          </w:rPr>
          <w:t xml:space="preserve"> </w:t>
        </w:r>
      </w:hyperlink>
      <w:hyperlink r:id="rId170">
        <w:r>
          <w:rPr>
            <w:b/>
            <w:color w:val="000000"/>
          </w:rPr>
          <w:t>9</w:t>
        </w:r>
      </w:hyperlink>
      <w:hyperlink r:id="rId171">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72">
        <w:r>
          <w:rPr>
            <w:color w:val="000000"/>
          </w:rPr>
          <w:t xml:space="preserve">Jin, S. </w:t>
        </w:r>
      </w:hyperlink>
      <w:hyperlink r:id="rId173">
        <w:r>
          <w:rPr>
            <w:i/>
            <w:color w:val="000000"/>
          </w:rPr>
          <w:t>et al.</w:t>
        </w:r>
      </w:hyperlink>
      <w:hyperlink r:id="rId174">
        <w:r>
          <w:rPr>
            <w:color w:val="000000"/>
          </w:rPr>
          <w:t xml:space="preserve"> Inference and analysis of cell-cell communication using CellChat. </w:t>
        </w:r>
      </w:hyperlink>
      <w:hyperlink r:id="rId175">
        <w:r>
          <w:rPr>
            <w:i/>
            <w:color w:val="000000"/>
          </w:rPr>
          <w:t>Nat. Commun.</w:t>
        </w:r>
      </w:hyperlink>
      <w:hyperlink r:id="rId176">
        <w:r>
          <w:rPr>
            <w:color w:val="000000"/>
          </w:rPr>
          <w:t xml:space="preserve"> </w:t>
        </w:r>
      </w:hyperlink>
      <w:hyperlink r:id="rId177">
        <w:r>
          <w:rPr>
            <w:b/>
            <w:color w:val="000000"/>
          </w:rPr>
          <w:t>12</w:t>
        </w:r>
      </w:hyperlink>
      <w:hyperlink r:id="rId178">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9">
        <w:r>
          <w:rPr>
            <w:color w:val="000000"/>
          </w:rPr>
          <w:t xml:space="preserve">Serum proteomic analysis identifies interleukin 16 as a biomarker for clinical response during early treatment of rheumatoid arthritis. </w:t>
        </w:r>
      </w:hyperlink>
      <w:hyperlink r:id="rId180">
        <w:r>
          <w:rPr>
            <w:i/>
            <w:color w:val="000000"/>
          </w:rPr>
          <w:t>Cytokine</w:t>
        </w:r>
      </w:hyperlink>
      <w:hyperlink r:id="rId181">
        <w:r>
          <w:rPr>
            <w:color w:val="000000"/>
          </w:rPr>
          <w:t xml:space="preserve"> </w:t>
        </w:r>
      </w:hyperlink>
      <w:hyperlink r:id="rId182">
        <w:r>
          <w:rPr>
            <w:b/>
            <w:color w:val="000000"/>
          </w:rPr>
          <w:t>78</w:t>
        </w:r>
      </w:hyperlink>
      <w:hyperlink r:id="rId183">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4">
        <w:r>
          <w:rPr>
            <w:color w:val="000000"/>
          </w:rPr>
          <w:t xml:space="preserve">Galea, C. A., Nguyen, H. M., George Chandy, K., Smith, B. J. &amp; Norton, R. S. Domain structure and function of matrix metalloprotease 23 (MMP23): role in potassium channel trafficking. </w:t>
        </w:r>
      </w:hyperlink>
      <w:hyperlink r:id="rId185">
        <w:r>
          <w:rPr>
            <w:i/>
            <w:color w:val="000000"/>
          </w:rPr>
          <w:t>Cell. Mol. Life Sci.</w:t>
        </w:r>
      </w:hyperlink>
      <w:hyperlink r:id="rId186">
        <w:r>
          <w:rPr>
            <w:color w:val="000000"/>
          </w:rPr>
          <w:t xml:space="preserve"> </w:t>
        </w:r>
      </w:hyperlink>
      <w:hyperlink r:id="rId187">
        <w:r>
          <w:rPr>
            <w:b/>
            <w:color w:val="000000"/>
          </w:rPr>
          <w:t>71</w:t>
        </w:r>
      </w:hyperlink>
      <w:hyperlink r:id="rId188">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9">
        <w:r>
          <w:rPr>
            <w:color w:val="000000"/>
          </w:rPr>
          <w:t xml:space="preserve">Cohen, S. B. </w:t>
        </w:r>
      </w:hyperlink>
      <w:hyperlink r:id="rId190">
        <w:r>
          <w:rPr>
            <w:i/>
            <w:color w:val="000000"/>
          </w:rPr>
          <w:t>et al.</w:t>
        </w:r>
      </w:hyperlink>
      <w:hyperlink r:id="rId191">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92">
        <w:r>
          <w:rPr>
            <w:i/>
            <w:color w:val="000000"/>
          </w:rPr>
          <w:t>Arthritis Rheum.</w:t>
        </w:r>
      </w:hyperlink>
      <w:hyperlink r:id="rId193">
        <w:r>
          <w:rPr>
            <w:color w:val="000000"/>
          </w:rPr>
          <w:t xml:space="preserve"> </w:t>
        </w:r>
      </w:hyperlink>
      <w:hyperlink r:id="rId194">
        <w:r>
          <w:rPr>
            <w:b/>
            <w:color w:val="000000"/>
          </w:rPr>
          <w:t>54</w:t>
        </w:r>
      </w:hyperlink>
      <w:hyperlink r:id="rId195">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6">
        <w:r>
          <w:rPr>
            <w:color w:val="000000"/>
          </w:rPr>
          <w:t xml:space="preserve">Genovese, M. C. </w:t>
        </w:r>
      </w:hyperlink>
      <w:hyperlink r:id="rId197">
        <w:r>
          <w:rPr>
            <w:i/>
            <w:color w:val="000000"/>
          </w:rPr>
          <w:t>et al.</w:t>
        </w:r>
      </w:hyperlink>
      <w:hyperlink r:id="rId198">
        <w:r>
          <w:rPr>
            <w:color w:val="000000"/>
          </w:rPr>
          <w:t xml:space="preserve"> Abatacept for Rheumatoid Arthritis Refractory to Tumor Necrosis Factor α Inhibition. </w:t>
        </w:r>
      </w:hyperlink>
      <w:hyperlink r:id="rId199">
        <w:r>
          <w:rPr>
            <w:i/>
            <w:color w:val="000000"/>
          </w:rPr>
          <w:t>New England Journal of Medicine</w:t>
        </w:r>
      </w:hyperlink>
      <w:hyperlink r:id="rId200">
        <w:r>
          <w:rPr>
            <w:color w:val="000000"/>
          </w:rPr>
          <w:t xml:space="preserve"> </w:t>
        </w:r>
      </w:hyperlink>
      <w:hyperlink r:id="rId201">
        <w:r>
          <w:rPr>
            <w:b/>
            <w:color w:val="000000"/>
          </w:rPr>
          <w:t>353</w:t>
        </w:r>
      </w:hyperlink>
      <w:hyperlink r:id="rId202">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3">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4">
        <w:r>
          <w:rPr>
            <w:i/>
            <w:color w:val="000000"/>
          </w:rPr>
          <w:t>Immunity</w:t>
        </w:r>
      </w:hyperlink>
      <w:hyperlink r:id="rId205">
        <w:r>
          <w:rPr>
            <w:color w:val="000000"/>
          </w:rPr>
          <w:t xml:space="preserve"> </w:t>
        </w:r>
      </w:hyperlink>
      <w:hyperlink r:id="rId206">
        <w:r>
          <w:rPr>
            <w:b/>
            <w:color w:val="000000"/>
          </w:rPr>
          <w:t>55</w:t>
        </w:r>
      </w:hyperlink>
      <w:hyperlink r:id="rId207">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8">
        <w:r>
          <w:rPr>
            <w:color w:val="000000"/>
          </w:rPr>
          <w:t xml:space="preserve">Choi, E. </w:t>
        </w:r>
      </w:hyperlink>
      <w:hyperlink r:id="rId209">
        <w:r>
          <w:rPr>
            <w:i/>
            <w:color w:val="000000"/>
          </w:rPr>
          <w:t>et al.</w:t>
        </w:r>
      </w:hyperlink>
      <w:hyperlink r:id="rId210">
        <w:r>
          <w:rPr>
            <w:color w:val="000000"/>
          </w:rPr>
          <w:t xml:space="preserve"> Joint-specific rheumatoid arthritis fibroblast-like synoviocyte regulation identified by integration of chromatin access and transcriptional activity. </w:t>
        </w:r>
      </w:hyperlink>
      <w:hyperlink r:id="rId211">
        <w:r>
          <w:rPr>
            <w:i/>
            <w:color w:val="000000"/>
          </w:rPr>
          <w:t>JCI Insight</w:t>
        </w:r>
      </w:hyperlink>
      <w:hyperlink r:id="rId212">
        <w:r>
          <w:rPr>
            <w:color w:val="000000"/>
          </w:rPr>
          <w:t xml:space="preserve"> </w:t>
        </w:r>
      </w:hyperlink>
      <w:hyperlink r:id="rId213">
        <w:r>
          <w:rPr>
            <w:b/>
            <w:color w:val="000000"/>
          </w:rPr>
          <w:t>9</w:t>
        </w:r>
      </w:hyperlink>
      <w:hyperlink r:id="rId214">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5">
        <w:proofErr w:type="spellStart"/>
        <w:r>
          <w:rPr>
            <w:color w:val="000000"/>
          </w:rPr>
          <w:t>Joehanes</w:t>
        </w:r>
        <w:proofErr w:type="spellEnd"/>
        <w:r>
          <w:rPr>
            <w:color w:val="000000"/>
          </w:rPr>
          <w:t xml:space="preserve">, R. </w:t>
        </w:r>
      </w:hyperlink>
      <w:hyperlink r:id="rId216">
        <w:r>
          <w:rPr>
            <w:i/>
            <w:color w:val="000000"/>
          </w:rPr>
          <w:t>et al.</w:t>
        </w:r>
      </w:hyperlink>
      <w:hyperlink r:id="rId217">
        <w:r>
          <w:rPr>
            <w:color w:val="000000"/>
          </w:rPr>
          <w:t xml:space="preserve"> Epigenetic Signatures of Cigarette Smoking. </w:t>
        </w:r>
      </w:hyperlink>
      <w:hyperlink r:id="rId218">
        <w:r>
          <w:rPr>
            <w:i/>
            <w:color w:val="000000"/>
          </w:rPr>
          <w:t>Circ. Cardiovasc. Genet.</w:t>
        </w:r>
      </w:hyperlink>
      <w:hyperlink r:id="rId219">
        <w:r>
          <w:rPr>
            <w:color w:val="000000"/>
          </w:rPr>
          <w:t xml:space="preserve"> </w:t>
        </w:r>
      </w:hyperlink>
      <w:hyperlink r:id="rId220">
        <w:r>
          <w:rPr>
            <w:b/>
            <w:color w:val="000000"/>
          </w:rPr>
          <w:t>9</w:t>
        </w:r>
      </w:hyperlink>
      <w:hyperlink r:id="rId221">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2">
        <w:r>
          <w:rPr>
            <w:color w:val="000000"/>
          </w:rPr>
          <w:t xml:space="preserve">James, E. A. </w:t>
        </w:r>
      </w:hyperlink>
      <w:hyperlink r:id="rId223">
        <w:r>
          <w:rPr>
            <w:i/>
            <w:color w:val="000000"/>
          </w:rPr>
          <w:t>et al.</w:t>
        </w:r>
      </w:hyperlink>
      <w:hyperlink r:id="rId224">
        <w:r>
          <w:rPr>
            <w:color w:val="000000"/>
          </w:rPr>
          <w:t xml:space="preserve"> Multifaceted immune dysregulation characterizes individuals at-risk for rheumatoid arthritis. </w:t>
        </w:r>
      </w:hyperlink>
      <w:hyperlink r:id="rId225">
        <w:r>
          <w:rPr>
            <w:i/>
            <w:color w:val="000000"/>
          </w:rPr>
          <w:t>Nat. Commun.</w:t>
        </w:r>
      </w:hyperlink>
      <w:hyperlink r:id="rId226">
        <w:r>
          <w:rPr>
            <w:color w:val="000000"/>
          </w:rPr>
          <w:t xml:space="preserve"> </w:t>
        </w:r>
      </w:hyperlink>
      <w:hyperlink r:id="rId227">
        <w:r>
          <w:rPr>
            <w:b/>
            <w:color w:val="000000"/>
          </w:rPr>
          <w:t>14</w:t>
        </w:r>
      </w:hyperlink>
      <w:hyperlink r:id="rId228">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9">
        <w:proofErr w:type="spellStart"/>
        <w:r>
          <w:rPr>
            <w:color w:val="000000"/>
          </w:rPr>
          <w:t>Aletaha</w:t>
        </w:r>
        <w:proofErr w:type="spellEnd"/>
        <w:r>
          <w:rPr>
            <w:color w:val="000000"/>
          </w:rPr>
          <w:t xml:space="preserve">, D. </w:t>
        </w:r>
      </w:hyperlink>
      <w:hyperlink r:id="rId230">
        <w:r>
          <w:rPr>
            <w:i/>
            <w:color w:val="000000"/>
          </w:rPr>
          <w:t>et al.</w:t>
        </w:r>
      </w:hyperlink>
      <w:hyperlink r:id="rId231">
        <w:r>
          <w:rPr>
            <w:color w:val="000000"/>
          </w:rPr>
          <w:t xml:space="preserve"> 2010 Rheumatoid arthritis classification criteria: an American College of Rheumatology/European League Against Rheumatism collaborative initiative. </w:t>
        </w:r>
      </w:hyperlink>
      <w:hyperlink r:id="rId232">
        <w:r>
          <w:rPr>
            <w:i/>
            <w:color w:val="000000"/>
          </w:rPr>
          <w:t>Arthritis Rheum.</w:t>
        </w:r>
      </w:hyperlink>
      <w:hyperlink r:id="rId233">
        <w:r>
          <w:rPr>
            <w:color w:val="000000"/>
          </w:rPr>
          <w:t xml:space="preserve"> </w:t>
        </w:r>
      </w:hyperlink>
      <w:hyperlink r:id="rId234">
        <w:r>
          <w:rPr>
            <w:b/>
            <w:color w:val="000000"/>
          </w:rPr>
          <w:t>62</w:t>
        </w:r>
      </w:hyperlink>
      <w:hyperlink r:id="rId235">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6">
        <w:r>
          <w:rPr>
            <w:color w:val="000000"/>
          </w:rPr>
          <w:t xml:space="preserve">Swanson, E. </w:t>
        </w:r>
      </w:hyperlink>
      <w:hyperlink r:id="rId237">
        <w:r>
          <w:rPr>
            <w:i/>
            <w:color w:val="000000"/>
          </w:rPr>
          <w:t>et al.</w:t>
        </w:r>
      </w:hyperlink>
      <w:hyperlink r:id="rId238">
        <w:r>
          <w:rPr>
            <w:color w:val="000000"/>
          </w:rPr>
          <w:t xml:space="preserve"> Simultaneous trimodal single-cell measurement of transcripts, epitopes, and chromatin accessibility using TEA-seq. </w:t>
        </w:r>
      </w:hyperlink>
      <w:hyperlink r:id="rId239">
        <w:proofErr w:type="spellStart"/>
        <w:r>
          <w:rPr>
            <w:i/>
            <w:color w:val="000000"/>
          </w:rPr>
          <w:t>Elife</w:t>
        </w:r>
        <w:proofErr w:type="spellEnd"/>
      </w:hyperlink>
      <w:hyperlink r:id="rId240">
        <w:r>
          <w:rPr>
            <w:color w:val="000000"/>
          </w:rPr>
          <w:t xml:space="preserve"> </w:t>
        </w:r>
      </w:hyperlink>
      <w:hyperlink r:id="rId241">
        <w:r>
          <w:rPr>
            <w:b/>
            <w:color w:val="000000"/>
          </w:rPr>
          <w:t>10</w:t>
        </w:r>
      </w:hyperlink>
      <w:hyperlink r:id="rId242">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3">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4">
        <w:r>
          <w:rPr>
            <w:i/>
            <w:color w:val="000000"/>
          </w:rPr>
          <w:t>BMC Bioinformatics</w:t>
        </w:r>
      </w:hyperlink>
      <w:hyperlink r:id="rId245">
        <w:r>
          <w:rPr>
            <w:color w:val="000000"/>
          </w:rPr>
          <w:t xml:space="preserve"> </w:t>
        </w:r>
      </w:hyperlink>
      <w:hyperlink r:id="rId246">
        <w:r>
          <w:rPr>
            <w:b/>
            <w:color w:val="000000"/>
          </w:rPr>
          <w:t>23</w:t>
        </w:r>
      </w:hyperlink>
      <w:hyperlink r:id="rId247">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8">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9">
        <w:r>
          <w:rPr>
            <w:i/>
            <w:color w:val="000000"/>
          </w:rPr>
          <w:t>Cell</w:t>
        </w:r>
      </w:hyperlink>
      <w:hyperlink r:id="rId250">
        <w:r>
          <w:rPr>
            <w:color w:val="000000"/>
          </w:rPr>
          <w:t xml:space="preserve"> </w:t>
        </w:r>
      </w:hyperlink>
      <w:hyperlink r:id="rId251">
        <w:r>
          <w:rPr>
            <w:b/>
            <w:color w:val="000000"/>
          </w:rPr>
          <w:t>184</w:t>
        </w:r>
      </w:hyperlink>
      <w:hyperlink r:id="rId252">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3">
        <w:r>
          <w:rPr>
            <w:color w:val="000000"/>
          </w:rPr>
          <w:t xml:space="preserve">Yu, B. </w:t>
        </w:r>
      </w:hyperlink>
      <w:hyperlink r:id="rId254">
        <w:r>
          <w:rPr>
            <w:i/>
            <w:color w:val="000000"/>
          </w:rPr>
          <w:t>et al.</w:t>
        </w:r>
      </w:hyperlink>
      <w:hyperlink r:id="rId255">
        <w:r>
          <w:rPr>
            <w:color w:val="000000"/>
          </w:rPr>
          <w:t xml:space="preserve"> Epigenetic landscapes reveal transcription factors that regulate CD8 T cell differentiation. </w:t>
        </w:r>
      </w:hyperlink>
      <w:hyperlink r:id="rId256">
        <w:r>
          <w:rPr>
            <w:i/>
            <w:color w:val="000000"/>
          </w:rPr>
          <w:t>Nature Immunology</w:t>
        </w:r>
      </w:hyperlink>
      <w:hyperlink r:id="rId257">
        <w:r>
          <w:rPr>
            <w:color w:val="000000"/>
          </w:rPr>
          <w:t xml:space="preserve"> </w:t>
        </w:r>
      </w:hyperlink>
      <w:hyperlink r:id="rId258">
        <w:r>
          <w:rPr>
            <w:b/>
            <w:color w:val="000000"/>
          </w:rPr>
          <w:t>18</w:t>
        </w:r>
      </w:hyperlink>
      <w:hyperlink r:id="rId259">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0">
        <w:proofErr w:type="spellStart"/>
        <w:r>
          <w:rPr>
            <w:color w:val="000000"/>
          </w:rPr>
          <w:t>Weirauch</w:t>
        </w:r>
        <w:proofErr w:type="spellEnd"/>
        <w:r>
          <w:rPr>
            <w:color w:val="000000"/>
          </w:rPr>
          <w:t xml:space="preserve">, M. T. </w:t>
        </w:r>
      </w:hyperlink>
      <w:hyperlink r:id="rId261">
        <w:r>
          <w:rPr>
            <w:i/>
            <w:color w:val="000000"/>
          </w:rPr>
          <w:t>et al.</w:t>
        </w:r>
      </w:hyperlink>
      <w:hyperlink r:id="rId262">
        <w:r>
          <w:rPr>
            <w:color w:val="000000"/>
          </w:rPr>
          <w:t xml:space="preserve"> Determination and inference of eukaryotic transcription factor sequence specificity. </w:t>
        </w:r>
      </w:hyperlink>
      <w:hyperlink r:id="rId263">
        <w:r>
          <w:rPr>
            <w:i/>
            <w:color w:val="000000"/>
          </w:rPr>
          <w:t>Cell</w:t>
        </w:r>
      </w:hyperlink>
      <w:hyperlink r:id="rId264">
        <w:r>
          <w:rPr>
            <w:color w:val="000000"/>
          </w:rPr>
          <w:t xml:space="preserve"> </w:t>
        </w:r>
      </w:hyperlink>
      <w:hyperlink r:id="rId265">
        <w:r>
          <w:rPr>
            <w:b/>
            <w:color w:val="000000"/>
          </w:rPr>
          <w:t>158</w:t>
        </w:r>
      </w:hyperlink>
      <w:hyperlink r:id="rId266">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7">
        <w:r>
          <w:rPr>
            <w:color w:val="000000"/>
          </w:rPr>
          <w:t xml:space="preserve">Zhu, Y. </w:t>
        </w:r>
      </w:hyperlink>
      <w:hyperlink r:id="rId268">
        <w:r>
          <w:rPr>
            <w:i/>
            <w:color w:val="000000"/>
          </w:rPr>
          <w:t>et al.</w:t>
        </w:r>
      </w:hyperlink>
      <w:hyperlink r:id="rId269">
        <w:r>
          <w:rPr>
            <w:color w:val="000000"/>
          </w:rPr>
          <w:t xml:space="preserve"> Constructing 3D interaction maps from 1D epigenomes. </w:t>
        </w:r>
      </w:hyperlink>
      <w:hyperlink r:id="rId270">
        <w:r>
          <w:rPr>
            <w:i/>
            <w:color w:val="000000"/>
          </w:rPr>
          <w:t>Nat. Commun.</w:t>
        </w:r>
      </w:hyperlink>
      <w:hyperlink r:id="rId271">
        <w:r>
          <w:rPr>
            <w:color w:val="000000"/>
          </w:rPr>
          <w:t xml:space="preserve"> </w:t>
        </w:r>
      </w:hyperlink>
      <w:hyperlink r:id="rId272">
        <w:r>
          <w:rPr>
            <w:b/>
            <w:color w:val="000000"/>
          </w:rPr>
          <w:t>7</w:t>
        </w:r>
      </w:hyperlink>
      <w:hyperlink r:id="rId273">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4">
        <w:r>
          <w:rPr>
            <w:color w:val="000000"/>
          </w:rPr>
          <w:t xml:space="preserve">Liu, C. </w:t>
        </w:r>
      </w:hyperlink>
      <w:hyperlink r:id="rId275">
        <w:r>
          <w:rPr>
            <w:i/>
            <w:color w:val="000000"/>
          </w:rPr>
          <w:t>et al.</w:t>
        </w:r>
      </w:hyperlink>
      <w:hyperlink r:id="rId276">
        <w:r>
          <w:rPr>
            <w:color w:val="000000"/>
          </w:rPr>
          <w:t xml:space="preserve"> Systems-level identification of key transcription factors in immune cell specification. </w:t>
        </w:r>
      </w:hyperlink>
      <w:hyperlink r:id="rId277">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8">
        <w:r>
          <w:rPr>
            <w:color w:val="000000"/>
          </w:rPr>
          <w:t xml:space="preserve"> </w:t>
        </w:r>
      </w:hyperlink>
      <w:hyperlink r:id="rId279">
        <w:r>
          <w:rPr>
            <w:b/>
            <w:color w:val="000000"/>
          </w:rPr>
          <w:t>18</w:t>
        </w:r>
      </w:hyperlink>
      <w:hyperlink r:id="rId280">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81">
        <w:r>
          <w:rPr>
            <w:color w:val="000000"/>
          </w:rPr>
          <w:t xml:space="preserve">Chung, H. K. </w:t>
        </w:r>
      </w:hyperlink>
      <w:hyperlink r:id="rId282">
        <w:r>
          <w:rPr>
            <w:i/>
            <w:color w:val="000000"/>
          </w:rPr>
          <w:t>et al.</w:t>
        </w:r>
      </w:hyperlink>
      <w:hyperlink r:id="rId283">
        <w:r>
          <w:rPr>
            <w:color w:val="000000"/>
          </w:rPr>
          <w:t xml:space="preserve"> Multiomics atlas-assisted discovery of transcription factors enables specific cell state programming. </w:t>
        </w:r>
      </w:hyperlink>
      <w:hyperlink r:id="rId284">
        <w:proofErr w:type="spellStart"/>
        <w:r>
          <w:rPr>
            <w:i/>
            <w:color w:val="000000"/>
          </w:rPr>
          <w:t>bioRxiv</w:t>
        </w:r>
        <w:proofErr w:type="spellEnd"/>
      </w:hyperlink>
      <w:hyperlink r:id="rId285">
        <w:r>
          <w:rPr>
            <w:color w:val="000000"/>
          </w:rPr>
          <w:t xml:space="preserve"> (2023) doi:</w:t>
        </w:r>
      </w:hyperlink>
      <w:hyperlink r:id="rId286">
        <w:r>
          <w:rPr>
            <w:color w:val="000000"/>
          </w:rPr>
          <w:t>10.1101/2023.01.03.522354</w:t>
        </w:r>
      </w:hyperlink>
      <w:hyperlink r:id="rId287">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8">
        <w:r>
          <w:rPr>
            <w:color w:val="000000"/>
          </w:rPr>
          <w:t xml:space="preserve">Kuhn, M. Building Predictive Models in R Using the caret Package. </w:t>
        </w:r>
      </w:hyperlink>
      <w:hyperlink r:id="rId289">
        <w:r>
          <w:rPr>
            <w:i/>
            <w:color w:val="000000"/>
          </w:rPr>
          <w:t xml:space="preserve">J. Stat. </w:t>
        </w:r>
        <w:proofErr w:type="spellStart"/>
        <w:r>
          <w:rPr>
            <w:i/>
            <w:color w:val="000000"/>
          </w:rPr>
          <w:t>Softw</w:t>
        </w:r>
        <w:proofErr w:type="spellEnd"/>
        <w:r>
          <w:rPr>
            <w:i/>
            <w:color w:val="000000"/>
          </w:rPr>
          <w:t>.</w:t>
        </w:r>
      </w:hyperlink>
      <w:hyperlink r:id="rId290">
        <w:r>
          <w:rPr>
            <w:color w:val="000000"/>
          </w:rPr>
          <w:t xml:space="preserve"> </w:t>
        </w:r>
      </w:hyperlink>
      <w:hyperlink r:id="rId291">
        <w:r>
          <w:rPr>
            <w:b/>
            <w:color w:val="000000"/>
          </w:rPr>
          <w:t>28</w:t>
        </w:r>
      </w:hyperlink>
      <w:hyperlink r:id="rId292">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3">
        <w:r>
          <w:rPr>
            <w:color w:val="000000"/>
          </w:rPr>
          <w:t xml:space="preserve">Ainsworth, R. I. </w:t>
        </w:r>
      </w:hyperlink>
      <w:hyperlink r:id="rId294">
        <w:r>
          <w:rPr>
            <w:i/>
            <w:color w:val="000000"/>
          </w:rPr>
          <w:t>et al.</w:t>
        </w:r>
      </w:hyperlink>
      <w:hyperlink r:id="rId295">
        <w:r>
          <w:rPr>
            <w:color w:val="000000"/>
          </w:rPr>
          <w:t xml:space="preserve"> Systems-biology analysis of rheumatoid arthritis fibroblast-like synoviocytes implicates cell line-specific transcription factor function. </w:t>
        </w:r>
      </w:hyperlink>
      <w:hyperlink r:id="rId296">
        <w:r>
          <w:rPr>
            <w:i/>
            <w:color w:val="000000"/>
          </w:rPr>
          <w:t>Nat. Commun.</w:t>
        </w:r>
      </w:hyperlink>
      <w:hyperlink r:id="rId297">
        <w:r>
          <w:rPr>
            <w:color w:val="000000"/>
          </w:rPr>
          <w:t xml:space="preserve"> </w:t>
        </w:r>
      </w:hyperlink>
      <w:hyperlink r:id="rId298">
        <w:r>
          <w:rPr>
            <w:b/>
            <w:color w:val="000000"/>
          </w:rPr>
          <w:t>13</w:t>
        </w:r>
      </w:hyperlink>
      <w:hyperlink r:id="rId299">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300">
        <w:r>
          <w:rPr>
            <w:color w:val="000000"/>
          </w:rPr>
          <w:t xml:space="preserve">Denk, A. E. </w:t>
        </w:r>
      </w:hyperlink>
      <w:hyperlink r:id="rId301">
        <w:r>
          <w:rPr>
            <w:i/>
            <w:color w:val="000000"/>
          </w:rPr>
          <w:t>et al.</w:t>
        </w:r>
      </w:hyperlink>
      <w:hyperlink r:id="rId302">
        <w:r>
          <w:rPr>
            <w:color w:val="000000"/>
          </w:rPr>
          <w:t xml:space="preserve"> Slit3 inhibits Robo3-induced invasion of synovial fibroblasts in rheumatoid </w:t>
        </w:r>
        <w:r>
          <w:rPr>
            <w:color w:val="000000"/>
          </w:rPr>
          <w:lastRenderedPageBreak/>
          <w:t xml:space="preserve">arthritis. </w:t>
        </w:r>
      </w:hyperlink>
      <w:hyperlink r:id="rId303">
        <w:r>
          <w:rPr>
            <w:i/>
            <w:color w:val="000000"/>
          </w:rPr>
          <w:t xml:space="preserve">Arthritis Res. </w:t>
        </w:r>
        <w:proofErr w:type="spellStart"/>
        <w:r>
          <w:rPr>
            <w:i/>
            <w:color w:val="000000"/>
          </w:rPr>
          <w:t>Ther</w:t>
        </w:r>
        <w:proofErr w:type="spellEnd"/>
        <w:r>
          <w:rPr>
            <w:i/>
            <w:color w:val="000000"/>
          </w:rPr>
          <w:t>.</w:t>
        </w:r>
      </w:hyperlink>
      <w:hyperlink r:id="rId304">
        <w:r>
          <w:rPr>
            <w:color w:val="000000"/>
          </w:rPr>
          <w:t xml:space="preserve"> </w:t>
        </w:r>
      </w:hyperlink>
      <w:hyperlink r:id="rId305">
        <w:r>
          <w:rPr>
            <w:b/>
            <w:color w:val="000000"/>
          </w:rPr>
          <w:t>12</w:t>
        </w:r>
      </w:hyperlink>
      <w:hyperlink r:id="rId306">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7">
        <w:r>
          <w:rPr>
            <w:color w:val="000000"/>
          </w:rPr>
          <w:t xml:space="preserve">Farrugia, M. &amp; Baron, B. The role of TNF-α in rheumatoid arthritis: a focus on regulatory T cells. </w:t>
        </w:r>
      </w:hyperlink>
      <w:hyperlink r:id="rId308">
        <w:r>
          <w:rPr>
            <w:i/>
            <w:color w:val="000000"/>
          </w:rPr>
          <w:t>Transl. Res.</w:t>
        </w:r>
      </w:hyperlink>
      <w:hyperlink r:id="rId309">
        <w:r>
          <w:rPr>
            <w:color w:val="000000"/>
          </w:rPr>
          <w:t xml:space="preserve"> </w:t>
        </w:r>
      </w:hyperlink>
      <w:hyperlink r:id="rId310">
        <w:r>
          <w:rPr>
            <w:b/>
            <w:color w:val="000000"/>
          </w:rPr>
          <w:t>2</w:t>
        </w:r>
      </w:hyperlink>
      <w:hyperlink r:id="rId311">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12">
        <w:proofErr w:type="spellStart"/>
        <w:r>
          <w:rPr>
            <w:color w:val="000000"/>
          </w:rPr>
          <w:t>Roghani</w:t>
        </w:r>
        <w:proofErr w:type="spellEnd"/>
        <w:r>
          <w:rPr>
            <w:color w:val="000000"/>
          </w:rPr>
          <w:t xml:space="preserve">, S. A. </w:t>
        </w:r>
      </w:hyperlink>
      <w:hyperlink r:id="rId313">
        <w:r>
          <w:rPr>
            <w:i/>
            <w:color w:val="000000"/>
          </w:rPr>
          <w:t>et al.</w:t>
        </w:r>
      </w:hyperlink>
      <w:hyperlink r:id="rId314">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5">
        <w:r>
          <w:rPr>
            <w:i/>
            <w:color w:val="000000"/>
          </w:rPr>
          <w:t xml:space="preserve">Clin. </w:t>
        </w:r>
        <w:proofErr w:type="spellStart"/>
        <w:r>
          <w:rPr>
            <w:i/>
            <w:color w:val="000000"/>
          </w:rPr>
          <w:t>Rheumatol</w:t>
        </w:r>
        <w:proofErr w:type="spellEnd"/>
        <w:r>
          <w:rPr>
            <w:i/>
            <w:color w:val="000000"/>
          </w:rPr>
          <w:t>.</w:t>
        </w:r>
      </w:hyperlink>
      <w:hyperlink r:id="rId316">
        <w:r>
          <w:rPr>
            <w:color w:val="000000"/>
          </w:rPr>
          <w:t xml:space="preserve"> </w:t>
        </w:r>
      </w:hyperlink>
      <w:hyperlink r:id="rId317">
        <w:r>
          <w:rPr>
            <w:b/>
            <w:color w:val="000000"/>
          </w:rPr>
          <w:t>42</w:t>
        </w:r>
      </w:hyperlink>
      <w:hyperlink r:id="rId318">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9">
        <w:r>
          <w:rPr>
            <w:color w:val="000000"/>
          </w:rPr>
          <w:t xml:space="preserve">Ai, R. </w:t>
        </w:r>
      </w:hyperlink>
      <w:hyperlink r:id="rId320">
        <w:r>
          <w:rPr>
            <w:i/>
            <w:color w:val="000000"/>
          </w:rPr>
          <w:t>et al.</w:t>
        </w:r>
      </w:hyperlink>
      <w:hyperlink r:id="rId321">
        <w:r>
          <w:rPr>
            <w:color w:val="000000"/>
          </w:rPr>
          <w:t xml:space="preserve"> Comprehensive epigenetic landscape of rheumatoid arthritis fibroblast-like synoviocytes. </w:t>
        </w:r>
      </w:hyperlink>
      <w:hyperlink r:id="rId322">
        <w:r>
          <w:rPr>
            <w:i/>
            <w:color w:val="000000"/>
          </w:rPr>
          <w:t>Nat. Commun.</w:t>
        </w:r>
      </w:hyperlink>
      <w:hyperlink r:id="rId323">
        <w:r>
          <w:rPr>
            <w:color w:val="000000"/>
          </w:rPr>
          <w:t xml:space="preserve"> </w:t>
        </w:r>
      </w:hyperlink>
      <w:hyperlink r:id="rId324">
        <w:r>
          <w:rPr>
            <w:b/>
            <w:color w:val="000000"/>
          </w:rPr>
          <w:t>9</w:t>
        </w:r>
      </w:hyperlink>
      <w:hyperlink r:id="rId325">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6">
        <w:r>
          <w:rPr>
            <w:color w:val="000000"/>
          </w:rPr>
          <w:t xml:space="preserve">Hilton, M. J. </w:t>
        </w:r>
      </w:hyperlink>
      <w:hyperlink r:id="rId327">
        <w:r>
          <w:rPr>
            <w:i/>
            <w:color w:val="000000"/>
          </w:rPr>
          <w:t>et al.</w:t>
        </w:r>
      </w:hyperlink>
      <w:hyperlink r:id="rId328">
        <w:r>
          <w:rPr>
            <w:color w:val="000000"/>
          </w:rPr>
          <w:t xml:space="preserve"> Notch signaling maintains bone marrow mesenchymal progenitors by suppressing osteoblast differentiation. </w:t>
        </w:r>
      </w:hyperlink>
      <w:hyperlink r:id="rId329">
        <w:r>
          <w:rPr>
            <w:i/>
            <w:color w:val="000000"/>
          </w:rPr>
          <w:t>Nat. Med.</w:t>
        </w:r>
      </w:hyperlink>
      <w:hyperlink r:id="rId330">
        <w:r>
          <w:rPr>
            <w:color w:val="000000"/>
          </w:rPr>
          <w:t xml:space="preserve"> </w:t>
        </w:r>
      </w:hyperlink>
      <w:hyperlink r:id="rId331">
        <w:r>
          <w:rPr>
            <w:b/>
            <w:color w:val="000000"/>
          </w:rPr>
          <w:t>14</w:t>
        </w:r>
      </w:hyperlink>
      <w:hyperlink r:id="rId332">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3">
        <w:r>
          <w:rPr>
            <w:color w:val="000000"/>
          </w:rPr>
          <w:t xml:space="preserve">Wei, K. </w:t>
        </w:r>
      </w:hyperlink>
      <w:hyperlink r:id="rId334">
        <w:r>
          <w:rPr>
            <w:i/>
            <w:color w:val="000000"/>
          </w:rPr>
          <w:t>et al.</w:t>
        </w:r>
      </w:hyperlink>
      <w:hyperlink r:id="rId335">
        <w:r>
          <w:rPr>
            <w:color w:val="000000"/>
          </w:rPr>
          <w:t xml:space="preserve"> Notch signaling drives synovial fibroblast identity and arthritis pathology. </w:t>
        </w:r>
      </w:hyperlink>
      <w:hyperlink r:id="rId336">
        <w:r>
          <w:rPr>
            <w:i/>
            <w:color w:val="000000"/>
          </w:rPr>
          <w:t>Nature</w:t>
        </w:r>
      </w:hyperlink>
      <w:hyperlink r:id="rId337">
        <w:r>
          <w:rPr>
            <w:color w:val="000000"/>
          </w:rPr>
          <w:t xml:space="preserve"> </w:t>
        </w:r>
      </w:hyperlink>
      <w:hyperlink r:id="rId338">
        <w:r>
          <w:rPr>
            <w:b/>
            <w:color w:val="000000"/>
          </w:rPr>
          <w:t>582</w:t>
        </w:r>
      </w:hyperlink>
      <w:hyperlink r:id="rId339">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40">
        <w:r>
          <w:rPr>
            <w:color w:val="000000"/>
          </w:rPr>
          <w:t xml:space="preserve">Bottini, A. </w:t>
        </w:r>
      </w:hyperlink>
      <w:hyperlink r:id="rId341">
        <w:r>
          <w:rPr>
            <w:i/>
            <w:color w:val="000000"/>
          </w:rPr>
          <w:t>et al.</w:t>
        </w:r>
      </w:hyperlink>
      <w:hyperlink r:id="rId342">
        <w:r>
          <w:rPr>
            <w:color w:val="000000"/>
          </w:rPr>
          <w:t xml:space="preserve"> PTPN14 phosphatase and YAP promote TGFβ </w:t>
        </w:r>
        <w:proofErr w:type="spellStart"/>
        <w:r>
          <w:rPr>
            <w:color w:val="000000"/>
          </w:rPr>
          <w:t>signalling</w:t>
        </w:r>
        <w:proofErr w:type="spellEnd"/>
        <w:r>
          <w:rPr>
            <w:color w:val="000000"/>
          </w:rPr>
          <w:t xml:space="preserve"> in rheumatoid </w:t>
        </w:r>
        <w:proofErr w:type="spellStart"/>
        <w:r>
          <w:rPr>
            <w:color w:val="000000"/>
          </w:rPr>
          <w:t>synoviocytes</w:t>
        </w:r>
        <w:proofErr w:type="spellEnd"/>
        <w:r>
          <w:rPr>
            <w:color w:val="000000"/>
          </w:rPr>
          <w:t xml:space="preserve">. </w:t>
        </w:r>
      </w:hyperlink>
      <w:hyperlink r:id="rId343">
        <w:r>
          <w:rPr>
            <w:i/>
            <w:color w:val="000000"/>
          </w:rPr>
          <w:t>Ann. Rheum. Dis.</w:t>
        </w:r>
      </w:hyperlink>
      <w:hyperlink r:id="rId344">
        <w:r>
          <w:rPr>
            <w:color w:val="000000"/>
          </w:rPr>
          <w:t xml:space="preserve"> </w:t>
        </w:r>
      </w:hyperlink>
      <w:hyperlink r:id="rId345">
        <w:r>
          <w:rPr>
            <w:b/>
            <w:color w:val="000000"/>
          </w:rPr>
          <w:t>78</w:t>
        </w:r>
      </w:hyperlink>
      <w:hyperlink r:id="rId346">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7">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8">
        <w:r>
          <w:rPr>
            <w:i/>
            <w:color w:val="000000"/>
          </w:rPr>
          <w:t>Front. Immunol.</w:t>
        </w:r>
      </w:hyperlink>
      <w:hyperlink r:id="rId349">
        <w:r>
          <w:rPr>
            <w:color w:val="000000"/>
          </w:rPr>
          <w:t xml:space="preserve"> </w:t>
        </w:r>
      </w:hyperlink>
      <w:hyperlink r:id="rId350">
        <w:r>
          <w:rPr>
            <w:b/>
            <w:color w:val="000000"/>
          </w:rPr>
          <w:t>7</w:t>
        </w:r>
      </w:hyperlink>
      <w:hyperlink r:id="rId351">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52">
        <w:r>
          <w:rPr>
            <w:color w:val="000000"/>
          </w:rPr>
          <w:t xml:space="preserve">Nagata, K. </w:t>
        </w:r>
      </w:hyperlink>
      <w:hyperlink r:id="rId353">
        <w:r>
          <w:rPr>
            <w:i/>
            <w:color w:val="000000"/>
          </w:rPr>
          <w:t>et al.</w:t>
        </w:r>
      </w:hyperlink>
      <w:hyperlink r:id="rId354">
        <w:r>
          <w:rPr>
            <w:color w:val="000000"/>
          </w:rPr>
          <w:t xml:space="preserve"> Runx2 and Runx3 differentially regulate articular chondrocytes during surgically induced osteoarthritis development. </w:t>
        </w:r>
      </w:hyperlink>
      <w:hyperlink r:id="rId355">
        <w:r>
          <w:rPr>
            <w:i/>
            <w:color w:val="000000"/>
          </w:rPr>
          <w:t>Nat. Commun.</w:t>
        </w:r>
      </w:hyperlink>
      <w:hyperlink r:id="rId356">
        <w:r>
          <w:rPr>
            <w:color w:val="000000"/>
          </w:rPr>
          <w:t xml:space="preserve"> </w:t>
        </w:r>
      </w:hyperlink>
      <w:hyperlink r:id="rId357">
        <w:r>
          <w:rPr>
            <w:b/>
            <w:color w:val="000000"/>
          </w:rPr>
          <w:t>13</w:t>
        </w:r>
      </w:hyperlink>
      <w:hyperlink r:id="rId358">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9">
        <w:proofErr w:type="spellStart"/>
        <w:r>
          <w:rPr>
            <w:color w:val="000000"/>
          </w:rPr>
          <w:t>Meednu</w:t>
        </w:r>
        <w:proofErr w:type="spellEnd"/>
        <w:r>
          <w:rPr>
            <w:color w:val="000000"/>
          </w:rPr>
          <w:t xml:space="preserve">, N. </w:t>
        </w:r>
      </w:hyperlink>
      <w:hyperlink r:id="rId360">
        <w:r>
          <w:rPr>
            <w:i/>
            <w:color w:val="000000"/>
          </w:rPr>
          <w:t>et al.</w:t>
        </w:r>
      </w:hyperlink>
      <w:hyperlink r:id="rId361">
        <w:r>
          <w:rPr>
            <w:color w:val="000000"/>
          </w:rPr>
          <w:t xml:space="preserve"> Dynamic spectrum of ectopic lymphoid B cell activation and hypermutation in the RA synovium characterized by NR4A nuclear receptor expression. </w:t>
        </w:r>
      </w:hyperlink>
      <w:hyperlink r:id="rId362">
        <w:r>
          <w:rPr>
            <w:i/>
            <w:color w:val="000000"/>
          </w:rPr>
          <w:t>Cell Rep.</w:t>
        </w:r>
      </w:hyperlink>
      <w:hyperlink r:id="rId363">
        <w:r>
          <w:rPr>
            <w:color w:val="000000"/>
          </w:rPr>
          <w:t xml:space="preserve"> </w:t>
        </w:r>
      </w:hyperlink>
      <w:hyperlink r:id="rId364">
        <w:r>
          <w:rPr>
            <w:b/>
            <w:color w:val="000000"/>
          </w:rPr>
          <w:t>39</w:t>
        </w:r>
      </w:hyperlink>
      <w:hyperlink r:id="rId365">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615" w:name="_3as4poj" w:colFirst="0" w:colLast="0"/>
      <w:bookmarkEnd w:id="615"/>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616" w:name="_1pxezwc" w:colFirst="0" w:colLast="0"/>
      <w:bookmarkEnd w:id="616"/>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617" w:name="_49x2ik5" w:colFirst="0" w:colLast="0"/>
      <w:bookmarkEnd w:id="617"/>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618" w:name="_147n2zr" w:colFirst="0" w:colLast="0"/>
      <w:bookmarkEnd w:id="618"/>
      <w:r>
        <w:br w:type="page"/>
      </w:r>
    </w:p>
    <w:p w14:paraId="1D21D024" w14:textId="77777777" w:rsidR="006F371C" w:rsidRDefault="003C3B5E">
      <w:pPr>
        <w:pStyle w:val="Heading3"/>
        <w:spacing w:line="360" w:lineRule="auto"/>
      </w:pPr>
      <w:bookmarkStart w:id="619" w:name="_3o7alnk" w:colFirst="0" w:colLast="0"/>
      <w:bookmarkEnd w:id="619"/>
      <w:r>
        <w:lastRenderedPageBreak/>
        <w:t>Supplementary Figures</w:t>
      </w:r>
    </w:p>
    <w:p w14:paraId="353AA9E7" w14:textId="1F9D9829" w:rsidR="006F371C" w:rsidRDefault="003C3B5E">
      <w:pPr>
        <w:pStyle w:val="Heading4"/>
        <w:spacing w:line="360" w:lineRule="auto"/>
        <w:rPr>
          <w:b w:val="0"/>
        </w:rPr>
      </w:pPr>
      <w:bookmarkStart w:id="620" w:name="_23ckvvd" w:colFirst="0" w:colLast="0"/>
      <w:bookmarkEnd w:id="620"/>
      <w:r>
        <w:t xml:space="preserve">Fig. S1 </w:t>
      </w:r>
      <w:del w:id="621" w:author="Liu, Cong" w:date="2024-12-22T11:21:00Z" w16du:dateUtc="2024-12-22T19:21:00Z">
        <w:r w:rsidDel="00D45960">
          <w:delText>Co-embedding of multi-omics data</w:delText>
        </w:r>
      </w:del>
      <w:ins w:id="622" w:author="Liu, Cong" w:date="2024-12-22T11:21:00Z" w16du:dateUtc="2024-12-22T19:21:00Z">
        <w:r w:rsidR="00D45960">
          <w:t>Quality control summary for scRNA-seq and scATAC-seq</w:t>
        </w:r>
      </w:ins>
      <w:r>
        <w:t xml:space="preserve">. (A) </w:t>
      </w:r>
      <w:del w:id="623"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624" w:author="Liu, Cong" w:date="2024-12-22T11:25:00Z" w16du:dateUtc="2024-12-22T19:25:00Z">
        <w:r w:rsidDel="00D45960">
          <w:rPr>
            <w:b w:val="0"/>
          </w:rPr>
          <w:delText>.</w:delText>
        </w:r>
      </w:del>
      <w:ins w:id="625" w:author="Liu, Cong" w:date="2024-12-22T11:25:00Z">
        <w:r w:rsidR="00D45960" w:rsidRPr="00D45960">
          <w:rPr>
            <w:b w:val="0"/>
          </w:rPr>
          <w:t>Violin plots showing distributions of QC metrics</w:t>
        </w:r>
      </w:ins>
      <w:ins w:id="626" w:author="Liu, Cong" w:date="2024-12-22T11:25:00Z" w16du:dateUtc="2024-12-22T19:25:00Z">
        <w:r w:rsidR="00D45960">
          <w:rPr>
            <w:b w:val="0"/>
          </w:rPr>
          <w:t xml:space="preserve"> for scRNA-seq</w:t>
        </w:r>
      </w:ins>
      <w:ins w:id="627" w:author="Liu, Cong" w:date="2024-12-22T11:25:00Z">
        <w:r w:rsidR="00D45960" w:rsidRPr="00D45960">
          <w:rPr>
            <w:b w:val="0"/>
          </w:rPr>
          <w:t>. Median (</w:t>
        </w:r>
      </w:ins>
      <w:ins w:id="628" w:author="Liu, Cong" w:date="2024-12-22T11:26:00Z" w16du:dateUtc="2024-12-22T19:26:00Z">
        <w:r w:rsidR="00D45960">
          <w:rPr>
            <w:b w:val="0"/>
          </w:rPr>
          <w:t>points</w:t>
        </w:r>
      </w:ins>
      <w:ins w:id="629" w:author="Liu, Cong" w:date="2024-12-22T11:25:00Z">
        <w:r w:rsidR="00D45960" w:rsidRPr="00D45960">
          <w:rPr>
            <w:b w:val="0"/>
          </w:rPr>
          <w:t>) and 25th and 75th quantiles (whiskers and narrow bars) are overlaid on violin plots. Median values are also in</w:t>
        </w:r>
      </w:ins>
      <w:ins w:id="630" w:author="Liu, Cong" w:date="2024-12-22T11:27:00Z" w16du:dateUtc="2024-12-22T19:27:00Z">
        <w:r w:rsidR="00D45960">
          <w:rPr>
            <w:b w:val="0"/>
          </w:rPr>
          <w:t xml:space="preserve"> </w:t>
        </w:r>
        <w:r w:rsidR="00D45960" w:rsidRPr="00EB0147">
          <w:rPr>
            <w:bCs/>
            <w:rPrChange w:id="631" w:author="Liu, Cong" w:date="2024-12-22T11:30:00Z" w16du:dateUtc="2024-12-22T19:30:00Z">
              <w:rPr>
                <w:b w:val="0"/>
              </w:rPr>
            </w:rPrChange>
          </w:rPr>
          <w:t>Supplementary Table S2</w:t>
        </w:r>
      </w:ins>
      <w:ins w:id="632" w:author="Liu, Cong" w:date="2024-12-22T11:25:00Z">
        <w:r w:rsidR="00D45960" w:rsidRPr="00D45960">
          <w:rPr>
            <w:b w:val="0"/>
          </w:rPr>
          <w:t xml:space="preserve">. </w:t>
        </w:r>
      </w:ins>
      <w:ins w:id="633" w:author="Liu, Cong" w:date="2024-12-22T11:32:00Z" w16du:dateUtc="2024-12-22T19:32:00Z">
        <w:r w:rsidR="00A04E1E">
          <w:rPr>
            <w:b w:val="0"/>
          </w:rPr>
          <w:t>From left to right are QC</w:t>
        </w:r>
      </w:ins>
      <w:ins w:id="634" w:author="Liu, Cong" w:date="2024-12-22T11:33:00Z" w16du:dateUtc="2024-12-22T19:33:00Z">
        <w:r w:rsidR="00A04E1E">
          <w:rPr>
            <w:b w:val="0"/>
          </w:rPr>
          <w:t xml:space="preserve"> plots for percent of mitochondrial gene </w:t>
        </w:r>
      </w:ins>
      <w:ins w:id="635" w:author="Liu, Cong" w:date="2024-12-22T11:34:00Z" w16du:dateUtc="2024-12-22T19:34:00Z">
        <w:r w:rsidR="00A04E1E">
          <w:rPr>
            <w:b w:val="0"/>
          </w:rPr>
          <w:t>reads</w:t>
        </w:r>
      </w:ins>
      <w:ins w:id="636" w:author="Liu, Cong" w:date="2024-12-22T11:33:00Z" w16du:dateUtc="2024-12-22T19:33:00Z">
        <w:r w:rsidR="00A04E1E">
          <w:rPr>
            <w:b w:val="0"/>
          </w:rPr>
          <w:t xml:space="preserve">, </w:t>
        </w:r>
      </w:ins>
      <w:ins w:id="637" w:author="Liu, Cong" w:date="2024-12-22T11:34:00Z" w16du:dateUtc="2024-12-22T19:34:00Z">
        <w:r w:rsidR="00A04E1E">
          <w:rPr>
            <w:b w:val="0"/>
          </w:rPr>
          <w:t xml:space="preserve">percent of </w:t>
        </w:r>
      </w:ins>
      <w:ins w:id="638" w:author="Liu, Cong" w:date="2024-12-22T11:33:00Z" w16du:dateUtc="2024-12-22T19:33:00Z">
        <w:r w:rsidR="00A04E1E">
          <w:rPr>
            <w:b w:val="0"/>
          </w:rPr>
          <w:t xml:space="preserve">ribosomal gene </w:t>
        </w:r>
      </w:ins>
      <w:ins w:id="639" w:author="Liu, Cong" w:date="2024-12-22T11:34:00Z" w16du:dateUtc="2024-12-22T19:34:00Z">
        <w:r w:rsidR="00A04E1E">
          <w:rPr>
            <w:b w:val="0"/>
          </w:rPr>
          <w:t>reads</w:t>
        </w:r>
      </w:ins>
      <w:ins w:id="640" w:author="Liu, Cong" w:date="2024-12-22T11:33:00Z" w16du:dateUtc="2024-12-22T19:33:00Z">
        <w:r w:rsidR="00A04E1E">
          <w:rPr>
            <w:b w:val="0"/>
          </w:rPr>
          <w:t>,</w:t>
        </w:r>
      </w:ins>
      <w:ins w:id="641" w:author="Liu, Cong" w:date="2024-12-22T11:34:00Z" w16du:dateUtc="2024-12-22T19:34:00Z">
        <w:r w:rsidR="00A04E1E">
          <w:rPr>
            <w:b w:val="0"/>
          </w:rPr>
          <w:t xml:space="preserve"> number of transcripts per cell, number of genes per c</w:t>
        </w:r>
      </w:ins>
      <w:ins w:id="642" w:author="Liu, Cong" w:date="2024-12-22T11:35:00Z" w16du:dateUtc="2024-12-22T19:35:00Z">
        <w:r w:rsidR="00A04E1E">
          <w:rPr>
            <w:b w:val="0"/>
          </w:rPr>
          <w:t>ell, and complexity</w:t>
        </w:r>
      </w:ins>
      <w:ins w:id="643" w:author="Liu, Cong" w:date="2024-12-22T11:37:00Z" w16du:dateUtc="2024-12-22T19:37:00Z">
        <w:r w:rsidR="00A04E1E">
          <w:rPr>
            <w:b w:val="0"/>
          </w:rPr>
          <w:t xml:space="preserve"> (number of genes detected per UMI).</w:t>
        </w:r>
      </w:ins>
      <w:ins w:id="644" w:author="Liu, Cong" w:date="2024-12-22T11:38:00Z" w16du:dateUtc="2024-12-22T19:38:00Z">
        <w:r w:rsidR="002B4E90">
          <w:rPr>
            <w:b w:val="0"/>
          </w:rPr>
          <w:t xml:space="preserve"> The QC metrics indicate the high quality of scRNA-seq data.</w:t>
        </w:r>
      </w:ins>
      <w:ins w:id="645" w:author="Liu, Cong" w:date="2024-12-22T11:33:00Z" w16du:dateUtc="2024-12-22T19:33:00Z">
        <w:r w:rsidR="00A04E1E">
          <w:rPr>
            <w:b w:val="0"/>
          </w:rPr>
          <w:t xml:space="preserve"> </w:t>
        </w:r>
      </w:ins>
      <w:del w:id="646" w:author="Liu, Cong" w:date="2024-12-22T11:27:00Z" w16du:dateUtc="2024-12-22T19:27:00Z">
        <w:r w:rsidDel="00D45960">
          <w:rPr>
            <w:b w:val="0"/>
          </w:rPr>
          <w:delText xml:space="preserve"> </w:delText>
        </w:r>
      </w:del>
      <w:r>
        <w:t xml:space="preserve">(B) </w:t>
      </w:r>
      <w:r>
        <w:rPr>
          <w:b w:val="0"/>
        </w:rPr>
        <w:t xml:space="preserve">UMAP colored by </w:t>
      </w:r>
      <w:del w:id="647" w:author="Liu, Cong" w:date="2024-12-22T15:10:00Z" w16du:dateUtc="2024-12-22T23:10:00Z">
        <w:r w:rsidDel="00FD1434">
          <w:rPr>
            <w:b w:val="0"/>
          </w:rPr>
          <w:delText>11 major cell type</w:delText>
        </w:r>
      </w:del>
      <w:ins w:id="648" w:author="Liu, Cong" w:date="2024-12-22T15:10:00Z" w16du:dateUtc="2024-12-22T23:10:00Z">
        <w:r w:rsidR="00FD1434">
          <w:rPr>
            <w:b w:val="0"/>
          </w:rPr>
          <w:t>sample</w:t>
        </w:r>
      </w:ins>
      <w:r>
        <w:rPr>
          <w:b w:val="0"/>
        </w:rPr>
        <w:t xml:space="preserve">s (left) and </w:t>
      </w:r>
      <w:del w:id="649" w:author="Liu, Cong" w:date="2024-12-22T15:10:00Z" w16du:dateUtc="2024-12-22T23:10:00Z">
        <w:r w:rsidDel="00FD1434">
          <w:rPr>
            <w:b w:val="0"/>
          </w:rPr>
          <w:delText xml:space="preserve">assays </w:delText>
        </w:r>
      </w:del>
      <w:ins w:id="650" w:author="Liu, Cong" w:date="2024-12-22T15:10:00Z" w16du:dateUtc="2024-12-22T23:10:00Z">
        <w:r w:rsidR="00FD1434">
          <w:rPr>
            <w:b w:val="0"/>
          </w:rPr>
          <w:t xml:space="preserve">cell types </w:t>
        </w:r>
      </w:ins>
      <w:r>
        <w:rPr>
          <w:b w:val="0"/>
        </w:rPr>
        <w:t xml:space="preserve">(right) in </w:t>
      </w:r>
      <w:ins w:id="651" w:author="Liu, Cong" w:date="2024-12-22T15:10:00Z" w16du:dateUtc="2024-12-22T23:10:00Z">
        <w:r w:rsidR="00FD1434">
          <w:rPr>
            <w:b w:val="0"/>
          </w:rPr>
          <w:t>the sc</w:t>
        </w:r>
      </w:ins>
      <w:ins w:id="652" w:author="Liu, Cong" w:date="2024-12-22T15:11:00Z" w16du:dateUtc="2024-12-22T23:11:00Z">
        <w:r w:rsidR="00FD1434">
          <w:rPr>
            <w:b w:val="0"/>
          </w:rPr>
          <w:t xml:space="preserve">RNA-seq </w:t>
        </w:r>
      </w:ins>
      <w:r>
        <w:rPr>
          <w:b w:val="0"/>
        </w:rPr>
        <w:t xml:space="preserve">cells from </w:t>
      </w:r>
      <w:ins w:id="653" w:author="Liu, Cong" w:date="2024-12-22T15:11:00Z" w16du:dateUtc="2024-12-22T23:11:00Z">
        <w:r w:rsidR="00FD1434">
          <w:rPr>
            <w:b w:val="0"/>
          </w:rPr>
          <w:t xml:space="preserve">all the </w:t>
        </w:r>
      </w:ins>
      <w:del w:id="654" w:author="Liu, Cong" w:date="2024-12-22T15:11:00Z" w16du:dateUtc="2024-12-22T23:11:00Z">
        <w:r w:rsidDel="00FD1434">
          <w:rPr>
            <w:b w:val="0"/>
          </w:rPr>
          <w:delText xml:space="preserve">both scRNA-seq and scATAC-seq for the same control </w:delText>
        </w:r>
      </w:del>
      <w:r>
        <w:rPr>
          <w:b w:val="0"/>
        </w:rPr>
        <w:t>sample</w:t>
      </w:r>
      <w:ins w:id="655" w:author="Liu, Cong" w:date="2024-12-22T15:11:00Z" w16du:dateUtc="2024-12-22T23:11:00Z">
        <w:r w:rsidR="00FD1434">
          <w:rPr>
            <w:b w:val="0"/>
          </w:rPr>
          <w:t>s</w:t>
        </w:r>
      </w:ins>
      <w:r>
        <w:rPr>
          <w:b w:val="0"/>
        </w:rPr>
        <w:t>.</w:t>
      </w:r>
      <w:ins w:id="656" w:author="Liu, Cong" w:date="2024-12-22T19:57:00Z" w16du:dateUtc="2024-12-23T03:57:00Z">
        <w:r w:rsidR="00E467A2">
          <w:rPr>
            <w:b w:val="0"/>
          </w:rPr>
          <w:t xml:space="preserve"> scRNA-seq cells are </w:t>
        </w:r>
      </w:ins>
      <w:ins w:id="657" w:author="Liu, Cong" w:date="2024-12-22T19:58:00Z" w16du:dateUtc="2024-12-23T03:58:00Z">
        <w:r w:rsidR="00E467A2">
          <w:rPr>
            <w:b w:val="0"/>
          </w:rPr>
          <w:t>diffused evenly across the sample space, demonstrating a good integration across samples</w:t>
        </w:r>
      </w:ins>
      <w:ins w:id="658" w:author="Liu, Cong" w:date="2024-12-27T11:03:00Z" w16du:dateUtc="2024-12-27T19:03:00Z">
        <w:r w:rsidR="0099498B">
          <w:rPr>
            <w:b w:val="0"/>
          </w:rPr>
          <w:t xml:space="preserve"> without batch effect</w:t>
        </w:r>
      </w:ins>
      <w:ins w:id="659" w:author="Liu, Cong" w:date="2024-12-22T19:58:00Z" w16du:dateUtc="2024-12-23T03:58:00Z">
        <w:r w:rsidR="00E467A2">
          <w:rPr>
            <w:b w:val="0"/>
          </w:rPr>
          <w:t>.</w:t>
        </w:r>
      </w:ins>
      <w:r>
        <w:rPr>
          <w:b w:val="0"/>
        </w:rPr>
        <w:t xml:space="preserve"> </w:t>
      </w:r>
      <w:moveFromRangeStart w:id="660" w:author="Liu, Cong" w:date="2024-12-22T19:54:00Z" w:name="move185789697"/>
      <w:moveFrom w:id="661" w:author="Liu, Cong" w:date="2024-12-22T19:54:00Z" w16du:dateUtc="2024-12-23T03:54:00Z">
        <w:r w:rsidRPr="000D72BA" w:rsidDel="0023518D">
          <w:rPr>
            <w:bCs/>
            <w:rPrChange w:id="662"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663" w:author="Liu, Cong" w:date="2024-12-22T19:55:00Z" w16du:dateUtc="2024-12-23T03:55:00Z">
              <w:rPr>
                <w:b w:val="0"/>
              </w:rPr>
            </w:rPrChange>
          </w:rPr>
          <w:t xml:space="preserve">. </w:t>
        </w:r>
      </w:moveFrom>
      <w:moveFromRangeEnd w:id="660"/>
      <w:ins w:id="664" w:author="Liu, Cong" w:date="2024-12-22T19:54:00Z" w16du:dateUtc="2024-12-23T03:54:00Z">
        <w:r w:rsidR="0023518D" w:rsidRPr="000D72BA">
          <w:rPr>
            <w:bCs/>
            <w:rPrChange w:id="665" w:author="Liu, Cong" w:date="2024-12-22T19:55:00Z" w16du:dateUtc="2024-12-23T03:55:00Z">
              <w:rPr>
                <w:b w:val="0"/>
              </w:rPr>
            </w:rPrChange>
          </w:rPr>
          <w:t>(C)</w:t>
        </w:r>
        <w:r w:rsidR="0023518D">
          <w:rPr>
            <w:b w:val="0"/>
          </w:rPr>
          <w:t xml:space="preserve"> </w:t>
        </w:r>
      </w:ins>
      <w:ins w:id="666"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667" w:author="Liu, Cong" w:date="2024-12-22T19:56:00Z" w16du:dateUtc="2024-12-23T03:56:00Z">
        <w:r w:rsidR="000E6ACF">
          <w:rPr>
            <w:b w:val="0"/>
          </w:rPr>
          <w:t xml:space="preserve">fraction </w:t>
        </w:r>
      </w:ins>
      <w:ins w:id="668" w:author="Liu, Cong" w:date="2024-12-22T19:55:00Z" w16du:dateUtc="2024-12-23T03:55:00Z">
        <w:r w:rsidR="000D72BA">
          <w:rPr>
            <w:b w:val="0"/>
          </w:rPr>
          <w:t>of reads</w:t>
        </w:r>
      </w:ins>
      <w:ins w:id="669" w:author="Liu, Cong" w:date="2024-12-22T19:56:00Z" w16du:dateUtc="2024-12-23T03:56:00Z">
        <w:r w:rsidR="000E6ACF">
          <w:rPr>
            <w:b w:val="0"/>
          </w:rPr>
          <w:t xml:space="preserve"> in TSS</w:t>
        </w:r>
      </w:ins>
      <w:ins w:id="670" w:author="Liu, Cong" w:date="2024-12-22T19:55:00Z" w16du:dateUtc="2024-12-23T03:55:00Z">
        <w:r w:rsidR="000D72BA">
          <w:rPr>
            <w:b w:val="0"/>
          </w:rPr>
          <w:t xml:space="preserve">, </w:t>
        </w:r>
      </w:ins>
      <w:ins w:id="671" w:author="Liu, Cong" w:date="2024-12-22T19:56:00Z" w16du:dateUtc="2024-12-23T03:56:00Z">
        <w:r w:rsidR="000E6ACF">
          <w:rPr>
            <w:b w:val="0"/>
          </w:rPr>
          <w:t>fraction</w:t>
        </w:r>
      </w:ins>
      <w:ins w:id="672" w:author="Liu, Cong" w:date="2024-12-22T19:55:00Z" w16du:dateUtc="2024-12-23T03:55:00Z">
        <w:r w:rsidR="000D72BA">
          <w:rPr>
            <w:b w:val="0"/>
          </w:rPr>
          <w:t xml:space="preserve"> of </w:t>
        </w:r>
      </w:ins>
      <w:ins w:id="673" w:author="Liu, Cong" w:date="2024-12-22T19:56:00Z" w16du:dateUtc="2024-12-23T03:56:00Z">
        <w:r w:rsidR="000E6ACF">
          <w:rPr>
            <w:b w:val="0"/>
          </w:rPr>
          <w:t>reads in peaks</w:t>
        </w:r>
      </w:ins>
      <w:ins w:id="674" w:author="Liu, Cong" w:date="2024-12-22T19:55:00Z" w16du:dateUtc="2024-12-23T03:55:00Z">
        <w:r w:rsidR="000D72BA">
          <w:rPr>
            <w:b w:val="0"/>
          </w:rPr>
          <w:t xml:space="preserve">, number of </w:t>
        </w:r>
      </w:ins>
      <w:ins w:id="675" w:author="Liu, Cong" w:date="2024-12-22T19:56:00Z" w16du:dateUtc="2024-12-23T03:56:00Z">
        <w:r w:rsidR="000E6ACF">
          <w:rPr>
            <w:b w:val="0"/>
          </w:rPr>
          <w:t>unique fragments</w:t>
        </w:r>
      </w:ins>
      <w:ins w:id="676" w:author="Liu, Cong" w:date="2024-12-22T19:55:00Z" w16du:dateUtc="2024-12-23T03:55:00Z">
        <w:r w:rsidR="000D72BA">
          <w:rPr>
            <w:b w:val="0"/>
          </w:rPr>
          <w:t xml:space="preserve"> per cell, and </w:t>
        </w:r>
      </w:ins>
      <w:ins w:id="677" w:author="Liu, Cong" w:date="2024-12-22T19:56:00Z" w16du:dateUtc="2024-12-23T03:56:00Z">
        <w:r w:rsidR="000E6ACF">
          <w:rPr>
            <w:b w:val="0"/>
          </w:rPr>
          <w:t>TSS enrichment</w:t>
        </w:r>
      </w:ins>
      <w:ins w:id="678" w:author="Liu, Cong" w:date="2024-12-22T19:55:00Z" w16du:dateUtc="2024-12-23T03:55:00Z">
        <w:r w:rsidR="000D72BA">
          <w:rPr>
            <w:b w:val="0"/>
          </w:rPr>
          <w:t>. The QC metrics indicate the high quality of sc</w:t>
        </w:r>
      </w:ins>
      <w:ins w:id="679" w:author="Liu, Cong" w:date="2024-12-22T19:56:00Z" w16du:dateUtc="2024-12-23T03:56:00Z">
        <w:r w:rsidR="000E6ACF">
          <w:rPr>
            <w:b w:val="0"/>
          </w:rPr>
          <w:t>AT</w:t>
        </w:r>
      </w:ins>
      <w:ins w:id="680" w:author="Liu, Cong" w:date="2024-12-22T19:55:00Z" w16du:dateUtc="2024-12-23T03:55:00Z">
        <w:r w:rsidR="000D72BA">
          <w:rPr>
            <w:b w:val="0"/>
          </w:rPr>
          <w:t>A</w:t>
        </w:r>
      </w:ins>
      <w:ins w:id="681" w:author="Liu, Cong" w:date="2024-12-22T19:57:00Z" w16du:dateUtc="2024-12-23T03:57:00Z">
        <w:r w:rsidR="000E6ACF">
          <w:rPr>
            <w:b w:val="0"/>
          </w:rPr>
          <w:t>C</w:t>
        </w:r>
      </w:ins>
      <w:ins w:id="682" w:author="Liu, Cong" w:date="2024-12-22T19:55:00Z" w16du:dateUtc="2024-12-23T03:55:00Z">
        <w:r w:rsidR="000D72BA">
          <w:rPr>
            <w:b w:val="0"/>
          </w:rPr>
          <w:t xml:space="preserve">-seq data. </w:t>
        </w:r>
      </w:ins>
      <w:ins w:id="683" w:author="Liu, Cong" w:date="2024-12-22T19:54:00Z" w16du:dateUtc="2024-12-23T03:54:00Z">
        <w:r w:rsidR="0023518D" w:rsidRPr="0023518D">
          <w:rPr>
            <w:bCs/>
            <w:rPrChange w:id="684" w:author="Liu, Cong" w:date="2024-12-22T19:54:00Z" w16du:dateUtc="2024-12-23T03:54:00Z">
              <w:rPr>
                <w:b w:val="0"/>
              </w:rPr>
            </w:rPrChange>
          </w:rPr>
          <w:t>(D)</w:t>
        </w:r>
        <w:r w:rsidR="0023518D">
          <w:rPr>
            <w:b w:val="0"/>
          </w:rPr>
          <w:t xml:space="preserve"> </w:t>
        </w:r>
      </w:ins>
      <w:ins w:id="685" w:author="Liu, Cong" w:date="2024-12-22T19:55:00Z" w16du:dateUtc="2024-12-23T03:55:00Z">
        <w:r w:rsidR="0023518D">
          <w:rPr>
            <w:b w:val="0"/>
          </w:rPr>
          <w:t xml:space="preserve">UMAP colored by samples (left) and cell types (right) in the scATAC-seq cells from all the samples. </w:t>
        </w:r>
      </w:ins>
      <w:moveToRangeStart w:id="686" w:author="Liu, Cong" w:date="2024-12-22T19:54:00Z" w:name="move185789697"/>
      <w:moveTo w:id="687" w:author="Liu, Cong" w:date="2024-12-22T19:54:00Z" w16du:dateUtc="2024-12-23T03:54:00Z">
        <w:r w:rsidR="0023518D">
          <w:rPr>
            <w:b w:val="0"/>
          </w:rPr>
          <w:t xml:space="preserve">Color palette is the same as </w:t>
        </w:r>
        <w:r w:rsidR="0023518D">
          <w:t xml:space="preserve">Fig. </w:t>
        </w:r>
      </w:moveTo>
      <w:ins w:id="688" w:author="Liu, Cong" w:date="2024-12-22T19:54:00Z" w16du:dateUtc="2024-12-23T03:54:00Z">
        <w:r w:rsidR="0023518D">
          <w:t>S</w:t>
        </w:r>
      </w:ins>
      <w:moveTo w:id="689" w:author="Liu, Cong" w:date="2024-12-22T19:54:00Z" w16du:dateUtc="2024-12-23T03:54:00Z">
        <w:r w:rsidR="0023518D">
          <w:t>1</w:t>
        </w:r>
      </w:moveTo>
      <w:ins w:id="690" w:author="Liu, Cong" w:date="2024-12-22T19:54:00Z" w16du:dateUtc="2024-12-23T03:54:00Z">
        <w:r w:rsidR="0023518D">
          <w:t>B</w:t>
        </w:r>
      </w:ins>
      <w:moveTo w:id="691" w:author="Liu, Cong" w:date="2024-12-22T19:54:00Z" w16du:dateUtc="2024-12-23T03:54:00Z">
        <w:del w:id="692" w:author="Liu, Cong" w:date="2024-12-22T19:54:00Z" w16du:dateUtc="2024-12-23T03:54:00Z">
          <w:r w:rsidR="0023518D" w:rsidDel="0023518D">
            <w:delText>C</w:delText>
          </w:r>
        </w:del>
        <w:r w:rsidR="0023518D">
          <w:rPr>
            <w:b w:val="0"/>
          </w:rPr>
          <w:t xml:space="preserve">. </w:t>
        </w:r>
      </w:moveTo>
      <w:moveToRangeEnd w:id="686"/>
      <w:ins w:id="693" w:author="Liu, Cong" w:date="2024-12-22T19:58:00Z" w16du:dateUtc="2024-12-23T03:58:00Z">
        <w:r w:rsidR="00E467A2">
          <w:rPr>
            <w:b w:val="0"/>
          </w:rPr>
          <w:t>scATAC-seq cells are diffused evenly across the sample space, demonstrating a good integration across samples</w:t>
        </w:r>
      </w:ins>
      <w:ins w:id="694" w:author="Liu, Cong" w:date="2024-12-27T11:03:00Z" w16du:dateUtc="2024-12-27T19:03:00Z">
        <w:r w:rsidR="008437FD">
          <w:rPr>
            <w:b w:val="0"/>
          </w:rPr>
          <w:t xml:space="preserve"> without batch effect</w:t>
        </w:r>
      </w:ins>
      <w:ins w:id="695" w:author="Liu, Cong" w:date="2024-12-22T19:58:00Z" w16du:dateUtc="2024-12-23T03:58:00Z">
        <w:r w:rsidR="00E467A2">
          <w:rPr>
            <w:b w:val="0"/>
          </w:rPr>
          <w:t>.</w:t>
        </w:r>
        <w:r w:rsidR="00E467A2">
          <w:t xml:space="preserve"> </w:t>
        </w:r>
      </w:ins>
      <w:r>
        <w:t>(</w:t>
      </w:r>
      <w:ins w:id="696" w:author="Liu, Cong" w:date="2024-12-22T11:25:00Z" w16du:dateUtc="2024-12-22T19:25:00Z">
        <w:r w:rsidR="00D45960">
          <w:t>E</w:t>
        </w:r>
      </w:ins>
      <w:del w:id="697"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698"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699"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6"/>
                      <a:srcRect/>
                      <a:stretch>
                        <a:fillRect/>
                      </a:stretch>
                    </pic:blipFill>
                    <pic:spPr>
                      <a:xfrm>
                        <a:off x="0" y="0"/>
                        <a:ext cx="5943600" cy="7694295"/>
                      </a:xfrm>
                      <a:prstGeom prst="rect">
                        <a:avLst/>
                      </a:prstGeom>
                      <a:ln/>
                    </pic:spPr>
                  </pic:pic>
                </a:graphicData>
              </a:graphic>
            </wp:inline>
          </w:drawing>
        </w:r>
      </w:del>
    </w:p>
    <w:p w14:paraId="38392C66" w14:textId="582FBBF1" w:rsidR="006F371C" w:rsidRDefault="003C3B5E">
      <w:pPr>
        <w:rPr>
          <w:b/>
        </w:rPr>
      </w:pPr>
      <w:bookmarkStart w:id="700" w:name="_ihv636" w:colFirst="0" w:colLast="0"/>
      <w:bookmarkEnd w:id="700"/>
      <w:del w:id="701" w:author="Liu, Cong" w:date="2024-12-25T16:34:00Z" w16du:dateUtc="2024-12-26T00:34:00Z">
        <w:r w:rsidDel="00DC49F1">
          <w:br w:type="page"/>
        </w:r>
      </w:del>
      <w:ins w:id="702" w:author="Liu, Cong" w:date="2024-12-25T16:34:00Z" w16du:dateUtc="2024-12-26T00:34:00Z">
        <w:r w:rsidR="00DC49F1">
          <w:rPr>
            <w:b/>
            <w:noProof/>
          </w:rPr>
          <w:drawing>
            <wp:inline distT="0" distB="0" distL="0" distR="0" wp14:anchorId="3A4A0290" wp14:editId="6E4F5662">
              <wp:extent cx="5943600" cy="7694295"/>
              <wp:effectExtent l="0" t="0" r="0" b="1905"/>
              <wp:docPr id="122787764"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64" name="Picture 6" descr="A screenshot of a chart&#10;&#10;Description automatically generated"/>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642F3A1" w:rsidR="006F371C" w:rsidRDefault="003C3B5E">
      <w:r>
        <w:br w:type="page"/>
      </w:r>
      <w:r>
        <w:lastRenderedPageBreak/>
        <w:t xml:space="preserve"> </w:t>
      </w:r>
      <w:r>
        <w:rPr>
          <w:b/>
        </w:rPr>
        <w:t xml:space="preserve"> </w:t>
      </w:r>
      <w:del w:id="703"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8"/>
                      <a:srcRect/>
                      <a:stretch>
                        <a:fillRect/>
                      </a:stretch>
                    </pic:blipFill>
                    <pic:spPr>
                      <a:xfrm>
                        <a:off x="0" y="0"/>
                        <a:ext cx="5943600" cy="7694295"/>
                      </a:xfrm>
                      <a:prstGeom prst="rect">
                        <a:avLst/>
                      </a:prstGeom>
                      <a:ln/>
                    </pic:spPr>
                  </pic:pic>
                </a:graphicData>
              </a:graphic>
            </wp:inline>
          </w:drawing>
        </w:r>
        <w:r w:rsidDel="00DC49F1">
          <w:br w:type="page"/>
        </w:r>
      </w:del>
      <w:ins w:id="704" w:author="Liu, Cong" w:date="2024-12-25T16:34:00Z" w16du:dateUtc="2024-12-26T00:34:00Z">
        <w:r w:rsidR="00DC49F1">
          <w:rPr>
            <w:noProof/>
          </w:rPr>
          <w:drawing>
            <wp:inline distT="0" distB="0" distL="0" distR="0" wp14:anchorId="01896CF1" wp14:editId="3FA66A78">
              <wp:extent cx="5943600" cy="7694295"/>
              <wp:effectExtent l="0" t="0" r="0" b="1905"/>
              <wp:docPr id="698829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96" name="Picture 7" descr="A screenshot of a computer screen&#10;&#10;Description automatically generated"/>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E26FCC7" w14:textId="3306CF63" w:rsidR="006F371C" w:rsidRDefault="003C3B5E">
      <w:pPr>
        <w:pStyle w:val="Heading4"/>
        <w:spacing w:line="360" w:lineRule="auto"/>
      </w:pPr>
      <w:bookmarkStart w:id="705" w:name="_32hioqz" w:colFirst="0" w:colLast="0"/>
      <w:bookmarkEnd w:id="705"/>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706" w:author="Liu, Cong" w:date="2024-12-24T15:06:00Z" w16du:dateUtc="2024-12-24T23:06:00Z">
        <w:r w:rsidDel="00C95424">
          <w:rPr>
            <w:b w:val="0"/>
          </w:rPr>
          <w:delText xml:space="preserve">Representative </w:delText>
        </w:r>
      </w:del>
      <w:r>
        <w:rPr>
          <w:b w:val="0"/>
        </w:rPr>
        <w:t xml:space="preserve">Reactome pathways enriched in </w:t>
      </w:r>
      <w:ins w:id="707" w:author="Liu, Cong" w:date="2024-12-24T15:06:00Z" w16du:dateUtc="2024-12-24T23:06:00Z">
        <w:r w:rsidR="00C95424">
          <w:rPr>
            <w:b w:val="0"/>
          </w:rPr>
          <w:t xml:space="preserve">the top 500 downstream genes of </w:t>
        </w:r>
      </w:ins>
      <w:del w:id="708" w:author="Liu, Cong" w:date="2024-12-24T15:07:00Z" w16du:dateUtc="2024-12-24T23:07:00Z">
        <w:r w:rsidDel="00C95424">
          <w:rPr>
            <w:b w:val="0"/>
          </w:rPr>
          <w:delText>each Kmeans group</w:delText>
        </w:r>
      </w:del>
      <w:ins w:id="709" w:author="Liu, Cong" w:date="2024-12-24T15:07:00Z" w16du:dateUtc="2024-12-24T23:07:00Z">
        <w:r w:rsidR="00C95424">
          <w:rPr>
            <w:b w:val="0"/>
          </w:rPr>
          <w:t>SUMOylation-related</w:t>
        </w:r>
      </w:ins>
      <w:del w:id="710" w:author="Liu, Cong" w:date="2024-12-24T15:07:00Z" w16du:dateUtc="2024-12-24T23:07:00Z">
        <w:r w:rsidDel="00C95424">
          <w:rPr>
            <w:b w:val="0"/>
          </w:rPr>
          <w:delText>-specific</w:delText>
        </w:r>
      </w:del>
      <w:r>
        <w:rPr>
          <w:b w:val="0"/>
        </w:rPr>
        <w:t xml:space="preserve"> </w:t>
      </w:r>
      <w:ins w:id="711" w:author="Liu, Cong" w:date="2024-12-24T15:07:00Z" w16du:dateUtc="2024-12-24T23:07:00Z">
        <w:r w:rsidR="00C95424">
          <w:rPr>
            <w:b w:val="0"/>
          </w:rPr>
          <w:t>G2-specific TFs</w:t>
        </w:r>
      </w:ins>
      <w:del w:id="712" w:author="Liu, Cong" w:date="2024-12-24T15:07:00Z" w16du:dateUtc="2024-12-24T23:07:00Z">
        <w:r w:rsidDel="00C95424">
          <w:rPr>
            <w:b w:val="0"/>
          </w:rPr>
          <w:delText>regulatees</w:delText>
        </w:r>
      </w:del>
      <w:r>
        <w:rPr>
          <w:b w:val="0"/>
        </w:rPr>
        <w:t xml:space="preserve">. The horizontal axis represents </w:t>
      </w:r>
      <w:del w:id="713" w:author="Liu, Cong" w:date="2024-12-24T15:07:00Z" w16du:dateUtc="2024-12-24T23:07:00Z">
        <w:r w:rsidDel="009B4CA2">
          <w:rPr>
            <w:b w:val="0"/>
          </w:rPr>
          <w:delText>Kmeans groups</w:delText>
        </w:r>
      </w:del>
      <w:ins w:id="714"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715"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716" w:author="Liu, Cong" w:date="2024-12-24T15:04:00Z" w16du:dateUtc="2024-12-24T23:04:00Z">
        <w:r w:rsidR="00300096">
          <w:rPr>
            <w:b w:val="0"/>
          </w:rPr>
          <w:t xml:space="preserve"> </w:t>
        </w:r>
        <w:r w:rsidR="00300096" w:rsidRPr="00300096">
          <w:rPr>
            <w:b w:val="0"/>
            <w:bCs/>
            <w:rPrChange w:id="717" w:author="Liu, Cong" w:date="2024-12-24T15:04:00Z" w16du:dateUtc="2024-12-24T23:04:00Z">
              <w:rPr/>
            </w:rPrChange>
          </w:rPr>
          <w:t xml:space="preserve">RUNX2 pathway shared </w:t>
        </w:r>
      </w:ins>
      <w:ins w:id="718" w:author="Liu, Cong" w:date="2024-12-24T15:05:00Z" w16du:dateUtc="2024-12-24T23:05:00Z">
        <w:r w:rsidR="00D54C24">
          <w:rPr>
            <w:b w:val="0"/>
            <w:bCs/>
          </w:rPr>
          <w:t xml:space="preserve">3 </w:t>
        </w:r>
      </w:ins>
      <w:ins w:id="719" w:author="Liu, Cong" w:date="2024-12-24T15:04:00Z" w16du:dateUtc="2024-12-24T23:04:00Z">
        <w:r w:rsidR="00300096" w:rsidRPr="00300096">
          <w:rPr>
            <w:b w:val="0"/>
            <w:bCs/>
            <w:rPrChange w:id="720" w:author="Liu, Cong" w:date="2024-12-24T15:04:00Z" w16du:dateUtc="2024-12-24T23:04:00Z">
              <w:rPr/>
            </w:rPrChange>
          </w:rPr>
          <w:t xml:space="preserve">TFs with </w:t>
        </w:r>
      </w:ins>
      <w:ins w:id="721" w:author="Liu, Cong" w:date="2024-12-24T15:05:00Z" w16du:dateUtc="2024-12-24T23:05:00Z">
        <w:r w:rsidR="00D54C24">
          <w:rPr>
            <w:b w:val="0"/>
            <w:bCs/>
          </w:rPr>
          <w:t>NOTCH3</w:t>
        </w:r>
      </w:ins>
      <w:ins w:id="722" w:author="Liu, Cong" w:date="2024-12-24T15:04:00Z" w16du:dateUtc="2024-12-24T23:04:00Z">
        <w:r w:rsidR="00300096" w:rsidRPr="00300096">
          <w:rPr>
            <w:b w:val="0"/>
            <w:bCs/>
            <w:rPrChange w:id="723" w:author="Liu, Cong" w:date="2024-12-24T15:04:00Z" w16du:dateUtc="2024-12-24T23:04:00Z">
              <w:rPr/>
            </w:rPrChange>
          </w:rPr>
          <w:t xml:space="preserve"> pathway</w:t>
        </w:r>
      </w:ins>
      <w:ins w:id="724"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725" w:author="Liu, Cong" w:date="2024-12-24T15:04:00Z" w16du:dateUtc="2024-12-24T23:04:00Z">
        <w:r w:rsidR="00300096">
          <w:rPr>
            <w:b w:val="0"/>
            <w:bCs/>
          </w:rPr>
          <w:t>.</w:t>
        </w:r>
      </w:ins>
      <w:ins w:id="726" w:author="Liu, Cong" w:date="2024-12-24T15:05:00Z" w16du:dateUtc="2024-12-24T23:05:00Z">
        <w:r w:rsidR="0009542E">
          <w:rPr>
            <w:b w:val="0"/>
            <w:bCs/>
          </w:rPr>
          <w:t xml:space="preserve"> </w:t>
        </w:r>
      </w:ins>
      <w:ins w:id="727" w:author="Liu, Cong" w:date="2024-12-24T15:06:00Z" w16du:dateUtc="2024-12-24T23:06:00Z">
        <w:r w:rsidR="0009542E">
          <w:rPr>
            <w:b w:val="0"/>
            <w:bCs/>
          </w:rPr>
          <w:t>YAP1 has its own distinct set of TFs and have no overlap with other signature pathways.</w:t>
        </w:r>
      </w:ins>
      <w:del w:id="728"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729"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70"/>
                      <a:srcRect/>
                      <a:stretch>
                        <a:fillRect/>
                      </a:stretch>
                    </pic:blipFill>
                    <pic:spPr>
                      <a:xfrm>
                        <a:off x="0" y="0"/>
                        <a:ext cx="5943600" cy="7694295"/>
                      </a:xfrm>
                      <a:prstGeom prst="rect">
                        <a:avLst/>
                      </a:prstGeom>
                      <a:ln/>
                    </pic:spPr>
                  </pic:pic>
                </a:graphicData>
              </a:graphic>
            </wp:inline>
          </w:drawing>
        </w:r>
      </w:del>
    </w:p>
    <w:p w14:paraId="680F9DF5" w14:textId="2BA230CB" w:rsidR="00EC2FB3" w:rsidRDefault="00DC49F1">
      <w:pPr>
        <w:pStyle w:val="Heading4"/>
        <w:spacing w:line="360" w:lineRule="auto"/>
        <w:rPr>
          <w:ins w:id="730" w:author="Liu, Cong" w:date="2024-12-25T16:36:00Z" w16du:dateUtc="2024-12-26T00:36:00Z"/>
          <w:b w:val="0"/>
        </w:rPr>
      </w:pPr>
      <w:bookmarkStart w:id="731" w:name="_1hmsyys" w:colFirst="0" w:colLast="0"/>
      <w:bookmarkEnd w:id="731"/>
      <w:ins w:id="732" w:author="Liu, Cong" w:date="2024-12-25T16:35:00Z" w16du:dateUtc="2024-12-26T00:35:00Z">
        <w:r>
          <w:rPr>
            <w:noProof/>
          </w:rPr>
          <w:drawing>
            <wp:inline distT="0" distB="0" distL="0" distR="0" wp14:anchorId="322DD50D" wp14:editId="71D2D0F0">
              <wp:extent cx="5943600" cy="5222630"/>
              <wp:effectExtent l="0" t="0" r="0" b="0"/>
              <wp:docPr id="21172809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0932" name="Picture 8" descr="A screenshot of a graph&#10;&#10;Description automatically generated"/>
                      <pic:cNvPicPr/>
                    </pic:nvPicPr>
                    <pic:blipFill rotWithShape="1">
                      <a:blip r:embed="rId371" cstate="print">
                        <a:extLst>
                          <a:ext uri="{28A0092B-C50C-407E-A947-70E740481C1C}">
                            <a14:useLocalDpi xmlns:a14="http://schemas.microsoft.com/office/drawing/2010/main" val="0"/>
                          </a:ext>
                        </a:extLst>
                      </a:blip>
                      <a:srcRect b="32123"/>
                      <a:stretch/>
                    </pic:blipFill>
                    <pic:spPr bwMode="auto">
                      <a:xfrm>
                        <a:off x="0" y="0"/>
                        <a:ext cx="5943600" cy="5222630"/>
                      </a:xfrm>
                      <a:prstGeom prst="rect">
                        <a:avLst/>
                      </a:prstGeom>
                      <a:ln>
                        <a:noFill/>
                      </a:ln>
                      <a:extLst>
                        <a:ext uri="{53640926-AAD7-44D8-BBD7-CCE9431645EC}">
                          <a14:shadowObscured xmlns:a14="http://schemas.microsoft.com/office/drawing/2010/main"/>
                        </a:ext>
                      </a:extLst>
                    </pic:spPr>
                  </pic:pic>
                </a:graphicData>
              </a:graphic>
            </wp:inline>
          </w:drawing>
        </w:r>
      </w:ins>
      <w:r w:rsidR="003C3B5E">
        <w:br w:type="page"/>
      </w:r>
      <w:r w:rsidR="003C3B5E">
        <w:lastRenderedPageBreak/>
        <w:t xml:space="preserve">Fig. S4 Cellular network comparison between two groups.  (A) </w:t>
      </w:r>
      <w:r w:rsidR="003C3B5E">
        <w:rPr>
          <w:b w:val="0"/>
        </w:rPr>
        <w:t>Comparison of overall intercellular interactions between control and At-Risk/ERA groups, which didn’t show any significant difference on account of number and intensity of interactions.</w:t>
      </w:r>
      <w:r w:rsidR="003C3B5E">
        <w:t xml:space="preserve"> (B) </w:t>
      </w:r>
      <w:r w:rsidR="003C3B5E">
        <w:rPr>
          <w:b w:val="0"/>
        </w:rPr>
        <w:t xml:space="preserve">Sum of outgoing and incoming signaling strength across all signaling pathways in control and At-Risk/ERA groups. The horizontal axis represents the cell </w:t>
      </w:r>
      <w:proofErr w:type="gramStart"/>
      <w:r w:rsidR="003C3B5E">
        <w:rPr>
          <w:b w:val="0"/>
        </w:rPr>
        <w:t>types</w:t>
      </w:r>
      <w:proofErr w:type="gramEnd"/>
      <w:r w:rsidR="003C3B5E">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733" w:author="Liu, Cong" w:date="2024-12-25T16:00:00Z" w:name="move186034823"/>
      <w:moveFrom w:id="734" w:author="Liu, Cong" w:date="2024-12-25T16:00:00Z" w16du:dateUtc="2024-12-26T00:00:00Z">
        <w:r w:rsidR="003C3B5E" w:rsidDel="004F60B5">
          <w:t xml:space="preserve">(C) </w:t>
        </w:r>
        <w:r w:rsidR="003C3B5E"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733"/>
      <w:r w:rsidR="003C3B5E">
        <w:t>(</w:t>
      </w:r>
      <w:ins w:id="735" w:author="Liu, Cong" w:date="2024-12-25T16:00:00Z" w16du:dateUtc="2024-12-26T00:00:00Z">
        <w:r w:rsidR="00A8511F">
          <w:t>C</w:t>
        </w:r>
      </w:ins>
      <w:del w:id="736" w:author="Liu, Cong" w:date="2024-12-25T16:00:00Z" w16du:dateUtc="2024-12-26T00:00:00Z">
        <w:r w:rsidR="003C3B5E" w:rsidDel="00A8511F">
          <w:delText>D</w:delText>
        </w:r>
      </w:del>
      <w:r w:rsidR="003C3B5E">
        <w:t>)</w:t>
      </w:r>
      <w:r w:rsidR="003C3B5E">
        <w:rPr>
          <w:b w:val="0"/>
        </w:rPr>
        <w:t xml:space="preserve"> </w:t>
      </w:r>
      <w:ins w:id="737" w:author="Liu, Cong" w:date="2024-12-25T11:42:00Z" w16du:dateUtc="2024-12-25T19:42:00Z">
        <w:r w:rsidR="00FD4B02">
          <w:rPr>
            <w:b w:val="0"/>
          </w:rPr>
          <w:t xml:space="preserve">Representative TGF-β signaling networks within signature clusters in control and At-Risk patients. </w:t>
        </w:r>
      </w:ins>
      <w:del w:id="738" w:author="Liu, Cong" w:date="2024-12-25T11:42:00Z" w16du:dateUtc="2024-12-25T19:42:00Z">
        <w:r w:rsidR="003C3B5E" w:rsidDel="00FD4B02">
          <w:rPr>
            <w:b w:val="0"/>
          </w:rPr>
          <w:delText xml:space="preserve">Representative IL16 signaling networks within signature clusters in control and At-Risk patients. </w:delText>
        </w:r>
      </w:del>
      <w:del w:id="739" w:author="Liu, Cong" w:date="2024-12-25T11:46:00Z" w16du:dateUtc="2024-12-25T19:46:00Z">
        <w:r w:rsidR="003C3B5E" w:rsidDel="00A02BB1">
          <w:rPr>
            <w:b w:val="0"/>
          </w:rPr>
          <w:delText>Each circle represents one Seurat cluster</w:delText>
        </w:r>
      </w:del>
      <w:del w:id="740" w:author="Liu, Cong" w:date="2024-12-25T11:45:00Z" w16du:dateUtc="2024-12-25T19:45:00Z">
        <w:r w:rsidR="003C3B5E" w:rsidDel="006C68C6">
          <w:rPr>
            <w:b w:val="0"/>
          </w:rPr>
          <w:delText xml:space="preserve">. Detailed description of the figure format can be found in </w:delText>
        </w:r>
        <w:r w:rsidR="003C3B5E" w:rsidDel="006C68C6">
          <w:delText xml:space="preserve">Fig. </w:delText>
        </w:r>
        <w:r w:rsidR="003C3B5E" w:rsidDel="00896E45">
          <w:delText>5A</w:delText>
        </w:r>
      </w:del>
      <w:del w:id="741" w:author="Liu, Cong" w:date="2024-12-25T11:46:00Z" w16du:dateUtc="2024-12-25T19:46:00Z">
        <w:r w:rsidR="003C3B5E" w:rsidDel="00A02BB1">
          <w:rPr>
            <w:b w:val="0"/>
          </w:rPr>
          <w:delText>. At-Risk patients show much denser and stronger interactions than controls</w:delText>
        </w:r>
      </w:del>
      <w:ins w:id="742" w:author="Liu, Cong" w:date="2024-12-25T11:43:00Z" w16du:dateUtc="2024-12-25T19:43:00Z">
        <w:r w:rsidR="00FD4B02">
          <w:rPr>
            <w:b w:val="0"/>
          </w:rPr>
          <w:t>(</w:t>
        </w:r>
      </w:ins>
      <w:ins w:id="743" w:author="Liu, Cong" w:date="2024-12-25T16:00:00Z" w16du:dateUtc="2024-12-26T00:00:00Z">
        <w:r w:rsidR="00A8511F">
          <w:rPr>
            <w:bCs/>
          </w:rPr>
          <w:t>D</w:t>
        </w:r>
      </w:ins>
      <w:ins w:id="744" w:author="Liu, Cong" w:date="2024-12-25T11:43:00Z" w16du:dateUtc="2024-12-25T19:43:00Z">
        <w:r w:rsidR="00FD4B02">
          <w:rPr>
            <w:b w:val="0"/>
          </w:rPr>
          <w:t>) Outgoing and incoming signaling strength of TGF-β pathway across cell types in control and At-Risk/ERA groups</w:t>
        </w:r>
      </w:ins>
      <w:ins w:id="745" w:author="Liu, Cong" w:date="2024-12-25T16:00:00Z" w16du:dateUtc="2024-12-26T00:00:00Z">
        <w:r w:rsidR="00865CD9">
          <w:rPr>
            <w:b w:val="0"/>
          </w:rPr>
          <w:t xml:space="preserve">. </w:t>
        </w:r>
        <w:r w:rsidR="00865CD9">
          <w:t>(E)</w:t>
        </w:r>
        <w:r w:rsidR="00865CD9">
          <w:rPr>
            <w:b w:val="0"/>
          </w:rPr>
          <w:t xml:space="preserve"> Representative </w:t>
        </w:r>
      </w:ins>
      <w:ins w:id="746" w:author="Liu, Cong" w:date="2024-12-25T16:01:00Z" w16du:dateUtc="2024-12-26T00:01:00Z">
        <w:r w:rsidR="00503BA7">
          <w:rPr>
            <w:b w:val="0"/>
          </w:rPr>
          <w:t>CD160</w:t>
        </w:r>
      </w:ins>
      <w:ins w:id="747"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748" w:author="Liu, Cong" w:date="2024-12-25T16:01:00Z" w16du:dateUtc="2024-12-26T00:01:00Z">
        <w:r w:rsidR="00AE04D3">
          <w:rPr>
            <w:b w:val="0"/>
          </w:rPr>
          <w:t>CD160</w:t>
        </w:r>
      </w:ins>
      <w:ins w:id="749" w:author="Liu, Cong" w:date="2024-12-25T16:00:00Z" w16du:dateUtc="2024-12-26T00:00:00Z">
        <w:r w:rsidR="00865CD9">
          <w:rPr>
            <w:b w:val="0"/>
          </w:rPr>
          <w:t xml:space="preserve"> pathway across cell types in control and At-Risk/ERA groups</w:t>
        </w:r>
      </w:ins>
      <w:r w:rsidR="003C3B5E">
        <w:t>;</w:t>
      </w:r>
      <w:r w:rsidR="003C3B5E">
        <w:rPr>
          <w:b w:val="0"/>
        </w:rPr>
        <w:t xml:space="preserve"> Wilcoxon rank-sum test, *p &lt; 0.1, **p &lt; 0.05, ***p &lt; 0.01.</w:t>
      </w:r>
    </w:p>
    <w:p w14:paraId="0836AC86" w14:textId="77777777" w:rsidR="00EC2FB3" w:rsidRDefault="00EC2FB3">
      <w:pPr>
        <w:rPr>
          <w:ins w:id="750" w:author="Liu, Cong" w:date="2024-12-25T16:36:00Z" w16du:dateUtc="2024-12-26T00:36:00Z"/>
        </w:rPr>
      </w:pPr>
      <w:ins w:id="751" w:author="Liu, Cong" w:date="2024-12-25T16:36:00Z" w16du:dateUtc="2024-12-26T00:36:00Z">
        <w:r>
          <w:rPr>
            <w:b/>
          </w:rPr>
          <w:br w:type="page"/>
        </w:r>
      </w:ins>
    </w:p>
    <w:p w14:paraId="2D799051" w14:textId="5501B2BC" w:rsidR="006F371C" w:rsidRDefault="00EC2FB3">
      <w:pPr>
        <w:pStyle w:val="Heading4"/>
        <w:spacing w:line="360" w:lineRule="auto"/>
        <w:rPr>
          <w:b w:val="0"/>
        </w:rPr>
      </w:pPr>
      <w:ins w:id="752" w:author="Liu, Cong" w:date="2024-12-25T16:36:00Z" w16du:dateUtc="2024-12-26T00:36:00Z">
        <w:r>
          <w:rPr>
            <w:b w:val="0"/>
            <w:noProof/>
          </w:rPr>
          <w:lastRenderedPageBreak/>
          <w:drawing>
            <wp:inline distT="0" distB="0" distL="0" distR="0" wp14:anchorId="3D32C4D1" wp14:editId="7D0FA1FC">
              <wp:extent cx="5943600" cy="7694295"/>
              <wp:effectExtent l="0" t="0" r="0" b="1905"/>
              <wp:docPr id="350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38" name="Picture 10" descr="A screenshot of a computer&#10;&#10;Description automatically generated"/>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2BBC76" w14:textId="77777777" w:rsidR="006F371C" w:rsidRDefault="003C3B5E">
      <w:bookmarkStart w:id="753" w:name="_41mghml" w:colFirst="0" w:colLast="0"/>
      <w:bookmarkEnd w:id="753"/>
      <w:r>
        <w:br w:type="page"/>
      </w:r>
    </w:p>
    <w:p w14:paraId="3AE9C965" w14:textId="780CA632" w:rsidR="006F371C" w:rsidRDefault="003C3B5E">
      <w:del w:id="754"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73"/>
                      <a:srcRect/>
                      <a:stretch>
                        <a:fillRect/>
                      </a:stretch>
                    </pic:blipFill>
                    <pic:spPr>
                      <a:xfrm>
                        <a:off x="0" y="0"/>
                        <a:ext cx="5943600" cy="7694295"/>
                      </a:xfrm>
                      <a:prstGeom prst="rect">
                        <a:avLst/>
                      </a:prstGeom>
                      <a:ln/>
                    </pic:spPr>
                  </pic:pic>
                </a:graphicData>
              </a:graphic>
            </wp:inline>
          </w:drawing>
        </w:r>
      </w:del>
    </w:p>
    <w:p w14:paraId="35DFE8F4" w14:textId="52E86D52" w:rsidR="006F371C" w:rsidRDefault="003C3B5E">
      <w:pPr>
        <w:pStyle w:val="Heading4"/>
        <w:spacing w:line="360" w:lineRule="auto"/>
      </w:pPr>
      <w:r>
        <w:t xml:space="preserve">Fig. S5 </w:t>
      </w:r>
      <w:ins w:id="755" w:author="Liu, Cong" w:date="2024-12-25T16:03:00Z" w16du:dateUtc="2024-12-26T00:03:00Z">
        <w:r w:rsidR="0063653F">
          <w:t>Kmeans clustering based on gene expression</w:t>
        </w:r>
      </w:ins>
      <w:del w:id="756" w:author="Liu, Cong" w:date="2024-12-25T16:03:00Z" w16du:dateUtc="2024-12-26T00:03:00Z">
        <w:r w:rsidDel="0063653F">
          <w:delText>Gene expression and protein expression of key mediators</w:delText>
        </w:r>
      </w:del>
      <w:r>
        <w:t>. (A)</w:t>
      </w:r>
      <w:del w:id="757" w:author="Liu, Cong" w:date="2024-12-25T16:00:00Z" w16du:dateUtc="2024-12-26T00:00:00Z">
        <w:r w:rsidDel="004F60B5">
          <w:delText xml:space="preserve"> </w:delText>
        </w:r>
      </w:del>
      <w:moveToRangeStart w:id="758" w:author="Liu, Cong" w:date="2024-12-25T16:00:00Z" w:name="move186034823"/>
      <w:moveTo w:id="759" w:author="Liu, Cong" w:date="2024-12-25T16:00:00Z" w16du:dateUtc="2024-12-26T00:00:00Z">
        <w:del w:id="760"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758"/>
      <w:del w:id="761"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762" w:author="Liu, Cong" w:date="2024-12-25T16:01:00Z" w16du:dateUtc="2024-12-26T00:01:00Z">
        <w:r w:rsidR="004112E3" w:rsidRPr="004112E3">
          <w:rPr>
            <w:b w:val="0"/>
          </w:rPr>
          <w:t xml:space="preserve"> </w:t>
        </w:r>
      </w:ins>
      <w:ins w:id="763"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764"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765" w:author="Liu, Cong" w:date="2024-12-26T12:05:00Z" w16du:dateUtc="2024-12-26T20:05:00Z">
        <w:r w:rsidDel="000E45FD">
          <w:rPr>
            <w:b w:val="0"/>
          </w:rPr>
          <w:delText xml:space="preserve">. </w:delText>
        </w:r>
      </w:del>
      <w:ins w:id="766" w:author="Liu, Cong" w:date="2024-12-25T16:02:00Z" w16du:dateUtc="2024-12-26T00:02:00Z">
        <w:r w:rsidR="00EC0ABE">
          <w:t>(C)</w:t>
        </w:r>
      </w:ins>
      <w:ins w:id="767" w:author="Liu, Cong" w:date="2024-12-26T12:05:00Z" w16du:dateUtc="2024-12-26T20:05:00Z">
        <w:r w:rsidR="000E45FD">
          <w:t xml:space="preserve"> </w:t>
        </w:r>
        <w:r w:rsidR="000E45FD" w:rsidRPr="00E0191E">
          <w:rPr>
            <w:b w:val="0"/>
            <w:i/>
            <w:iCs/>
            <w:rPrChange w:id="768" w:author="Liu, Cong" w:date="2025-01-03T23:25:00Z" w16du:dateUtc="2025-01-04T04:25:00Z">
              <w:rPr>
                <w:b w:val="0"/>
              </w:rPr>
            </w:rPrChange>
          </w:rPr>
          <w:t>TGFB1</w:t>
        </w:r>
        <w:r w:rsidR="000E45FD">
          <w:rPr>
            <w:b w:val="0"/>
          </w:rPr>
          <w:t xml:space="preserve"> gene expression levels in diverse cell types across At-Risk/ERAs.</w:t>
        </w:r>
      </w:ins>
      <w:ins w:id="769"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770"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771" w:author="Liu, Cong" w:date="2024-12-26T12:04:00Z" w16du:dateUtc="2024-12-26T20:04:00Z">
        <w:r w:rsidR="00ED352A" w:rsidRPr="00ED352A">
          <w:rPr>
            <w:bCs/>
            <w:rPrChange w:id="772"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773" w:author="Liu, Cong" w:date="2024-12-25T16:02:00Z" w:name="move186034943"/>
      <w:moveFrom w:id="774"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775" w:author="Liu, Cong" w:date="2024-12-25T16:02:00Z" w16du:dateUtc="2024-12-26T00:02:00Z">
          <w:r w:rsidDel="00EC0ABE">
            <w:rPr>
              <w:b w:val="0"/>
            </w:rPr>
            <w:delText xml:space="preserve"> </w:delText>
          </w:r>
        </w:del>
      </w:moveFrom>
      <w:moveFromRangeEnd w:id="773"/>
      <w:del w:id="776" w:author="Liu, Cong" w:date="2024-12-25T16:02:00Z" w16du:dateUtc="2024-12-26T00:02:00Z">
        <w:r w:rsidDel="00EC0ABE">
          <w:delText>(D)</w:delText>
        </w:r>
        <w:r w:rsidDel="00EC0ABE">
          <w:rPr>
            <w:b w:val="0"/>
          </w:rPr>
          <w:delText xml:space="preserve"> </w:delText>
        </w:r>
      </w:del>
      <w:del w:id="777"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24DA1AB5" w:rsidR="006F371C" w:rsidRDefault="003C3B5E">
      <w:del w:id="778"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74"/>
                      <a:srcRect/>
                      <a:stretch>
                        <a:fillRect/>
                      </a:stretch>
                    </pic:blipFill>
                    <pic:spPr>
                      <a:xfrm>
                        <a:off x="0" y="0"/>
                        <a:ext cx="5943600" cy="7694295"/>
                      </a:xfrm>
                      <a:prstGeom prst="rect">
                        <a:avLst/>
                      </a:prstGeom>
                      <a:ln/>
                    </pic:spPr>
                  </pic:pic>
                </a:graphicData>
              </a:graphic>
            </wp:inline>
          </w:drawing>
        </w:r>
      </w:del>
      <w:ins w:id="779" w:author="Liu, Cong" w:date="2024-12-25T16:36:00Z" w16du:dateUtc="2024-12-26T00:36:00Z">
        <w:r w:rsidR="00EC2FB3">
          <w:rPr>
            <w:noProof/>
          </w:rPr>
          <w:drawing>
            <wp:inline distT="0" distB="0" distL="0" distR="0" wp14:anchorId="5E3F551D" wp14:editId="51030CD2">
              <wp:extent cx="5943600" cy="7694295"/>
              <wp:effectExtent l="0" t="0" r="0" b="1905"/>
              <wp:docPr id="249805659"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5659" name="Picture 11" descr="A close-up of a chart&#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780" w:author="Liu, Cong" w:date="2024-12-25T16:03:00Z" w16du:dateUtc="2024-12-26T00:03:00Z"/>
        </w:rPr>
      </w:pPr>
      <w:del w:id="781" w:author="Liu, Cong" w:date="2024-12-25T16:03:00Z" w16du:dateUtc="2024-12-26T00:03:00Z">
        <w:r w:rsidDel="008E3C12">
          <w:br w:type="page"/>
        </w:r>
      </w:del>
    </w:p>
    <w:p w14:paraId="73BF55B2" w14:textId="3ADEB8B1" w:rsidR="006F371C" w:rsidDel="008E3C12" w:rsidRDefault="003C3B5E">
      <w:pPr>
        <w:pStyle w:val="Heading4"/>
        <w:spacing w:line="360" w:lineRule="auto"/>
        <w:rPr>
          <w:del w:id="782" w:author="Liu, Cong" w:date="2024-12-25T16:03:00Z" w16du:dateUtc="2024-12-26T00:03:00Z"/>
          <w:b w:val="0"/>
          <w:lang w:eastAsia="zh-CN"/>
        </w:rPr>
      </w:pPr>
      <w:bookmarkStart w:id="783" w:name="_2grqrue" w:colFirst="0" w:colLast="0"/>
      <w:bookmarkEnd w:id="783"/>
      <w:del w:id="784" w:author="Liu, Cong" w:date="2024-12-25T16:03:00Z" w16du:dateUtc="2024-12-26T00:03:00Z">
        <w:r w:rsidDel="008E3C12">
          <w:delText xml:space="preserve">Fig. S6 </w:delText>
        </w:r>
        <w:r w:rsidDel="0063653F">
          <w:delText xml:space="preserve">Kmeans clustering based on gene expression. </w:delText>
        </w:r>
      </w:del>
      <w:del w:id="785"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786" w:author="Liu, Cong" w:date="2024-12-22T15:07:00Z" w16du:dateUtc="2024-12-22T23:07:00Z">
        <w:r w:rsidDel="00625BB0">
          <w:rPr>
            <w:b w:val="0"/>
          </w:rPr>
          <w:delText>4</w:delText>
        </w:r>
      </w:del>
      <w:del w:id="787" w:author="Liu, Cong" w:date="2024-12-25T16:02:00Z" w16du:dateUtc="2024-12-26T00:02:00Z">
        <w:r w:rsidDel="00EC0ABE">
          <w:rPr>
            <w:b w:val="0"/>
          </w:rPr>
          <w:delText xml:space="preserve"> was the ideal number, marked as the red point in the figure.</w:delText>
        </w:r>
        <w:r w:rsidDel="00EC0ABE">
          <w:delText xml:space="preserve"> (C) </w:delText>
        </w:r>
      </w:del>
      <w:del w:id="788" w:author="Liu, Cong" w:date="2024-12-22T11:08:00Z" w16du:dateUtc="2024-12-22T19:08:00Z">
        <w:r w:rsidDel="008B3B88">
          <w:rPr>
            <w:b w:val="0"/>
          </w:rPr>
          <w:delText>D</w:delText>
        </w:r>
      </w:del>
      <w:del w:id="789" w:author="Liu, Cong" w:date="2024-12-25T16:02:00Z" w16du:dateUtc="2024-12-26T00:02:00Z">
        <w:r w:rsidDel="00EC0ABE">
          <w:rPr>
            <w:b w:val="0"/>
          </w:rPr>
          <w:delText xml:space="preserve">isease state </w:delText>
        </w:r>
      </w:del>
      <w:del w:id="790" w:author="Liu, Cong" w:date="2024-12-22T11:08:00Z" w16du:dateUtc="2024-12-22T19:08:00Z">
        <w:r w:rsidDel="008B3B88">
          <w:rPr>
            <w:b w:val="0"/>
          </w:rPr>
          <w:delText>distribution across</w:delText>
        </w:r>
      </w:del>
      <w:del w:id="791" w:author="Liu, Cong" w:date="2024-12-25T16:02:00Z" w16du:dateUtc="2024-12-26T00:02:00Z">
        <w:r w:rsidDel="00EC0ABE">
          <w:rPr>
            <w:b w:val="0"/>
          </w:rPr>
          <w:delText xml:space="preserve"> Kmeans groups. </w:delText>
        </w:r>
      </w:del>
      <w:del w:id="792" w:author="Liu, Cong" w:date="2024-12-22T11:09:00Z" w16du:dateUtc="2024-12-22T19:09:00Z">
        <w:r w:rsidDel="008B3B88">
          <w:rPr>
            <w:b w:val="0"/>
          </w:rPr>
          <w:delText xml:space="preserve">Diamond shape marked the adjusted distribution based on the overall clusters. </w:delText>
        </w:r>
      </w:del>
      <w:del w:id="793" w:author="Liu, Cong" w:date="2024-12-22T11:14:00Z" w16du:dateUtc="2024-12-22T19:14:00Z">
        <w:r w:rsidDel="008B3B88">
          <w:rPr>
            <w:b w:val="0"/>
          </w:rPr>
          <w:delText>All 4 groups showed distribution like the null distribution</w:delText>
        </w:r>
      </w:del>
      <w:del w:id="794" w:author="Liu, Cong" w:date="2024-12-25T16:02:00Z" w16du:dateUtc="2024-12-26T00:02:00Z">
        <w:r w:rsidDel="00EC0ABE">
          <w:rPr>
            <w:b w:val="0"/>
          </w:rPr>
          <w:delText xml:space="preserve">. </w:delText>
        </w:r>
      </w:del>
    </w:p>
    <w:p w14:paraId="0E47869A" w14:textId="77777777" w:rsidR="006F371C" w:rsidRDefault="003C3B5E" w:rsidP="008E3C12">
      <w:del w:id="795" w:author="Liu, Cong" w:date="2024-12-25T16:03:00Z" w16du:dateUtc="2024-12-26T00:03:00Z">
        <w:r w:rsidDel="008E3C12">
          <w:br w:type="page"/>
        </w:r>
      </w:del>
      <w:del w:id="796" w:author="Liu, Cong" w:date="2024-12-22T20:11:00Z" w16du:dateUtc="2024-12-23T04:11:00Z">
        <w:r w:rsidDel="0009345C">
          <w:br w:type="page"/>
        </w:r>
      </w:del>
    </w:p>
    <w:p w14:paraId="69037C03" w14:textId="34CFBC21" w:rsidR="006F371C" w:rsidRDefault="003C3B5E">
      <w:del w:id="797"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76"/>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798" w:name="_vx1227" w:colFirst="0" w:colLast="0"/>
      <w:bookmarkEnd w:id="798"/>
      <w:r>
        <w:lastRenderedPageBreak/>
        <w:t>Supplementary Tables</w:t>
      </w:r>
    </w:p>
    <w:p w14:paraId="113A788E" w14:textId="77777777" w:rsidR="006F371C" w:rsidRDefault="003C3B5E">
      <w:pPr>
        <w:pStyle w:val="Heading4"/>
        <w:spacing w:line="360" w:lineRule="auto"/>
        <w:rPr>
          <w:b w:val="0"/>
        </w:rPr>
      </w:pPr>
      <w:bookmarkStart w:id="799" w:name="_3fwokq0" w:colFirst="0" w:colLast="0"/>
      <w:bookmarkEnd w:id="799"/>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800" w:name="_1v1yuxt" w:colFirst="0" w:colLast="0"/>
      <w:bookmarkEnd w:id="800"/>
      <w:r>
        <w:t xml:space="preserve">Supplementary Table S2. </w:t>
      </w:r>
      <w:del w:id="801" w:author="Liu, Cong" w:date="2024-12-22T11:16:00Z" w16du:dateUtc="2024-12-22T19:16:00Z">
        <w:r w:rsidDel="00086BF0">
          <w:delText>Cell counts in co-embedded clusters across different assays</w:delText>
        </w:r>
      </w:del>
      <w:ins w:id="802"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803" w:name="_4f1mdlm" w:colFirst="0" w:colLast="0"/>
      <w:bookmarkEnd w:id="803"/>
      <w:r>
        <w:t>Supplementary Table S3. Cell counts in samples across different cell types</w:t>
      </w:r>
    </w:p>
    <w:p w14:paraId="2AC5BB8F" w14:textId="77777777" w:rsidR="006F371C" w:rsidRDefault="006F371C">
      <w:pPr>
        <w:spacing w:line="360" w:lineRule="auto"/>
      </w:pPr>
      <w:bookmarkStart w:id="804" w:name="_2u6wntf" w:colFirst="0" w:colLast="0"/>
      <w:bookmarkEnd w:id="804"/>
    </w:p>
    <w:p w14:paraId="7EB9143E" w14:textId="77777777" w:rsidR="006F371C" w:rsidRDefault="003C3B5E">
      <w:pPr>
        <w:pStyle w:val="Heading4"/>
        <w:spacing w:line="360" w:lineRule="auto"/>
      </w:pPr>
      <w:bookmarkStart w:id="805" w:name="_19c6y18" w:colFirst="0" w:colLast="0"/>
      <w:bookmarkEnd w:id="805"/>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806" w:name="_3tbugp1" w:colFirst="0" w:colLast="0"/>
      <w:bookmarkEnd w:id="806"/>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807" w:name="_28h4qwu" w:colFirst="0" w:colLast="0"/>
      <w:bookmarkEnd w:id="807"/>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808" w:name="_nmf14n" w:colFirst="0" w:colLast="0"/>
      <w:bookmarkEnd w:id="808"/>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809" w:name="_rmscqd63mjb7" w:colFirst="0" w:colLast="0"/>
      <w:bookmarkEnd w:id="809"/>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810" w:name="_37m2jsg" w:colFirst="0" w:colLast="0"/>
      <w:bookmarkEnd w:id="810"/>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77">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8">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811" w:author="Liu, Cong" w:date="2024-12-21T12:35:00Z" w16du:dateUtc="2024-12-21T20:35:00Z">
        <w:r w:rsidDel="007977F1">
          <w:delText xml:space="preserve">two groups </w:delText>
        </w:r>
      </w:del>
      <w:r>
        <w:t>G2</w:t>
      </w:r>
      <w:del w:id="812"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813" w:author="Liu, Cong" w:date="2024-12-22T14:47:00Z" w16du:dateUtc="2024-12-22T22:47:00Z">
        <w:r w:rsidDel="00845243">
          <w:delText>Of interest,</w:delText>
        </w:r>
      </w:del>
      <w:ins w:id="814"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815" w:author="Liu, Cong" w:date="2024-12-26T12:02:00Z" w16du:dateUtc="2024-12-26T20:02:00Z">
        <w:r w:rsidR="00E44E24">
          <w:rPr>
            <w:b/>
          </w:rPr>
          <w:t>5D-F</w:t>
        </w:r>
      </w:ins>
      <w:del w:id="816"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79">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817" w:author="Liu, Cong" w:date="2024-12-24T11:15:00Z" w16du:dateUtc="2024-12-24T19:15:00Z">
        <w:r w:rsidDel="00DB7781">
          <w:delText>AP-2</w:delText>
        </w:r>
      </w:del>
      <w:ins w:id="818" w:author="Liu, Cong" w:date="2024-12-24T11:15:00Z" w16du:dateUtc="2024-12-24T19:15:00Z">
        <w:r w:rsidR="00DB7781">
          <w:t>NR</w:t>
        </w:r>
      </w:ins>
      <w:r>
        <w:t xml:space="preserve"> family members (</w:t>
      </w:r>
      <w:del w:id="819" w:author="Liu, Cong" w:date="2024-12-24T11:16:00Z" w16du:dateUtc="2024-12-24T19:16:00Z">
        <w:r w:rsidDel="00DB7781">
          <w:delText>TFAP2A</w:delText>
        </w:r>
      </w:del>
      <w:ins w:id="820" w:author="Liu, Cong" w:date="2024-12-24T11:16:00Z" w16du:dateUtc="2024-12-24T19:16:00Z">
        <w:r w:rsidR="00DB7781">
          <w:t>NR1I2</w:t>
        </w:r>
      </w:ins>
      <w:r>
        <w:t>,</w:t>
      </w:r>
      <w:ins w:id="821" w:author="Liu, Cong" w:date="2024-12-24T11:16:00Z" w16du:dateUtc="2024-12-24T19:16:00Z">
        <w:r w:rsidR="00DB7781">
          <w:t xml:space="preserve"> </w:t>
        </w:r>
      </w:ins>
      <w:del w:id="822" w:author="Liu, Cong" w:date="2024-12-24T11:16:00Z" w16du:dateUtc="2024-12-24T19:16:00Z">
        <w:r w:rsidDel="00DB7781">
          <w:delText xml:space="preserve"> </w:delText>
        </w:r>
      </w:del>
      <w:ins w:id="823" w:author="Liu, Cong" w:date="2024-12-24T11:16:00Z" w16du:dateUtc="2024-12-24T19:16:00Z">
        <w:r w:rsidR="00DB7781">
          <w:t>NR5A1</w:t>
        </w:r>
      </w:ins>
      <w:ins w:id="824" w:author="Liu, Cong" w:date="2024-12-24T11:18:00Z" w16du:dateUtc="2024-12-24T19:18:00Z">
        <w:r w:rsidR="00DB7781">
          <w:t>, PGR</w:t>
        </w:r>
      </w:ins>
      <w:del w:id="825" w:author="Liu, Cong" w:date="2024-12-24T11:16:00Z" w16du:dateUtc="2024-12-24T19:16:00Z">
        <w:r w:rsidDel="00DB7781">
          <w:delText>TFAP2B, TFAP2C</w:delText>
        </w:r>
      </w:del>
      <w:r>
        <w:t>)</w:t>
      </w:r>
      <w:ins w:id="826" w:author="Liu, Cong" w:date="2024-12-24T11:19:00Z" w16du:dateUtc="2024-12-24T19:19:00Z">
        <w:r w:rsidR="00957898">
          <w:t xml:space="preserve"> and MITF</w:t>
        </w:r>
      </w:ins>
      <w:ins w:id="827" w:author="Liu, Cong" w:date="2024-12-24T11:16:00Z" w16du:dateUtc="2024-12-24T19:16:00Z">
        <w:r w:rsidR="00DB7781">
          <w:t xml:space="preserve"> </w:t>
        </w:r>
      </w:ins>
      <w:del w:id="828"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829" w:author="Liu, Cong" w:date="2024-12-24T11:22:00Z" w16du:dateUtc="2024-12-24T19:22:00Z">
        <w:r w:rsidDel="00547279">
          <w:delText>SUMO</w:delText>
        </w:r>
      </w:del>
      <w:ins w:id="830" w:author="Liu, Cong" w:date="2024-12-24T11:22:00Z" w16du:dateUtc="2024-12-24T19:22:00Z">
        <w:r w:rsidR="00547279">
          <w:t>RUNX1</w:t>
        </w:r>
      </w:ins>
      <w:r>
        <w:t xml:space="preserve">, </w:t>
      </w:r>
      <w:del w:id="831"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832"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833" w:author="Liu, Cong" w:date="2024-12-24T11:22:00Z" w16du:dateUtc="2024-12-24T19:22:00Z">
        <w:r w:rsidR="00547279">
          <w:t>Toll-like receptors</w:t>
        </w:r>
      </w:ins>
      <w:r>
        <w:t>,</w:t>
      </w:r>
      <w:ins w:id="834" w:author="Liu, Cong" w:date="2024-12-24T11:22:00Z" w16du:dateUtc="2024-12-24T19:22:00Z">
        <w:r w:rsidR="00547279">
          <w:t xml:space="preserve"> MECP2,</w:t>
        </w:r>
      </w:ins>
      <w:r>
        <w:t xml:space="preserve"> and </w:t>
      </w:r>
      <w:del w:id="835" w:author="Liu, Cong" w:date="2024-12-24T11:22:00Z" w16du:dateUtc="2024-12-24T19:22:00Z">
        <w:r w:rsidDel="00547279">
          <w:delText>NF-kB activation</w:delText>
        </w:r>
      </w:del>
      <w:ins w:id="836" w:author="Liu, Cong" w:date="2024-12-24T11:22:00Z" w16du:dateUtc="2024-12-24T19:22:00Z">
        <w:r w:rsidR="00547279">
          <w:t>TP53</w:t>
        </w:r>
      </w:ins>
      <w:r>
        <w:t xml:space="preserve"> pathways</w:t>
      </w:r>
      <w:del w:id="837"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838" w:author="Liu, Cong" w:date="2024-12-24T14:44:00Z" w16du:dateUtc="2024-12-24T22:44:00Z">
        <w:r w:rsidDel="005E0738">
          <w:delText xml:space="preserve">TFAP2A </w:delText>
        </w:r>
      </w:del>
      <w:ins w:id="839" w:author="Liu, Cong" w:date="2024-12-24T14:48:00Z" w16du:dateUtc="2024-12-24T22:48:00Z">
        <w:r w:rsidR="00230D68">
          <w:t>NR1I2</w:t>
        </w:r>
      </w:ins>
      <w:ins w:id="840" w:author="Liu, Cong" w:date="2024-12-24T14:44:00Z" w16du:dateUtc="2024-12-24T22:44:00Z">
        <w:r w:rsidR="005E0738">
          <w:t xml:space="preserve"> </w:t>
        </w:r>
      </w:ins>
      <w:r>
        <w:t xml:space="preserve">regulates </w:t>
      </w:r>
      <w:del w:id="841" w:author="Liu, Cong" w:date="2024-12-24T14:44:00Z" w16du:dateUtc="2024-12-24T22:44:00Z">
        <w:r w:rsidDel="005E0738">
          <w:delText>DNMT3A</w:delText>
        </w:r>
      </w:del>
      <w:ins w:id="842" w:author="Liu, Cong" w:date="2024-12-24T14:48:00Z" w16du:dateUtc="2024-12-24T22:48:00Z">
        <w:r w:rsidR="00230D68">
          <w:t>HLA-G</w:t>
        </w:r>
      </w:ins>
      <w:r>
        <w:t>, which</w:t>
      </w:r>
      <w:del w:id="843" w:author="Liu, Cong" w:date="2024-12-24T14:48:00Z" w16du:dateUtc="2024-12-24T22:48:00Z">
        <w:r w:rsidDel="00230D68">
          <w:delText xml:space="preserve"> </w:delText>
        </w:r>
      </w:del>
      <w:ins w:id="844" w:author="Liu, Cong" w:date="2024-12-24T14:48:00Z" w16du:dateUtc="2024-12-24T22:48:00Z">
        <w:r w:rsidR="00230D68">
          <w:t xml:space="preserve"> plays an im</w:t>
        </w:r>
      </w:ins>
      <w:ins w:id="845" w:author="Liu, Cong" w:date="2024-12-24T14:49:00Z" w16du:dateUtc="2024-12-24T22:49:00Z">
        <w:r w:rsidR="00230D68">
          <w:t>portant role in RA susceptibility and regulation</w:t>
        </w:r>
      </w:ins>
      <w:del w:id="846"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847" w:author="Liu, Cong" w:date="2024-12-23T18:18:00Z" w16du:dateUtc="2024-12-24T02:18:00Z">
        <w:r w:rsidR="00751031">
          <w:t>3</w:t>
        </w:r>
      </w:ins>
      <w:ins w:id="848" w:author="Liu, Cong" w:date="2024-12-24T10:40:00Z" w16du:dateUtc="2024-12-24T18:40:00Z">
        <w:r w:rsidR="00AF5BED">
          <w:t>7</w:t>
        </w:r>
      </w:ins>
      <w:ins w:id="849" w:author="Liu, Cong" w:date="2024-12-23T18:18:00Z" w16du:dateUtc="2024-12-24T02:18:00Z">
        <w:r w:rsidR="00751031">
          <w:t>.5</w:t>
        </w:r>
      </w:ins>
      <w:del w:id="850" w:author="Liu, Cong" w:date="2024-12-23T18:18:00Z" w16du:dateUtc="2024-12-24T02:18:00Z">
        <w:r w:rsidDel="00751031">
          <w:delText>60</w:delText>
        </w:r>
      </w:del>
      <w:r>
        <w:t>% TFs with other signature pathways, particularly with the NOTCH3 pathway (</w:t>
      </w:r>
      <w:r>
        <w:rPr>
          <w:b/>
        </w:rPr>
        <w:t>Supplementary Fig. S3D</w:t>
      </w:r>
      <w:r>
        <w:t>)</w:t>
      </w:r>
      <w:ins w:id="851" w:author="Liu, Cong" w:date="2024-12-23T20:05:00Z" w16du:dateUtc="2024-12-24T04:05:00Z">
        <w:r w:rsidR="00A3461A">
          <w:t>,</w:t>
        </w:r>
        <w:r w:rsidR="00A3461A" w:rsidRPr="00A3461A">
          <w:t xml:space="preserve"> </w:t>
        </w:r>
        <w:r w:rsidR="00A3461A">
          <w:t>which suggests the interdependence between RUNX2 and other signature pathways.</w:t>
        </w:r>
      </w:ins>
      <w:del w:id="852"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80">
        <w:r>
          <w:rPr>
            <w:color w:val="000000"/>
            <w:vertAlign w:val="superscript"/>
          </w:rPr>
          <w:t>43</w:t>
        </w:r>
      </w:hyperlink>
      <w:r>
        <w:t>. NOTCH genes and signaling also play a critical role in the differentiation of synovial fibroblasts into pathogenic cells</w:t>
      </w:r>
      <w:hyperlink r:id="rId381">
        <w:r>
          <w:rPr>
            <w:color w:val="000000"/>
            <w:vertAlign w:val="superscript"/>
          </w:rPr>
          <w:t>44</w:t>
        </w:r>
      </w:hyperlink>
      <w:r>
        <w:t xml:space="preserve">. </w:t>
      </w:r>
      <w:del w:id="853"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854"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82">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83">
        <w:r>
          <w:rPr>
            <w:color w:val="000000"/>
            <w:vertAlign w:val="superscript"/>
          </w:rPr>
          <w:t>14</w:t>
        </w:r>
      </w:hyperlink>
      <w:r>
        <w:t>.</w:t>
      </w:r>
    </w:p>
    <w:p w14:paraId="08E3DFC1" w14:textId="77777777" w:rsidR="006F371C" w:rsidRDefault="006F371C">
      <w:pPr>
        <w:spacing w:line="360" w:lineRule="auto"/>
        <w:rPr>
          <w:i/>
        </w:rPr>
      </w:pPr>
    </w:p>
    <w:p w14:paraId="290B9B19" w14:textId="344B5592" w:rsidR="006F371C" w:rsidRDefault="003C3B5E">
      <w:pPr>
        <w:spacing w:line="360" w:lineRule="auto"/>
      </w:pPr>
      <w:r>
        <w:rPr>
          <w:i/>
        </w:rPr>
        <w:t>β-catenin pathway</w:t>
      </w:r>
      <w:r>
        <w:t xml:space="preserve">. Although only a few TFs were enriched in β-catenin pathways, many of the TFs including </w:t>
      </w:r>
      <w:del w:id="855" w:author="Liu, Cong" w:date="2024-12-23T20:09:00Z" w16du:dateUtc="2024-12-24T04:09:00Z">
        <w:r w:rsidDel="0073177A">
          <w:delText>BCL6B</w:delText>
        </w:r>
      </w:del>
      <w:ins w:id="856" w:author="Liu, Cong" w:date="2024-12-23T20:09:00Z" w16du:dateUtc="2024-12-24T04:09:00Z">
        <w:r w:rsidR="0073177A">
          <w:t>MEF2B</w:t>
        </w:r>
      </w:ins>
      <w:r>
        <w:t xml:space="preserve">, </w:t>
      </w:r>
      <w:del w:id="857" w:author="Liu, Cong" w:date="2024-12-23T20:10:00Z" w16du:dateUtc="2024-12-24T04:10:00Z">
        <w:r w:rsidDel="00A86870">
          <w:delText>DLX3</w:delText>
        </w:r>
      </w:del>
      <w:ins w:id="858" w:author="Liu, Cong" w:date="2024-12-23T20:10:00Z" w16du:dateUtc="2024-12-24T04:10:00Z">
        <w:r w:rsidR="00A86870">
          <w:t>EN2</w:t>
        </w:r>
      </w:ins>
      <w:r>
        <w:t xml:space="preserve">, </w:t>
      </w:r>
      <w:del w:id="859" w:author="Liu, Cong" w:date="2024-12-23T20:10:00Z" w16du:dateUtc="2024-12-24T04:10:00Z">
        <w:r w:rsidDel="007E5036">
          <w:delText>FOXP2</w:delText>
        </w:r>
      </w:del>
      <w:del w:id="860" w:author="Liu, Cong" w:date="2024-12-29T21:04:00Z" w16du:dateUtc="2024-12-30T05:04:00Z">
        <w:r w:rsidDel="00F03122">
          <w:delText xml:space="preserve">, </w:delText>
        </w:r>
      </w:del>
      <w:del w:id="861" w:author="Liu, Cong" w:date="2024-12-23T20:10:00Z" w16du:dateUtc="2024-12-24T04:10:00Z">
        <w:r w:rsidDel="007E5036">
          <w:delText>PAX4</w:delText>
        </w:r>
      </w:del>
      <w:ins w:id="862" w:author="Liu, Cong" w:date="2024-12-23T20:10:00Z" w16du:dateUtc="2024-12-24T04:10:00Z">
        <w:r w:rsidR="007E5036">
          <w:t>POU2</w:t>
        </w:r>
      </w:ins>
      <w:ins w:id="863" w:author="Liu, Cong" w:date="2024-12-23T20:11:00Z" w16du:dateUtc="2024-12-24T04:11:00Z">
        <w:r w:rsidR="007E5036">
          <w:t>F3</w:t>
        </w:r>
      </w:ins>
      <w:r>
        <w:t xml:space="preserve">, </w:t>
      </w:r>
      <w:del w:id="864" w:author="Liu, Cong" w:date="2024-12-23T20:11:00Z" w16du:dateUtc="2024-12-24T04:11:00Z">
        <w:r w:rsidDel="007E5036">
          <w:delText>ETV4</w:delText>
        </w:r>
      </w:del>
      <w:ins w:id="865" w:author="Liu, Cong" w:date="2024-12-23T20:11:00Z" w16du:dateUtc="2024-12-24T04:11:00Z">
        <w:r w:rsidR="007E5036">
          <w:t>RAX2</w:t>
        </w:r>
      </w:ins>
      <w:r>
        <w:t xml:space="preserve">, </w:t>
      </w:r>
      <w:del w:id="866" w:author="Liu, Cong" w:date="2024-12-23T20:11:00Z" w16du:dateUtc="2024-12-24T04:11:00Z">
        <w:r w:rsidDel="007E5036">
          <w:delText xml:space="preserve">TP63 </w:delText>
        </w:r>
      </w:del>
      <w:ins w:id="867"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868"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869" w:author="Liu, Cong" w:date="2024-12-21T16:28:00Z" w16du:dateUtc="2024-12-22T00:28:00Z">
        <w:r w:rsidDel="000A269E">
          <w:delText>late stage</w:delText>
        </w:r>
      </w:del>
      <w:ins w:id="870"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871" w:author="Liu, Cong" w:date="2024-12-21T16:28:00Z" w16du:dateUtc="2024-12-22T00:28:00Z"/>
        </w:rPr>
      </w:pPr>
      <w:del w:id="872" w:author="Liu, Cong" w:date="2024-12-21T16:28:00Z" w16du:dateUtc="2024-12-22T00:28:00Z">
        <w:r w:rsidDel="000A269E">
          <w:delText>Pathways in other Kmeans groups</w:delText>
        </w:r>
      </w:del>
    </w:p>
    <w:p w14:paraId="7A383C26" w14:textId="6A4F46E0" w:rsidR="006F371C" w:rsidRDefault="003C3B5E">
      <w:pPr>
        <w:spacing w:line="360" w:lineRule="auto"/>
      </w:pPr>
      <w:del w:id="873"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84">
        <w:r>
          <w:rPr>
            <w:color w:val="000000"/>
            <w:vertAlign w:val="superscript"/>
          </w:rPr>
          <w:t>46</w:t>
        </w:r>
      </w:hyperlink>
      <w:r>
        <w:t>. Similarly, RUNX3, which is also a pathway associated with CON, is chondroprotective in preclinical models of arthritis</w:t>
      </w:r>
      <w:hyperlink r:id="rId385">
        <w:r>
          <w:rPr>
            <w:color w:val="000000"/>
            <w:vertAlign w:val="superscript"/>
          </w:rPr>
          <w:t>47</w:t>
        </w:r>
      </w:hyperlink>
      <w:r>
        <w:t xml:space="preserve">. </w:t>
      </w:r>
    </w:p>
    <w:p w14:paraId="5A68898C" w14:textId="77777777" w:rsidR="006F371C" w:rsidDel="000A269E" w:rsidRDefault="006F371C">
      <w:pPr>
        <w:spacing w:line="360" w:lineRule="auto"/>
        <w:rPr>
          <w:del w:id="874" w:author="Liu, Cong" w:date="2024-12-21T16:28:00Z" w16du:dateUtc="2024-12-22T00:28:00Z"/>
        </w:rPr>
      </w:pPr>
    </w:p>
    <w:p w14:paraId="77719C18" w14:textId="7870892C" w:rsidR="006F371C" w:rsidDel="000A269E" w:rsidRDefault="003C3B5E">
      <w:pPr>
        <w:spacing w:line="360" w:lineRule="auto"/>
        <w:rPr>
          <w:del w:id="875" w:author="Liu, Cong" w:date="2024-12-21T16:28:00Z" w16du:dateUtc="2024-12-22T00:28:00Z"/>
        </w:rPr>
      </w:pPr>
      <w:del w:id="876" w:author="Liu, Cong" w:date="2024-12-21T16:28:00Z" w16du:dateUtc="2024-12-22T00:28:00Z">
        <w:r w:rsidDel="000A269E">
          <w:delText>G5 is also enriched for At-Risk/ERA (p-value &lt; 0.</w:delText>
        </w:r>
      </w:del>
      <w:del w:id="877" w:author="Liu, Cong" w:date="2024-12-21T16:06:00Z" w16du:dateUtc="2024-12-22T00:06:00Z">
        <w:r w:rsidDel="00E46077">
          <w:delText>1</w:delText>
        </w:r>
      </w:del>
      <w:del w:id="878"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53"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376"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382"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423" w:author="Firestein, Gary" w:date="2024-12-26T09:54:00Z" w:initials="GF">
    <w:p w14:paraId="284F154A" w14:textId="77777777"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0"/>
  <w15:commentEx w15:paraId="2EB08D25" w15:done="0"/>
  <w15:commentEx w15:paraId="60071F22" w15:done="1"/>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88E43" w14:textId="77777777" w:rsidR="00E354AC" w:rsidRDefault="00E354AC" w:rsidP="005A51A8">
      <w:r>
        <w:separator/>
      </w:r>
    </w:p>
  </w:endnote>
  <w:endnote w:type="continuationSeparator" w:id="0">
    <w:p w14:paraId="60C70D8E" w14:textId="77777777" w:rsidR="00E354AC" w:rsidRDefault="00E354AC"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2A057E6E-2ADA-6747-93EE-369400A5D3FF}"/>
    <w:embedBold r:id="rId2" w:fontKey="{4825039E-6F58-4343-864D-8352375CC652}"/>
    <w:embedItalic r:id="rId3" w:fontKey="{59260623-AC97-8747-8C26-EA7F695D6261}"/>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93487300-649C-224A-8988-0D1C0DBFB48D}"/>
    <w:embedBold r:id="rId5" w:fontKey="{E9B11B71-6174-E840-BAF2-B3D317E68889}"/>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C61C258A-D635-4643-9C61-A64CF0F94AE7}"/>
  </w:font>
  <w:font w:name="Cambria Math">
    <w:panose1 w:val="02040503050406030204"/>
    <w:charset w:val="00"/>
    <w:family w:val="roman"/>
    <w:pitch w:val="variable"/>
    <w:sig w:usb0="E00002FF" w:usb1="420024FF" w:usb2="00000000" w:usb3="00000000" w:csb0="0000019F" w:csb1="00000000"/>
    <w:embedRegular r:id="rId8" w:fontKey="{DEDEED7E-B3B0-504F-A8B3-40EE4983EC45}"/>
    <w:embedItalic r:id="rId9" w:fontKey="{6AA2E702-0195-924A-BED4-6107002E9D35}"/>
  </w:font>
  <w:font w:name="Calibri">
    <w:panose1 w:val="020F0502020204030204"/>
    <w:charset w:val="00"/>
    <w:family w:val="swiss"/>
    <w:pitch w:val="variable"/>
    <w:sig w:usb0="E4002EFF" w:usb1="C200247B" w:usb2="00000009" w:usb3="00000000" w:csb0="000001FF" w:csb1="00000000"/>
    <w:embedRegular r:id="rId10" w:fontKey="{C3D72350-B4D7-114B-8ECF-4D728F4E7D0A}"/>
  </w:font>
  <w:font w:name="Cambria">
    <w:panose1 w:val="02040503050406030204"/>
    <w:charset w:val="00"/>
    <w:family w:val="roman"/>
    <w:pitch w:val="variable"/>
    <w:sig w:usb0="E00006FF" w:usb1="420024FF" w:usb2="02000000" w:usb3="00000000" w:csb0="0000019F" w:csb1="00000000"/>
    <w:embedRegular r:id="rId11" w:fontKey="{12BE47F9-45E9-0940-BC50-80D730AE08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062B0F" w14:textId="77777777" w:rsidR="00E354AC" w:rsidRDefault="00E354AC" w:rsidP="005A51A8">
      <w:r>
        <w:separator/>
      </w:r>
    </w:p>
  </w:footnote>
  <w:footnote w:type="continuationSeparator" w:id="0">
    <w:p w14:paraId="061277E9" w14:textId="77777777" w:rsidR="00E354AC" w:rsidRDefault="00E354AC"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5"/>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37FBA"/>
    <w:rsid w:val="000514D7"/>
    <w:rsid w:val="00056ABD"/>
    <w:rsid w:val="00056C8F"/>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6ACF"/>
    <w:rsid w:val="000F696E"/>
    <w:rsid w:val="001069F7"/>
    <w:rsid w:val="00121988"/>
    <w:rsid w:val="00123F6E"/>
    <w:rsid w:val="00123FF4"/>
    <w:rsid w:val="0012644F"/>
    <w:rsid w:val="00127426"/>
    <w:rsid w:val="001551DD"/>
    <w:rsid w:val="0015538C"/>
    <w:rsid w:val="00156C87"/>
    <w:rsid w:val="00161BD0"/>
    <w:rsid w:val="00163669"/>
    <w:rsid w:val="00164243"/>
    <w:rsid w:val="00166BD0"/>
    <w:rsid w:val="00172542"/>
    <w:rsid w:val="001961CD"/>
    <w:rsid w:val="00197BD2"/>
    <w:rsid w:val="001A1344"/>
    <w:rsid w:val="001A482D"/>
    <w:rsid w:val="001A5A76"/>
    <w:rsid w:val="001B37C4"/>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62DB8"/>
    <w:rsid w:val="002716A1"/>
    <w:rsid w:val="002B4E90"/>
    <w:rsid w:val="002B7C8B"/>
    <w:rsid w:val="002C0F20"/>
    <w:rsid w:val="002C4F8D"/>
    <w:rsid w:val="002D30D1"/>
    <w:rsid w:val="002D77B8"/>
    <w:rsid w:val="002E0D02"/>
    <w:rsid w:val="002F28AD"/>
    <w:rsid w:val="00300096"/>
    <w:rsid w:val="00303F6C"/>
    <w:rsid w:val="00335E7E"/>
    <w:rsid w:val="00336C3E"/>
    <w:rsid w:val="0034274A"/>
    <w:rsid w:val="00342C49"/>
    <w:rsid w:val="003431EB"/>
    <w:rsid w:val="00352EDD"/>
    <w:rsid w:val="00353EF8"/>
    <w:rsid w:val="00357C3A"/>
    <w:rsid w:val="003619EB"/>
    <w:rsid w:val="003874E7"/>
    <w:rsid w:val="00391188"/>
    <w:rsid w:val="00392AC8"/>
    <w:rsid w:val="00394320"/>
    <w:rsid w:val="00394ABE"/>
    <w:rsid w:val="003A17FE"/>
    <w:rsid w:val="003A3AF8"/>
    <w:rsid w:val="003B1085"/>
    <w:rsid w:val="003B69B6"/>
    <w:rsid w:val="003C3083"/>
    <w:rsid w:val="003C3B5E"/>
    <w:rsid w:val="003D70CC"/>
    <w:rsid w:val="003E1D94"/>
    <w:rsid w:val="003E28E9"/>
    <w:rsid w:val="003E6E6A"/>
    <w:rsid w:val="003F5B5F"/>
    <w:rsid w:val="003F610E"/>
    <w:rsid w:val="004112E3"/>
    <w:rsid w:val="00413688"/>
    <w:rsid w:val="00414B33"/>
    <w:rsid w:val="00431887"/>
    <w:rsid w:val="00463C35"/>
    <w:rsid w:val="00465BFF"/>
    <w:rsid w:val="004703C5"/>
    <w:rsid w:val="0047793C"/>
    <w:rsid w:val="0048179E"/>
    <w:rsid w:val="004938C9"/>
    <w:rsid w:val="00497B3F"/>
    <w:rsid w:val="004B5833"/>
    <w:rsid w:val="004C19B7"/>
    <w:rsid w:val="004C7FEA"/>
    <w:rsid w:val="004D1999"/>
    <w:rsid w:val="004E3172"/>
    <w:rsid w:val="004E33C4"/>
    <w:rsid w:val="004F550E"/>
    <w:rsid w:val="004F60B5"/>
    <w:rsid w:val="004F643B"/>
    <w:rsid w:val="005017CC"/>
    <w:rsid w:val="00503BA7"/>
    <w:rsid w:val="00504AC3"/>
    <w:rsid w:val="00516CEF"/>
    <w:rsid w:val="0053535B"/>
    <w:rsid w:val="00547279"/>
    <w:rsid w:val="00556048"/>
    <w:rsid w:val="005629AA"/>
    <w:rsid w:val="00576C26"/>
    <w:rsid w:val="00592B79"/>
    <w:rsid w:val="005A3B66"/>
    <w:rsid w:val="005A51A8"/>
    <w:rsid w:val="005B14F4"/>
    <w:rsid w:val="005B6382"/>
    <w:rsid w:val="005D2D15"/>
    <w:rsid w:val="005E0738"/>
    <w:rsid w:val="005F077D"/>
    <w:rsid w:val="00606F04"/>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F371C"/>
    <w:rsid w:val="007016F7"/>
    <w:rsid w:val="00720032"/>
    <w:rsid w:val="0072089A"/>
    <w:rsid w:val="00721125"/>
    <w:rsid w:val="007263FD"/>
    <w:rsid w:val="0073177A"/>
    <w:rsid w:val="00733F1E"/>
    <w:rsid w:val="00751031"/>
    <w:rsid w:val="007518F7"/>
    <w:rsid w:val="00772955"/>
    <w:rsid w:val="00773B62"/>
    <w:rsid w:val="00777FD8"/>
    <w:rsid w:val="007864B7"/>
    <w:rsid w:val="00791D30"/>
    <w:rsid w:val="00791FC0"/>
    <w:rsid w:val="007977F1"/>
    <w:rsid w:val="007A6DC2"/>
    <w:rsid w:val="007A7049"/>
    <w:rsid w:val="007A7CE8"/>
    <w:rsid w:val="007B1A75"/>
    <w:rsid w:val="007E1651"/>
    <w:rsid w:val="007E4223"/>
    <w:rsid w:val="007E5036"/>
    <w:rsid w:val="007F6E92"/>
    <w:rsid w:val="00803599"/>
    <w:rsid w:val="00813552"/>
    <w:rsid w:val="00820DDD"/>
    <w:rsid w:val="008437FD"/>
    <w:rsid w:val="00845243"/>
    <w:rsid w:val="008575D9"/>
    <w:rsid w:val="00865CD9"/>
    <w:rsid w:val="008821CA"/>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76DF"/>
    <w:rsid w:val="009402AF"/>
    <w:rsid w:val="00941FD9"/>
    <w:rsid w:val="009429F5"/>
    <w:rsid w:val="009563EF"/>
    <w:rsid w:val="00957898"/>
    <w:rsid w:val="0099498B"/>
    <w:rsid w:val="009A1309"/>
    <w:rsid w:val="009A39C6"/>
    <w:rsid w:val="009B4CA2"/>
    <w:rsid w:val="009C7FF2"/>
    <w:rsid w:val="009D21A0"/>
    <w:rsid w:val="009D7080"/>
    <w:rsid w:val="009E416F"/>
    <w:rsid w:val="009E7968"/>
    <w:rsid w:val="009F5955"/>
    <w:rsid w:val="009F72D6"/>
    <w:rsid w:val="009F7FA3"/>
    <w:rsid w:val="00A00F47"/>
    <w:rsid w:val="00A02BB1"/>
    <w:rsid w:val="00A04E1E"/>
    <w:rsid w:val="00A1035F"/>
    <w:rsid w:val="00A11130"/>
    <w:rsid w:val="00A12AB3"/>
    <w:rsid w:val="00A2091F"/>
    <w:rsid w:val="00A3461A"/>
    <w:rsid w:val="00A51581"/>
    <w:rsid w:val="00A53A28"/>
    <w:rsid w:val="00A6639A"/>
    <w:rsid w:val="00A775E4"/>
    <w:rsid w:val="00A77CA2"/>
    <w:rsid w:val="00A8511F"/>
    <w:rsid w:val="00A86870"/>
    <w:rsid w:val="00A90C86"/>
    <w:rsid w:val="00A928E5"/>
    <w:rsid w:val="00AA15D7"/>
    <w:rsid w:val="00AB5A20"/>
    <w:rsid w:val="00AC2031"/>
    <w:rsid w:val="00AD0CA7"/>
    <w:rsid w:val="00AD2490"/>
    <w:rsid w:val="00AE04D3"/>
    <w:rsid w:val="00AE18B2"/>
    <w:rsid w:val="00AF05CD"/>
    <w:rsid w:val="00AF5BED"/>
    <w:rsid w:val="00B04759"/>
    <w:rsid w:val="00B13D73"/>
    <w:rsid w:val="00B141F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47918"/>
    <w:rsid w:val="00C5367A"/>
    <w:rsid w:val="00C60189"/>
    <w:rsid w:val="00C923C0"/>
    <w:rsid w:val="00C925CB"/>
    <w:rsid w:val="00C95424"/>
    <w:rsid w:val="00CA1886"/>
    <w:rsid w:val="00CC1836"/>
    <w:rsid w:val="00CD1BA9"/>
    <w:rsid w:val="00D0002C"/>
    <w:rsid w:val="00D00722"/>
    <w:rsid w:val="00D11E70"/>
    <w:rsid w:val="00D232EF"/>
    <w:rsid w:val="00D26301"/>
    <w:rsid w:val="00D26D6B"/>
    <w:rsid w:val="00D3770D"/>
    <w:rsid w:val="00D45960"/>
    <w:rsid w:val="00D50C6B"/>
    <w:rsid w:val="00D5128F"/>
    <w:rsid w:val="00D54C24"/>
    <w:rsid w:val="00D613FD"/>
    <w:rsid w:val="00D6201D"/>
    <w:rsid w:val="00D76426"/>
    <w:rsid w:val="00D97B49"/>
    <w:rsid w:val="00DA353B"/>
    <w:rsid w:val="00DB7781"/>
    <w:rsid w:val="00DC49F1"/>
    <w:rsid w:val="00DD7962"/>
    <w:rsid w:val="00DE2C39"/>
    <w:rsid w:val="00DF2890"/>
    <w:rsid w:val="00DF7C3C"/>
    <w:rsid w:val="00E0191E"/>
    <w:rsid w:val="00E15833"/>
    <w:rsid w:val="00E31312"/>
    <w:rsid w:val="00E354AC"/>
    <w:rsid w:val="00E35B63"/>
    <w:rsid w:val="00E437CD"/>
    <w:rsid w:val="00E44E24"/>
    <w:rsid w:val="00E46077"/>
    <w:rsid w:val="00E467A2"/>
    <w:rsid w:val="00E5471E"/>
    <w:rsid w:val="00E553E2"/>
    <w:rsid w:val="00E621E5"/>
    <w:rsid w:val="00E64953"/>
    <w:rsid w:val="00E72B6E"/>
    <w:rsid w:val="00E74E3C"/>
    <w:rsid w:val="00E7704B"/>
    <w:rsid w:val="00E84EAF"/>
    <w:rsid w:val="00E85757"/>
    <w:rsid w:val="00E95110"/>
    <w:rsid w:val="00EB0147"/>
    <w:rsid w:val="00EB22B6"/>
    <w:rsid w:val="00EB2E0F"/>
    <w:rsid w:val="00EC0079"/>
    <w:rsid w:val="00EC0ABE"/>
    <w:rsid w:val="00EC2FB3"/>
    <w:rsid w:val="00EC7741"/>
    <w:rsid w:val="00ED29D4"/>
    <w:rsid w:val="00ED352A"/>
    <w:rsid w:val="00ED60C2"/>
    <w:rsid w:val="00EE0824"/>
    <w:rsid w:val="00EF1416"/>
    <w:rsid w:val="00EF4064"/>
    <w:rsid w:val="00EF5903"/>
    <w:rsid w:val="00F03122"/>
    <w:rsid w:val="00F1048E"/>
    <w:rsid w:val="00F117F6"/>
    <w:rsid w:val="00F221FA"/>
    <w:rsid w:val="00F30A04"/>
    <w:rsid w:val="00F31E84"/>
    <w:rsid w:val="00F41E40"/>
    <w:rsid w:val="00F472AD"/>
    <w:rsid w:val="00F5356B"/>
    <w:rsid w:val="00F53E17"/>
    <w:rsid w:val="00F6055C"/>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9hnFj" TargetMode="External"/><Relationship Id="rId299" Type="http://schemas.openxmlformats.org/officeDocument/2006/relationships/hyperlink" Target="http://paperpile.com/b/ccxovd/JvZGj" TargetMode="External"/><Relationship Id="rId21" Type="http://schemas.openxmlformats.org/officeDocument/2006/relationships/hyperlink" Target="https://paperpile.com/c/ccxovd/zVyh2"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zVyh2" TargetMode="External"/><Relationship Id="rId324" Type="http://schemas.openxmlformats.org/officeDocument/2006/relationships/hyperlink" Target="http://paperpile.com/b/ccxovd/DV5zw" TargetMode="External"/><Relationship Id="rId366" Type="http://schemas.openxmlformats.org/officeDocument/2006/relationships/image" Target="media/image10.png"/><Relationship Id="rId170" Type="http://schemas.openxmlformats.org/officeDocument/2006/relationships/hyperlink" Target="http://paperpile.com/b/ccxovd/HxBJi" TargetMode="External"/><Relationship Id="rId226" Type="http://schemas.openxmlformats.org/officeDocument/2006/relationships/hyperlink" Target="http://paperpile.com/b/ccxovd/mFY6Z"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oeFbx" TargetMode="External"/><Relationship Id="rId74" Type="http://schemas.openxmlformats.org/officeDocument/2006/relationships/hyperlink" Target="http://paperpile.com/b/ccxovd/R6jHv"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hyperlink" Target="https://paperpile.com/c/ccxovd/FuHOz" TargetMode="External"/><Relationship Id="rId5" Type="http://schemas.openxmlformats.org/officeDocument/2006/relationships/footnotes" Target="footnotes.xml"/><Relationship Id="rId181" Type="http://schemas.openxmlformats.org/officeDocument/2006/relationships/hyperlink" Target="http://paperpile.com/b/ccxovd/REHFi"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MiWUt" TargetMode="External"/><Relationship Id="rId43" Type="http://schemas.openxmlformats.org/officeDocument/2006/relationships/hyperlink" Target="https://paperpile.com/c/ccxovd/FuHOz" TargetMode="External"/><Relationship Id="rId139" Type="http://schemas.openxmlformats.org/officeDocument/2006/relationships/hyperlink" Target="http://paperpile.com/b/ccxovd/8HUl6" TargetMode="External"/><Relationship Id="rId290" Type="http://schemas.openxmlformats.org/officeDocument/2006/relationships/hyperlink" Target="http://paperpile.com/b/ccxovd/NWmTK" TargetMode="External"/><Relationship Id="rId304" Type="http://schemas.openxmlformats.org/officeDocument/2006/relationships/hyperlink" Target="http://paperpile.com/b/ccxovd/qhOCE" TargetMode="External"/><Relationship Id="rId346" Type="http://schemas.openxmlformats.org/officeDocument/2006/relationships/hyperlink" Target="http://paperpile.com/b/ccxovd/Po5jm" TargetMode="External"/><Relationship Id="rId388" Type="http://schemas.openxmlformats.org/officeDocument/2006/relationships/theme" Target="theme/theme1.xml"/><Relationship Id="rId85" Type="http://schemas.openxmlformats.org/officeDocument/2006/relationships/hyperlink" Target="http://paperpile.com/b/ccxovd/qjkfC" TargetMode="External"/><Relationship Id="rId150" Type="http://schemas.openxmlformats.org/officeDocument/2006/relationships/hyperlink" Target="http://paperpile.com/b/ccxovd/hpOvD"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sKrPX" TargetMode="External"/><Relationship Id="rId248" Type="http://schemas.openxmlformats.org/officeDocument/2006/relationships/hyperlink" Target="http://paperpile.com/b/ccxovd/PvHnQ" TargetMode="External"/><Relationship Id="rId12" Type="http://schemas.openxmlformats.org/officeDocument/2006/relationships/hyperlink" Target="https://paperpile.com/c/ccxovd/YkTUW+qjkfC+h0BPM+jAHP1+ELAzv" TargetMode="External"/><Relationship Id="rId108" Type="http://schemas.openxmlformats.org/officeDocument/2006/relationships/hyperlink" Target="http://paperpile.com/b/ccxovd/FuHOz"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KyCRX" TargetMode="External"/><Relationship Id="rId54" Type="http://schemas.openxmlformats.org/officeDocument/2006/relationships/image" Target="media/image8.png"/><Relationship Id="rId96" Type="http://schemas.openxmlformats.org/officeDocument/2006/relationships/hyperlink" Target="http://paperpile.com/b/ccxovd/jAHP1"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Cht7j"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9hnFj"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oeFbx" TargetMode="External"/><Relationship Id="rId130" Type="http://schemas.openxmlformats.org/officeDocument/2006/relationships/hyperlink" Target="http://paperpile.com/b/ccxovd/rCw0i" TargetMode="External"/><Relationship Id="rId368" Type="http://schemas.openxmlformats.org/officeDocument/2006/relationships/image" Target="media/image12.png"/><Relationship Id="rId172" Type="http://schemas.openxmlformats.org/officeDocument/2006/relationships/hyperlink" Target="http://paperpile.com/b/ccxovd/2z8KV" TargetMode="External"/><Relationship Id="rId228" Type="http://schemas.openxmlformats.org/officeDocument/2006/relationships/hyperlink" Target="http://paperpile.com/b/ccxovd/mFY6Z" TargetMode="External"/><Relationship Id="rId281" Type="http://schemas.openxmlformats.org/officeDocument/2006/relationships/hyperlink" Target="http://paperpile.com/b/ccxovd/4xwd4" TargetMode="External"/><Relationship Id="rId337" Type="http://schemas.openxmlformats.org/officeDocument/2006/relationships/hyperlink" Target="http://paperpile.com/b/ccxovd/W9JMC"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openxmlformats.org/officeDocument/2006/relationships/hyperlink" Target="https://paperpile.com/c/ccxovd/rCw0i" TargetMode="External"/><Relationship Id="rId7" Type="http://schemas.openxmlformats.org/officeDocument/2006/relationships/hyperlink" Target="mailto:gfirestein@health.ucsd.edu" TargetMode="External"/><Relationship Id="rId183" Type="http://schemas.openxmlformats.org/officeDocument/2006/relationships/hyperlink" Target="http://paperpile.com/b/ccxovd/REHFi"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PvHnQ" TargetMode="External"/><Relationship Id="rId292" Type="http://schemas.openxmlformats.org/officeDocument/2006/relationships/hyperlink" Target="http://paperpile.com/b/ccxovd/NWmTK" TargetMode="External"/><Relationship Id="rId306" Type="http://schemas.openxmlformats.org/officeDocument/2006/relationships/hyperlink" Target="http://paperpile.com/b/ccxovd/qhOCE" TargetMode="External"/><Relationship Id="rId45" Type="http://schemas.openxmlformats.org/officeDocument/2006/relationships/hyperlink" Target="https://paperpile.com/c/ccxovd/NWmTK" TargetMode="External"/><Relationship Id="rId87" Type="http://schemas.openxmlformats.org/officeDocument/2006/relationships/hyperlink" Target="http://paperpile.com/b/ccxovd/qjkfC" TargetMode="External"/><Relationship Id="rId110" Type="http://schemas.openxmlformats.org/officeDocument/2006/relationships/hyperlink" Target="http://paperpile.com/b/ccxovd/FuHOz"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hpOvD" TargetMode="External"/><Relationship Id="rId194" Type="http://schemas.openxmlformats.org/officeDocument/2006/relationships/hyperlink" Target="http://paperpile.com/b/ccxovd/iLxYk"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FuHOz" TargetMode="External"/><Relationship Id="rId56" Type="http://schemas.openxmlformats.org/officeDocument/2006/relationships/hyperlink" Target="http://paperpile.com/b/ccxovd/O92d5" TargetMode="External"/><Relationship Id="rId317" Type="http://schemas.openxmlformats.org/officeDocument/2006/relationships/hyperlink" Target="http://paperpile.com/b/ccxovd/TPPxj"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jAHP1"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KiNp4" TargetMode="External"/><Relationship Id="rId370" Type="http://schemas.openxmlformats.org/officeDocument/2006/relationships/image" Target="media/image14.png"/><Relationship Id="rId230" Type="http://schemas.openxmlformats.org/officeDocument/2006/relationships/hyperlink" Target="http://paperpile.com/b/ccxovd/psA6v" TargetMode="External"/><Relationship Id="rId25" Type="http://schemas.microsoft.com/office/2011/relationships/commentsExtended" Target="commentsExtended.xml"/><Relationship Id="rId67" Type="http://schemas.openxmlformats.org/officeDocument/2006/relationships/hyperlink" Target="http://paperpile.com/b/ccxovd/oeFbx" TargetMode="External"/><Relationship Id="rId272" Type="http://schemas.openxmlformats.org/officeDocument/2006/relationships/hyperlink" Target="http://paperpile.com/b/ccxovd/usAvZ"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rCw0i" TargetMode="External"/><Relationship Id="rId174" Type="http://schemas.openxmlformats.org/officeDocument/2006/relationships/hyperlink" Target="http://paperpile.com/b/ccxovd/2z8KV" TargetMode="External"/><Relationship Id="rId381" Type="http://schemas.openxmlformats.org/officeDocument/2006/relationships/hyperlink" Target="https://paperpile.com/c/ccxovd/W9JMC" TargetMode="External"/><Relationship Id="rId241" Type="http://schemas.openxmlformats.org/officeDocument/2006/relationships/hyperlink" Target="http://paperpile.com/b/ccxovd/xW77t"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4xwd4" TargetMode="External"/><Relationship Id="rId339" Type="http://schemas.openxmlformats.org/officeDocument/2006/relationships/hyperlink" Target="http://paperpile.com/b/ccxovd/W9JMC"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8HUl6"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Nni4i" TargetMode="External"/><Relationship Id="rId9" Type="http://schemas.openxmlformats.org/officeDocument/2006/relationships/hyperlink" Target="https://paperpile.com/c/ccxovd/O92d5" TargetMode="External"/><Relationship Id="rId210" Type="http://schemas.openxmlformats.org/officeDocument/2006/relationships/hyperlink" Target="http://paperpile.com/b/ccxovd/nmWp" TargetMode="External"/><Relationship Id="rId252" Type="http://schemas.openxmlformats.org/officeDocument/2006/relationships/hyperlink" Target="http://paperpile.com/b/ccxovd/PvHnQ"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47" Type="http://schemas.openxmlformats.org/officeDocument/2006/relationships/image" Target="media/image1.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FuHOz" TargetMode="External"/><Relationship Id="rId133" Type="http://schemas.openxmlformats.org/officeDocument/2006/relationships/hyperlink" Target="http://paperpile.com/b/ccxovd/rCw0i" TargetMode="External"/><Relationship Id="rId154" Type="http://schemas.openxmlformats.org/officeDocument/2006/relationships/hyperlink" Target="http://paperpile.com/b/ccxovd/zVyh2"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Po5jm"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t14Vl" TargetMode="External"/><Relationship Id="rId200" Type="http://schemas.openxmlformats.org/officeDocument/2006/relationships/hyperlink" Target="http://paperpile.com/b/ccxovd/t14Vl" TargetMode="External"/><Relationship Id="rId382" Type="http://schemas.openxmlformats.org/officeDocument/2006/relationships/hyperlink" Target="https://paperpile.com/c/ccxovd/Po5jm" TargetMode="External"/><Relationship Id="rId16" Type="http://schemas.openxmlformats.org/officeDocument/2006/relationships/hyperlink" Target="https://paperpile.com/c/ccxovd/bQf44" TargetMode="External"/><Relationship Id="rId221" Type="http://schemas.openxmlformats.org/officeDocument/2006/relationships/hyperlink" Target="http://paperpile.com/b/ccxovd/KiNp4" TargetMode="External"/><Relationship Id="rId242" Type="http://schemas.openxmlformats.org/officeDocument/2006/relationships/hyperlink" Target="http://paperpile.com/b/ccxovd/xW77t"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xW77t" TargetMode="External"/><Relationship Id="rId58" Type="http://schemas.openxmlformats.org/officeDocument/2006/relationships/hyperlink" Target="http://paperpile.com/b/ccxovd/O92d5" TargetMode="External"/><Relationship Id="rId79" Type="http://schemas.openxmlformats.org/officeDocument/2006/relationships/hyperlink" Target="http://paperpile.com/b/ccxovd/YkTUW"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8HUl6" TargetMode="External"/><Relationship Id="rId330" Type="http://schemas.openxmlformats.org/officeDocument/2006/relationships/hyperlink" Target="http://paperpile.com/b/ccxovd/xOEMM"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Cih5i" TargetMode="External"/><Relationship Id="rId186" Type="http://schemas.openxmlformats.org/officeDocument/2006/relationships/hyperlink" Target="http://paperpile.com/b/ccxovd/2aJKv" TargetMode="External"/><Relationship Id="rId351" Type="http://schemas.openxmlformats.org/officeDocument/2006/relationships/hyperlink" Target="http://paperpile.com/b/ccxovd/Nni4i" TargetMode="External"/><Relationship Id="rId372" Type="http://schemas.openxmlformats.org/officeDocument/2006/relationships/image" Target="media/image16.png"/><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164Ke" TargetMode="External"/><Relationship Id="rId27" Type="http://schemas.microsoft.com/office/2018/08/relationships/commentsExtensible" Target="commentsExtensible.xml"/><Relationship Id="rId48" Type="http://schemas.openxmlformats.org/officeDocument/2006/relationships/image" Target="media/image2.png"/><Relationship Id="rId69" Type="http://schemas.openxmlformats.org/officeDocument/2006/relationships/hyperlink" Target="http://paperpile.com/b/ccxovd/R6jHv"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Y6sPq"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YkTUW"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2z8KV"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383" Type="http://schemas.openxmlformats.org/officeDocument/2006/relationships/hyperlink" Target="https://paperpile.com/c/ccxovd/8HUl6" TargetMode="External"/><Relationship Id="rId201" Type="http://schemas.openxmlformats.org/officeDocument/2006/relationships/hyperlink" Target="http://paperpile.com/b/ccxovd/t14Vl"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QBECs" TargetMode="External"/><Relationship Id="rId264" Type="http://schemas.openxmlformats.org/officeDocument/2006/relationships/hyperlink" Target="http://paperpile.com/b/ccxovd/wcgpU" TargetMode="External"/><Relationship Id="rId285" Type="http://schemas.openxmlformats.org/officeDocument/2006/relationships/hyperlink" Target="http://paperpile.com/b/ccxovd/4xwd4" TargetMode="External"/><Relationship Id="rId17" Type="http://schemas.openxmlformats.org/officeDocument/2006/relationships/hyperlink" Target="https://paperpile.com/c/ccxovd/rCw0i" TargetMode="External"/><Relationship Id="rId38" Type="http://schemas.openxmlformats.org/officeDocument/2006/relationships/hyperlink" Target="https://paperpile.com/c/ccxovd/xW77t" TargetMode="External"/><Relationship Id="rId59" Type="http://schemas.openxmlformats.org/officeDocument/2006/relationships/hyperlink" Target="http://paperpile.com/b/ccxovd/O92d5"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bQf44" TargetMode="External"/><Relationship Id="rId310" Type="http://schemas.openxmlformats.org/officeDocument/2006/relationships/hyperlink" Target="http://paperpile.com/b/ccxovd/164Ke"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8HUl6" TargetMode="External"/><Relationship Id="rId166" Type="http://schemas.openxmlformats.org/officeDocument/2006/relationships/hyperlink" Target="http://paperpile.com/b/ccxovd/Cih5i" TargetMode="External"/><Relationship Id="rId187" Type="http://schemas.openxmlformats.org/officeDocument/2006/relationships/hyperlink" Target="http://paperpile.com/b/ccxovd/2aJKv" TargetMode="External"/><Relationship Id="rId331" Type="http://schemas.openxmlformats.org/officeDocument/2006/relationships/hyperlink" Target="http://paperpile.com/b/ccxovd/xOEMM" TargetMode="External"/><Relationship Id="rId352" Type="http://schemas.openxmlformats.org/officeDocument/2006/relationships/hyperlink" Target="http://paperpile.com/b/ccxovd/KyCRX" TargetMode="External"/><Relationship Id="rId373" Type="http://schemas.openxmlformats.org/officeDocument/2006/relationships/image" Target="media/image17.png"/><Relationship Id="rId1" Type="http://schemas.openxmlformats.org/officeDocument/2006/relationships/numbering" Target="numbering.xml"/><Relationship Id="rId212" Type="http://schemas.openxmlformats.org/officeDocument/2006/relationships/hyperlink" Target="http://paperpile.com/b/ccxovd/nmWp" TargetMode="External"/><Relationship Id="rId233" Type="http://schemas.openxmlformats.org/officeDocument/2006/relationships/hyperlink" Target="http://paperpile.com/b/ccxovd/psA6v"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iLxYk+t14Vl+O92d5+sKrPX" TargetMode="External"/><Relationship Id="rId49" Type="http://schemas.openxmlformats.org/officeDocument/2006/relationships/image" Target="media/image3.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92d5" TargetMode="External"/><Relationship Id="rId81" Type="http://schemas.openxmlformats.org/officeDocument/2006/relationships/hyperlink" Target="http://paperpile.com/b/ccxovd/YkTUW"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2z8KV"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hyperlink" Target="http://paperpile.com/b/ccxovd/pXPBI" TargetMode="External"/><Relationship Id="rId384" Type="http://schemas.openxmlformats.org/officeDocument/2006/relationships/hyperlink" Target="https://paperpile.com/c/ccxovd/Nni4i" TargetMode="External"/><Relationship Id="rId202" Type="http://schemas.openxmlformats.org/officeDocument/2006/relationships/hyperlink" Target="http://paperpile.com/b/ccxovd/t14Vl"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Y6sPq" TargetMode="External"/><Relationship Id="rId39" Type="http://schemas.openxmlformats.org/officeDocument/2006/relationships/hyperlink" Target="https://paperpile.com/c/ccxovd/FuHOz+Cht7j" TargetMode="External"/><Relationship Id="rId265" Type="http://schemas.openxmlformats.org/officeDocument/2006/relationships/hyperlink" Target="http://paperpile.com/b/ccxovd/wcgpU" TargetMode="External"/><Relationship Id="rId286" Type="http://schemas.openxmlformats.org/officeDocument/2006/relationships/hyperlink" Target="http://dx.doi.org/10.1101/2023.01.03.522354" TargetMode="External"/><Relationship Id="rId50" Type="http://schemas.openxmlformats.org/officeDocument/2006/relationships/image" Target="media/image4.png"/><Relationship Id="rId104" Type="http://schemas.openxmlformats.org/officeDocument/2006/relationships/hyperlink" Target="http://paperpile.com/b/ccxovd/ELAzv" TargetMode="External"/><Relationship Id="rId125" Type="http://schemas.openxmlformats.org/officeDocument/2006/relationships/hyperlink" Target="http://paperpile.com/b/ccxovd/bQf44"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HxBJi" TargetMode="External"/><Relationship Id="rId188" Type="http://schemas.openxmlformats.org/officeDocument/2006/relationships/hyperlink" Target="http://paperpile.com/b/ccxovd/2aJKv" TargetMode="External"/><Relationship Id="rId311" Type="http://schemas.openxmlformats.org/officeDocument/2006/relationships/hyperlink" Target="http://paperpile.com/b/ccxovd/164Ke" TargetMode="External"/><Relationship Id="rId332" Type="http://schemas.openxmlformats.org/officeDocument/2006/relationships/hyperlink" Target="http://paperpile.com/b/ccxovd/xOEMM" TargetMode="External"/><Relationship Id="rId353" Type="http://schemas.openxmlformats.org/officeDocument/2006/relationships/hyperlink" Target="http://paperpile.com/b/ccxovd/KyCRX" TargetMode="External"/><Relationship Id="rId374" Type="http://schemas.openxmlformats.org/officeDocument/2006/relationships/image" Target="media/image18.png"/><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nmWp" TargetMode="External"/><Relationship Id="rId234" Type="http://schemas.openxmlformats.org/officeDocument/2006/relationships/hyperlink" Target="http://paperpile.com/b/ccxovd/psA6v" TargetMode="External"/><Relationship Id="rId2" Type="http://schemas.openxmlformats.org/officeDocument/2006/relationships/styles" Target="styles.xml"/><Relationship Id="rId29" Type="http://schemas.openxmlformats.org/officeDocument/2006/relationships/hyperlink" Target="https://paperpile.com/c/ccxovd/nmWp"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JvZGj" TargetMode="External"/><Relationship Id="rId40" Type="http://schemas.openxmlformats.org/officeDocument/2006/relationships/hyperlink" Target="https://paperpile.com/c/ccxovd/wcgpU"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Y6sPq" TargetMode="External"/><Relationship Id="rId157" Type="http://schemas.openxmlformats.org/officeDocument/2006/relationships/hyperlink" Target="http://paperpile.com/b/ccxovd/zVyh2" TargetMode="External"/><Relationship Id="rId178" Type="http://schemas.openxmlformats.org/officeDocument/2006/relationships/hyperlink" Target="http://paperpile.com/b/ccxovd/2z8KV"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hyperlink" Target="http://paperpile.com/b/ccxovd/pXPBI" TargetMode="External"/><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sKrPX" TargetMode="External"/><Relationship Id="rId385" Type="http://schemas.openxmlformats.org/officeDocument/2006/relationships/hyperlink" Target="https://paperpile.com/c/ccxovd/KyCRX" TargetMode="External"/><Relationship Id="rId19" Type="http://schemas.openxmlformats.org/officeDocument/2006/relationships/hyperlink" Target="https://paperpile.com/c/ccxovd/8HUl6"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QBECs" TargetMode="External"/><Relationship Id="rId266" Type="http://schemas.openxmlformats.org/officeDocument/2006/relationships/hyperlink" Target="http://paperpile.com/b/ccxovd/wcgpU" TargetMode="External"/><Relationship Id="rId287" Type="http://schemas.openxmlformats.org/officeDocument/2006/relationships/hyperlink" Target="http://paperpile.com/b/ccxovd/4xwd4" TargetMode="External"/><Relationship Id="rId30" Type="http://schemas.openxmlformats.org/officeDocument/2006/relationships/hyperlink" Target="https://paperpile.com/c/ccxovd/KiNp4" TargetMode="External"/><Relationship Id="rId105" Type="http://schemas.openxmlformats.org/officeDocument/2006/relationships/hyperlink" Target="http://paperpile.com/b/ccxovd/ELAzv" TargetMode="External"/><Relationship Id="rId126" Type="http://schemas.openxmlformats.org/officeDocument/2006/relationships/hyperlink" Target="http://paperpile.com/b/ccxovd/bQf44"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KyCRX" TargetMode="External"/><Relationship Id="rId51" Type="http://schemas.openxmlformats.org/officeDocument/2006/relationships/image" Target="media/image5.png"/><Relationship Id="rId72" Type="http://schemas.openxmlformats.org/officeDocument/2006/relationships/hyperlink" Target="http://paperpile.com/b/ccxovd/R6jHv" TargetMode="External"/><Relationship Id="rId93" Type="http://schemas.openxmlformats.org/officeDocument/2006/relationships/hyperlink" Target="http://paperpile.com/b/ccxovd/h0BPM" TargetMode="External"/><Relationship Id="rId189" Type="http://schemas.openxmlformats.org/officeDocument/2006/relationships/hyperlink" Target="http://paperpile.com/b/ccxovd/iLxYk" TargetMode="External"/><Relationship Id="rId375" Type="http://schemas.openxmlformats.org/officeDocument/2006/relationships/image" Target="media/image19.png"/><Relationship Id="rId3" Type="http://schemas.openxmlformats.org/officeDocument/2006/relationships/settings" Target="settings.xml"/><Relationship Id="rId214" Type="http://schemas.openxmlformats.org/officeDocument/2006/relationships/hyperlink" Target="http://paperpile.com/b/ccxovd/nmWp" TargetMode="External"/><Relationship Id="rId235" Type="http://schemas.openxmlformats.org/officeDocument/2006/relationships/hyperlink" Target="http://paperpile.com/b/ccxovd/psA6v"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JvZGj"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Y6sPq" TargetMode="External"/><Relationship Id="rId158" Type="http://schemas.openxmlformats.org/officeDocument/2006/relationships/hyperlink" Target="http://paperpile.com/b/ccxovd/zVyh2"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DV5zw" TargetMode="External"/><Relationship Id="rId344" Type="http://schemas.openxmlformats.org/officeDocument/2006/relationships/hyperlink" Target="http://paperpile.com/b/ccxovd/Po5jm" TargetMode="External"/><Relationship Id="rId20" Type="http://schemas.openxmlformats.org/officeDocument/2006/relationships/hyperlink" Target="https://paperpile.com/c/ccxovd/hpOvD" TargetMode="External"/><Relationship Id="rId41" Type="http://schemas.openxmlformats.org/officeDocument/2006/relationships/hyperlink" Target="https://paperpile.com/c/ccxovd/usAvZ"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REHFi" TargetMode="External"/><Relationship Id="rId365" Type="http://schemas.openxmlformats.org/officeDocument/2006/relationships/hyperlink" Target="http://paperpile.com/b/ccxovd/pXPBI" TargetMode="External"/><Relationship Id="rId386" Type="http://schemas.openxmlformats.org/officeDocument/2006/relationships/fontTable" Target="fontTable.xml"/><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QBECs"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NWmTK" TargetMode="External"/><Relationship Id="rId106" Type="http://schemas.openxmlformats.org/officeDocument/2006/relationships/hyperlink" Target="http://paperpile.com/b/ccxovd/ELAzv"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oeFbx" TargetMode="External"/><Relationship Id="rId31" Type="http://schemas.openxmlformats.org/officeDocument/2006/relationships/hyperlink" Target="https://paperpile.com/c/ccxovd/mFY6Z" TargetMode="External"/><Relationship Id="rId52" Type="http://schemas.openxmlformats.org/officeDocument/2006/relationships/image" Target="media/image6.png"/><Relationship Id="rId73" Type="http://schemas.openxmlformats.org/officeDocument/2006/relationships/hyperlink" Target="http://paperpile.com/b/ccxovd/R6jHv" TargetMode="External"/><Relationship Id="rId94" Type="http://schemas.openxmlformats.org/officeDocument/2006/relationships/hyperlink" Target="http://paperpile.com/b/ccxovd/h0BPM"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HxBJi"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image" Target="media/image20.png"/><Relationship Id="rId4" Type="http://schemas.openxmlformats.org/officeDocument/2006/relationships/webSettings" Target="webSettings.xml"/><Relationship Id="rId180" Type="http://schemas.openxmlformats.org/officeDocument/2006/relationships/hyperlink" Target="http://paperpile.com/b/ccxovd/REHFi"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Cht7j" TargetMode="External"/><Relationship Id="rId278" Type="http://schemas.openxmlformats.org/officeDocument/2006/relationships/hyperlink" Target="http://paperpile.com/b/ccxovd/MiWUt" TargetMode="External"/><Relationship Id="rId303" Type="http://schemas.openxmlformats.org/officeDocument/2006/relationships/hyperlink" Target="http://paperpile.com/b/ccxovd/qhOCE" TargetMode="External"/><Relationship Id="rId42" Type="http://schemas.openxmlformats.org/officeDocument/2006/relationships/hyperlink" Target="https://paperpile.com/c/ccxovd/FuHOz+Cht7j+MiWUt+4xwd4"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Y6sPq" TargetMode="External"/><Relationship Id="rId345" Type="http://schemas.openxmlformats.org/officeDocument/2006/relationships/hyperlink" Target="http://paperpile.com/b/ccxovd/Po5jm" TargetMode="External"/><Relationship Id="rId387" Type="http://schemas.microsoft.com/office/2011/relationships/people" Target="people.xml"/><Relationship Id="rId191" Type="http://schemas.openxmlformats.org/officeDocument/2006/relationships/hyperlink" Target="http://paperpile.com/b/ccxovd/iLxYk" TargetMode="External"/><Relationship Id="rId205" Type="http://schemas.openxmlformats.org/officeDocument/2006/relationships/hyperlink" Target="http://paperpile.com/b/ccxovd/sKrPX" TargetMode="External"/><Relationship Id="rId247" Type="http://schemas.openxmlformats.org/officeDocument/2006/relationships/hyperlink" Target="http://paperpile.com/b/ccxovd/QBECs" TargetMode="External"/><Relationship Id="rId107" Type="http://schemas.openxmlformats.org/officeDocument/2006/relationships/hyperlink" Target="http://paperpile.com/b/ccxovd/ELAzv"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R6jHv" TargetMode="External"/><Relationship Id="rId53" Type="http://schemas.openxmlformats.org/officeDocument/2006/relationships/image" Target="media/image7.png"/><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KyCRX" TargetMode="External"/><Relationship Id="rId95" Type="http://schemas.openxmlformats.org/officeDocument/2006/relationships/hyperlink" Target="http://paperpile.com/b/ccxovd/h0BPM"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Cht7j"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9hnFj" TargetMode="External"/><Relationship Id="rId325" Type="http://schemas.openxmlformats.org/officeDocument/2006/relationships/hyperlink" Target="http://paperpile.com/b/ccxovd/DV5zw" TargetMode="External"/><Relationship Id="rId367" Type="http://schemas.openxmlformats.org/officeDocument/2006/relationships/image" Target="media/image11.png"/><Relationship Id="rId171" Type="http://schemas.openxmlformats.org/officeDocument/2006/relationships/hyperlink" Target="http://paperpile.com/b/ccxovd/HxBJi" TargetMode="External"/><Relationship Id="rId227" Type="http://schemas.openxmlformats.org/officeDocument/2006/relationships/hyperlink" Target="http://paperpile.com/b/ccxovd/mFY6Z"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psA6v"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MiWUt"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REHFi" TargetMode="External"/><Relationship Id="rId378" Type="http://schemas.openxmlformats.org/officeDocument/2006/relationships/hyperlink" Target="https://paperpile.com/c/ccxovd/JvZGj" TargetMode="External"/><Relationship Id="rId6" Type="http://schemas.openxmlformats.org/officeDocument/2006/relationships/endnotes" Target="endnotes.xml"/><Relationship Id="rId238" Type="http://schemas.openxmlformats.org/officeDocument/2006/relationships/hyperlink" Target="http://paperpile.com/b/ccxovd/xW77t" TargetMode="External"/><Relationship Id="rId291" Type="http://schemas.openxmlformats.org/officeDocument/2006/relationships/hyperlink" Target="http://paperpile.com/b/ccxovd/NWmTK" TargetMode="External"/><Relationship Id="rId305" Type="http://schemas.openxmlformats.org/officeDocument/2006/relationships/hyperlink" Target="http://paperpile.com/b/ccxovd/qhOCE" TargetMode="External"/><Relationship Id="rId347" Type="http://schemas.openxmlformats.org/officeDocument/2006/relationships/hyperlink" Target="http://paperpile.com/b/ccxovd/Nni4i" TargetMode="External"/><Relationship Id="rId44" Type="http://schemas.openxmlformats.org/officeDocument/2006/relationships/hyperlink" Target="https://paperpile.com/c/ccxovd/2z8KV" TargetMode="External"/><Relationship Id="rId86" Type="http://schemas.openxmlformats.org/officeDocument/2006/relationships/hyperlink" Target="http://paperpile.com/b/ccxovd/qjkfC" TargetMode="External"/><Relationship Id="rId151" Type="http://schemas.openxmlformats.org/officeDocument/2006/relationships/hyperlink" Target="http://paperpile.com/b/ccxovd/hpOvD" TargetMode="External"/><Relationship Id="rId193" Type="http://schemas.openxmlformats.org/officeDocument/2006/relationships/hyperlink" Target="http://paperpile.com/b/ccxovd/iLxYk" TargetMode="External"/><Relationship Id="rId207" Type="http://schemas.openxmlformats.org/officeDocument/2006/relationships/hyperlink" Target="http://paperpile.com/b/ccxovd/sKrPX"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O92d5"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TPPxj" TargetMode="External"/><Relationship Id="rId55" Type="http://schemas.openxmlformats.org/officeDocument/2006/relationships/image" Target="media/image9.png"/><Relationship Id="rId97" Type="http://schemas.openxmlformats.org/officeDocument/2006/relationships/hyperlink" Target="http://paperpile.com/b/ccxovd/jAHP1"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KyCRX"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usAvZ" TargetMode="External"/><Relationship Id="rId24" Type="http://schemas.openxmlformats.org/officeDocument/2006/relationships/comments" Target="comments.xml"/><Relationship Id="rId66" Type="http://schemas.openxmlformats.org/officeDocument/2006/relationships/hyperlink" Target="http://paperpile.com/b/ccxovd/oeFbx" TargetMode="External"/><Relationship Id="rId131" Type="http://schemas.openxmlformats.org/officeDocument/2006/relationships/hyperlink" Target="http://paperpile.com/b/ccxovd/rCw0i" TargetMode="External"/><Relationship Id="rId327" Type="http://schemas.openxmlformats.org/officeDocument/2006/relationships/hyperlink" Target="http://paperpile.com/b/ccxovd/xOEMM" TargetMode="External"/><Relationship Id="rId369" Type="http://schemas.openxmlformats.org/officeDocument/2006/relationships/image" Target="media/image13.png"/><Relationship Id="rId173" Type="http://schemas.openxmlformats.org/officeDocument/2006/relationships/hyperlink" Target="http://paperpile.com/b/ccxovd/2z8KV" TargetMode="External"/><Relationship Id="rId229" Type="http://schemas.openxmlformats.org/officeDocument/2006/relationships/hyperlink" Target="http://paperpile.com/b/ccxovd/psA6v" TargetMode="External"/><Relationship Id="rId380" Type="http://schemas.openxmlformats.org/officeDocument/2006/relationships/hyperlink" Target="https://paperpile.com/c/ccxovd/xOEMM" TargetMode="External"/><Relationship Id="rId240" Type="http://schemas.openxmlformats.org/officeDocument/2006/relationships/hyperlink" Target="http://paperpile.com/b/ccxovd/xW77t" TargetMode="External"/><Relationship Id="rId35" Type="http://schemas.openxmlformats.org/officeDocument/2006/relationships/hyperlink" Target="https://paperpile.com/c/ccxovd/QBECs"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jAHP1"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W9JMC" TargetMode="External"/><Relationship Id="rId8" Type="http://schemas.openxmlformats.org/officeDocument/2006/relationships/hyperlink" Target="mailto:wei-wang@ucsd.edu"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2aJKv" TargetMode="External"/><Relationship Id="rId251" Type="http://schemas.openxmlformats.org/officeDocument/2006/relationships/hyperlink" Target="http://paperpile.com/b/ccxovd/PvHnQ" TargetMode="External"/><Relationship Id="rId46" Type="http://schemas.openxmlformats.org/officeDocument/2006/relationships/hyperlink" Target="https://github.com/Wang-lab-UCSD/Taiji_ALTRA" TargetMode="External"/><Relationship Id="rId293" Type="http://schemas.openxmlformats.org/officeDocument/2006/relationships/hyperlink" Target="http://paperpile.com/b/ccxovd/JvZGj" TargetMode="External"/><Relationship Id="rId307" Type="http://schemas.openxmlformats.org/officeDocument/2006/relationships/hyperlink" Target="http://paperpile.com/b/ccxovd/164Ke" TargetMode="External"/><Relationship Id="rId349" Type="http://schemas.openxmlformats.org/officeDocument/2006/relationships/hyperlink" Target="http://paperpile.com/b/ccxovd/Nni4i" TargetMode="External"/><Relationship Id="rId88" Type="http://schemas.openxmlformats.org/officeDocument/2006/relationships/hyperlink" Target="http://paperpile.com/b/ccxovd/qjkfC" TargetMode="External"/><Relationship Id="rId111" Type="http://schemas.openxmlformats.org/officeDocument/2006/relationships/hyperlink" Target="http://paperpile.com/b/ccxovd/FuHOz"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iLxYk"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KiNp4" TargetMode="External"/><Relationship Id="rId15" Type="http://schemas.openxmlformats.org/officeDocument/2006/relationships/hyperlink" Target="https://paperpile.com/c/ccxovd/9hnFj"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TPPxj" TargetMode="External"/><Relationship Id="rId99" Type="http://schemas.openxmlformats.org/officeDocument/2006/relationships/hyperlink" Target="http://paperpile.com/b/ccxovd/jAHP1"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Cih5i" TargetMode="External"/><Relationship Id="rId371" Type="http://schemas.openxmlformats.org/officeDocument/2006/relationships/image" Target="media/image15.png"/><Relationship Id="rId26" Type="http://schemas.microsoft.com/office/2016/09/relationships/commentsIds" Target="commentsIds.xml"/><Relationship Id="rId231" Type="http://schemas.openxmlformats.org/officeDocument/2006/relationships/hyperlink" Target="http://paperpile.com/b/ccxovd/psA6v" TargetMode="External"/><Relationship Id="rId273" Type="http://schemas.openxmlformats.org/officeDocument/2006/relationships/hyperlink" Target="http://paperpile.com/b/ccxovd/usAvZ" TargetMode="External"/><Relationship Id="rId329" Type="http://schemas.openxmlformats.org/officeDocument/2006/relationships/hyperlink" Target="http://paperpile.com/b/ccxovd/xOEM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53</Pages>
  <Words>18465</Words>
  <Characters>105257</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28</cp:revision>
  <dcterms:created xsi:type="dcterms:W3CDTF">2024-12-28T05:07:00Z</dcterms:created>
  <dcterms:modified xsi:type="dcterms:W3CDTF">2025-01-04T05:54:00Z</dcterms:modified>
</cp:coreProperties>
</file>