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xml:space="preserve">, </w:t>
      </w:r>
      <w:proofErr w:type="spellStart"/>
      <w:r w:rsidR="009402AF">
        <w:t>Peiyao</w:t>
      </w:r>
      <w:proofErr w:type="spellEnd"/>
      <w:r w:rsidR="009402AF">
        <w:t xml:space="preserve">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8">
        <w:r w:rsidR="003C3B5E">
          <w:rPr>
            <w:color w:val="1155CC"/>
            <w:u w:val="single"/>
          </w:rPr>
          <w:t>gfirestein@health.ucsd.edu</w:t>
        </w:r>
      </w:hyperlink>
      <w:r w:rsidR="003C3B5E">
        <w:t xml:space="preserve">, </w:t>
      </w:r>
      <w:hyperlink r:id="rId9">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627A5CEE"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w:t>
      </w:r>
      <w:ins w:id="5" w:author="Firestein, Gary" w:date="2025-01-26T13:59:00Z" w16du:dateUtc="2025-01-26T21:59:00Z">
        <w:r w:rsidR="008930EA">
          <w:t>Similar patterns of individualized gene expression patterns and cell types were co</w:t>
        </w:r>
      </w:ins>
      <w:ins w:id="6" w:author="Firestein, Gary" w:date="2025-01-26T14:00:00Z" w16du:dateUtc="2025-01-26T22:00:00Z">
        <w:r w:rsidR="008930EA">
          <w:t>nfirmed in single cell studies of RA synovium</w:t>
        </w:r>
      </w:ins>
      <w:ins w:id="7" w:author="Firestein, Gary" w:date="2025-01-08T11:38:00Z" w16du:dateUtc="2025-01-08T19:38:00Z">
        <w:r w:rsidR="00D63CCB">
          <w:t xml:space="preserve">. </w:t>
        </w:r>
      </w:ins>
      <w:r>
        <w:t>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ins w:id="8" w:author="Firestein, Gary" w:date="2025-01-08T11:38:00Z" w16du:dateUtc="2025-01-08T19:38:00Z">
        <w:r w:rsidR="00D63CCB">
          <w:t xml:space="preserve"> and demonstrates the relevance of peripheral blood cells to synovial disease</w:t>
        </w:r>
      </w:ins>
      <w:r>
        <w:t>.</w:t>
      </w:r>
    </w:p>
    <w:p w14:paraId="6D6B22E9" w14:textId="77777777" w:rsidR="006F371C" w:rsidRDefault="003C3B5E">
      <w:pPr>
        <w:pStyle w:val="Heading3"/>
        <w:spacing w:line="360" w:lineRule="auto"/>
        <w:rPr>
          <w:color w:val="000000"/>
        </w:rPr>
      </w:pPr>
      <w:bookmarkStart w:id="9" w:name="_30j0zll" w:colFirst="0" w:colLast="0"/>
      <w:bookmarkEnd w:id="9"/>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60608C8B" w:rsidR="006F371C" w:rsidRDefault="003C3B5E">
      <w:pPr>
        <w:spacing w:line="360" w:lineRule="auto"/>
      </w:pPr>
      <w:r>
        <w:t>Rheumatoid arthritis (RA) is a systemic immune-mediated disease marked by synovial inflammation and joint destruction</w:t>
      </w:r>
      <w:r w:rsidR="001849D4">
        <w:fldChar w:fldCharType="begin"/>
      </w:r>
      <w:r w:rsidR="003B593D">
        <w:instrText xml:space="preserve"> ADDIN ZOTERO_ITEM CSL_CITATION {"citationID":"gixjxVmk","properties":{"formattedCitation":"\\super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10" w:author="Liu, Cong" w:date="2025-01-08T09:27:00Z" w16du:dateUtc="2025-01-08T17:27: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11" w:author="Firestein, Gary" w:date="2024-12-26T09:38:00Z" w16du:dateUtc="2024-12-26T17:38:00Z">
        <w:r w:rsidR="00123F6E">
          <w:t xml:space="preserve">individuals </w:t>
        </w:r>
      </w:ins>
      <w:ins w:id="12" w:author="Firestein, Gary" w:date="2024-12-26T09:39:00Z" w16du:dateUtc="2024-12-26T17:39:00Z">
        <w:r w:rsidR="00123F6E">
          <w:t xml:space="preserve">at risk for developing </w:t>
        </w:r>
      </w:ins>
      <w:r>
        <w:t xml:space="preserve">RA </w:t>
      </w:r>
      <w:ins w:id="13"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7DEA6B0B"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r w:rsidR="001849D4">
        <w:fldChar w:fldCharType="begin"/>
      </w:r>
      <w:r w:rsidR="003B593D">
        <w:instrText xml:space="preserve"> ADDIN ZOTERO_ITEM CSL_CITATION {"citationID":"k7RaUKAo","properties":{"formattedCitation":"\\super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1849D4">
        <w:fldChar w:fldCharType="separate"/>
      </w:r>
      <w:r w:rsidR="001849D4" w:rsidRPr="001849D4">
        <w:rPr>
          <w:vertAlign w:val="superscript"/>
        </w:rPr>
        <w:t>2</w:t>
      </w:r>
      <w:r w:rsidR="001849D4">
        <w:fldChar w:fldCharType="end"/>
      </w:r>
      <w:del w:id="14" w:author="Liu, Cong" w:date="2025-01-08T09:28:00Z" w16du:dateUtc="2025-01-08T17:28:00Z">
        <w:r w:rsidDel="001849D4">
          <w:fldChar w:fldCharType="begin"/>
        </w:r>
        <w:r w:rsidDel="001849D4">
          <w:delInstrText>HYPERLINK "https://paperpile.com/c/ccxovd/oeFbx" \h</w:delInstrText>
        </w:r>
        <w:r w:rsidDel="001849D4">
          <w:fldChar w:fldCharType="separate"/>
        </w:r>
        <w:r w:rsidDel="001849D4">
          <w:rPr>
            <w:color w:val="000000"/>
            <w:vertAlign w:val="superscript"/>
          </w:rPr>
          <w:delText>2</w:delText>
        </w:r>
        <w:r w:rsidDel="001849D4">
          <w:fldChar w:fldCharType="end"/>
        </w:r>
      </w:del>
      <w:r>
        <w:t>. During a prolonged asymptomatic phase, circulating autoantibody levels increase, most notably anti-citrullinated protein antibodies (ACPAs) that are strongly associated with the future development of RA in up to 60% of at-risk individuals</w:t>
      </w:r>
      <w:r w:rsidR="001849D4">
        <w:fldChar w:fldCharType="begin"/>
      </w:r>
      <w:r w:rsidR="003B593D">
        <w:instrText xml:space="preserve"> ADDIN ZOTERO_ITEM CSL_CITATION {"citationID":"htJOoAO0","properties":{"formattedCitation":"\\super 3\\nosupersub{}","plainCitation":"3","noteIndex":0},"citationItems":[{"id":65,"uris":["http://zotero.org/users/local/JZClHNIm/items/LNUQD4KR","http://zotero.org/users/16227889/items/LNUQD4KR"],"itemData":{"id":65,"type":"article-journal","abstract":"Individuals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1849D4">
        <w:fldChar w:fldCharType="separate"/>
      </w:r>
      <w:r w:rsidR="001849D4" w:rsidRPr="001849D4">
        <w:rPr>
          <w:vertAlign w:val="superscript"/>
        </w:rPr>
        <w:t>3</w:t>
      </w:r>
      <w:r w:rsidR="001849D4">
        <w:fldChar w:fldCharType="end"/>
      </w:r>
      <w:del w:id="15" w:author="Liu, Cong" w:date="2025-01-08T09:29:00Z" w16du:dateUtc="2025-01-08T17:29:00Z">
        <w:r w:rsidDel="001849D4">
          <w:fldChar w:fldCharType="begin"/>
        </w:r>
        <w:r w:rsidDel="001849D4">
          <w:delInstrText>HYPERLINK "https://paperpile.com/c/ccxovd/R6jHv" \h</w:delInstrText>
        </w:r>
        <w:r w:rsidDel="001849D4">
          <w:fldChar w:fldCharType="separate"/>
        </w:r>
        <w:r w:rsidDel="001849D4">
          <w:rPr>
            <w:color w:val="000000"/>
            <w:vertAlign w:val="superscript"/>
          </w:rPr>
          <w:delText>3</w:delText>
        </w:r>
        <w:r w:rsidDel="001849D4">
          <w:fldChar w:fldCharType="end"/>
        </w:r>
      </w:del>
      <w:r>
        <w:t>. Several clinical trials have attempted to prevent onset of synovitis including treatment with atorvastatin, rituximab, methotrexate, hydroxychloroquine, and abatacept</w:t>
      </w:r>
      <w:r w:rsidR="001849D4">
        <w:fldChar w:fldCharType="begin"/>
      </w:r>
      <w:r w:rsidR="003B593D">
        <w:instrText xml:space="preserve"> ADDIN ZOTERO_ITEM CSL_CITATION {"citationID":"kTJayTR0","properties":{"formattedCitation":"\\super 4\\uc0\\u8211{}8\\nosupersub{}","plainCitation":"4–8","noteIndex":0},"citationItems":[{"id":23,"uris":["http://zotero.org/users/local/JZClHNIm/items/RX49KBV2","http://zotero.org/users/16227889/items/RX49KBV2"],"itemData":{"id":23,"type":"article-journal","abstract":"In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21,"uris":["http://zotero.org/users/local/JZClHNIm/items/L6Q4Q56J","http://zotero.org/users/16227889/items/L6Q4Q56J"],"itemData":{"id":21,"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P"}],"issued":{"date-parts":[["2019",2]]}}},{"id":63,"uris":["http://zotero.org/users/local/JZClHNIm/items/I5ANJMER","http://zotero.org/users/16227889/items/I5ANJMER"],"itemData":{"id":63,"type":"article-journal","abstract":"Dutch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der"}],"issued":{"date-parts":[["2022",7]]}}},{"id":"k40YmAbp/JuQde0qH","uris":["http://zotero.org/users/local/JZClHNIm/items/F9V542DR"],"itemData":{"id":7,"type":"article-journal","abstract":"Background/Purpose: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V."}],"issued":{"date-parts":[["2022",9]]}}},{"id":52,"uris":["http://zotero.org/users/local/JZClHNIm/items/CWM9ZVQI","http://zotero.org/users/16227889/items/CWM9ZVQI"],"itemData":{"id":52,"type":"article-journal","abstract":"Innovative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1849D4">
        <w:fldChar w:fldCharType="separate"/>
      </w:r>
      <w:r w:rsidR="001849D4" w:rsidRPr="001849D4">
        <w:rPr>
          <w:vertAlign w:val="superscript"/>
        </w:rPr>
        <w:t>4–8</w:t>
      </w:r>
      <w:r w:rsidR="001849D4">
        <w:fldChar w:fldCharType="end"/>
      </w:r>
      <w:del w:id="16" w:author="Liu, Cong" w:date="2025-01-08T09:30:00Z" w16du:dateUtc="2025-01-08T17:30:00Z">
        <w:r w:rsidDel="001849D4">
          <w:fldChar w:fldCharType="begin"/>
        </w:r>
        <w:r w:rsidDel="001849D4">
          <w:delInstrText>HYPERLINK "https://paperpile.com/c/ccxovd/YkTUW+qjkfC+h0BPM+jAHP1+ELAzv" \h</w:delInstrText>
        </w:r>
        <w:r w:rsidDel="001849D4">
          <w:fldChar w:fldCharType="separate"/>
        </w:r>
        <w:r w:rsidDel="001849D4">
          <w:rPr>
            <w:color w:val="000000"/>
            <w:vertAlign w:val="superscript"/>
          </w:rPr>
          <w:delText>4–8</w:delText>
        </w:r>
        <w:r w:rsidDel="001849D4">
          <w:fldChar w:fldCharType="end"/>
        </w:r>
      </w:del>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587880D6" w:rsidR="006F371C" w:rsidRDefault="003C3B5E">
      <w:pPr>
        <w:spacing w:line="360" w:lineRule="auto"/>
      </w:pPr>
      <w:r>
        <w:t xml:space="preserve">These observations pose a challenging question: how do the heterogeneous mechanisms in </w:t>
      </w:r>
      <w:del w:id="17" w:author="Firestein, Gary" w:date="2024-12-26T09:39:00Z" w16du:dateUtc="2024-12-26T17:39:00Z">
        <w:r w:rsidDel="00B741C7">
          <w:delText xml:space="preserve">RA or </w:delText>
        </w:r>
      </w:del>
      <w:r>
        <w:t>at-risk individuals</w:t>
      </w:r>
      <w:ins w:id="18"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1849D4">
        <w:fldChar w:fldCharType="begin"/>
      </w:r>
      <w:r w:rsidR="003B593D">
        <w:instrText xml:space="preserve"> ADDIN ZOTERO_ITEM CSL_CITATION {"citationID":"JNgdDtfX","properties":{"formattedCitation":"\\super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19" w:author="Liu, Cong" w:date="2025-01-08T09:32:00Z" w16du:dateUtc="2025-01-08T17:32: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Thus, the clinical </w:t>
      </w:r>
      <w:ins w:id="20"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21" w:author="Firestein, Gary" w:date="2024-12-26T09:42:00Z" w16du:dateUtc="2024-12-26T17:42:00Z">
        <w:r w:rsidR="00B741C7">
          <w:t xml:space="preserve"> This study is distinct from </w:t>
        </w:r>
      </w:ins>
      <w:ins w:id="22" w:author="Firestein, Gary" w:date="2024-12-26T09:43:00Z" w16du:dateUtc="2024-12-26T17:43:00Z">
        <w:r w:rsidR="00B741C7">
          <w:t>previous studies because it focused on defining pathways prior to onset of RA</w:t>
        </w:r>
      </w:ins>
      <w:ins w:id="23" w:author="Firestein, Gary" w:date="2024-12-26T09:44:00Z" w16du:dateUtc="2024-12-26T17:44:00Z">
        <w:r w:rsidR="00B741C7">
          <w:t xml:space="preserve"> as opposed to </w:t>
        </w:r>
        <w:r w:rsidR="00B741C7">
          <w:lastRenderedPageBreak/>
          <w:t>longstanding established RA</w:t>
        </w:r>
      </w:ins>
      <w:r w:rsidR="00B20934">
        <w:fldChar w:fldCharType="begin"/>
      </w:r>
      <w:r w:rsidR="003B593D">
        <w:instrText xml:space="preserve"> ADDIN ZOTERO_ITEM CSL_CITATION {"citationID":"pD1aPi7G","properties":{"formattedCitation":"\\super 9\\uc0\\u8211{}11\\nosupersub{}","plainCitation":"9–11","noteIndex":0},"citationItems":[{"id":11,"uris":["http://zotero.org/users/local/JZClHNIm/items/6RBF4GLL","http://zotero.org/users/16227889/items/6RBF4GLL"],"itemData":{"id":11,"type":"article-journal","abstract":"Synovial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B20934">
        <w:fldChar w:fldCharType="separate"/>
      </w:r>
      <w:r w:rsidR="00B20934" w:rsidRPr="00B20934">
        <w:rPr>
          <w:vertAlign w:val="superscript"/>
        </w:rPr>
        <w:t>9–11</w:t>
      </w:r>
      <w:r w:rsidR="00B20934">
        <w:fldChar w:fldCharType="end"/>
      </w:r>
      <w:ins w:id="24" w:author="Firestein, Gary" w:date="2024-12-26T09:44:00Z" w16du:dateUtc="2024-12-26T17:44:00Z">
        <w:del w:id="25" w:author="Liu, Cong" w:date="2025-01-08T09:47:00Z" w16du:dateUtc="2025-01-08T17:47:00Z">
          <w:r w:rsidR="000669AE" w:rsidDel="00B20934">
            <w:delText xml:space="preserve"> (</w:delText>
          </w:r>
          <w:r w:rsidR="000669AE" w:rsidRPr="00056ABD" w:rsidDel="00B20934">
            <w:rPr>
              <w:highlight w:val="yellow"/>
              <w:rPrChange w:id="26" w:author="Firestein, Gary" w:date="2024-12-26T09:44:00Z" w16du:dateUtc="2024-12-26T17:44:00Z">
                <w:rPr/>
              </w:rPrChange>
            </w:rPr>
            <w:delText>REFS</w:delText>
          </w:r>
          <w:r w:rsidR="000669AE" w:rsidDel="00B20934">
            <w:delText>)</w:delText>
          </w:r>
        </w:del>
      </w:ins>
      <w:ins w:id="27" w:author="Firestein, Gary" w:date="2024-12-26T09:43:00Z" w16du:dateUtc="2024-12-26T17:43:00Z">
        <w:r w:rsidR="00B741C7">
          <w:t>, which necessitated analysis of peripheral blood cells because synovial tissue is not a</w:t>
        </w:r>
      </w:ins>
      <w:ins w:id="28"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77B32E05" w:rsidR="006F371C" w:rsidRDefault="003C3B5E">
      <w:pPr>
        <w:spacing w:line="360" w:lineRule="auto"/>
      </w:pPr>
      <w:r>
        <w:t>Peripheral blood mononuclear cells (PBMCs) were obtained from 26 ACPA positive (At-Risk) and 6 early RA (ERA) and 35 age and sex-matched</w:t>
      </w:r>
      <w:r w:rsidR="008E2937">
        <w:t xml:space="preserve"> </w:t>
      </w:r>
      <w:r>
        <w:t xml:space="preserve">controls (CON) and subjected to </w:t>
      </w:r>
      <w:proofErr w:type="spellStart"/>
      <w:r>
        <w:t>scATAC</w:t>
      </w:r>
      <w:proofErr w:type="spellEnd"/>
      <w:r>
        <w:t xml:space="preserve">-seq and </w:t>
      </w:r>
      <w:proofErr w:type="spellStart"/>
      <w:r>
        <w:t>scRNA</w:t>
      </w:r>
      <w:proofErr w:type="spellEnd"/>
      <w:r>
        <w:t>-seq (</w:t>
      </w:r>
      <w:r>
        <w:rPr>
          <w:b/>
        </w:rPr>
        <w:t xml:space="preserve">Fig. 1A, Supplementary Table </w:t>
      </w:r>
      <w:ins w:id="29" w:author="Liu, Cong" w:date="2024-12-22T11:29:00Z" w16du:dateUtc="2024-12-22T19:29:00Z">
        <w:r w:rsidR="00D45960">
          <w:rPr>
            <w:b/>
          </w:rPr>
          <w:t>S</w:t>
        </w:r>
      </w:ins>
      <w:r>
        <w:rPr>
          <w:b/>
        </w:rPr>
        <w:t>1</w:t>
      </w:r>
      <w:r>
        <w:t xml:space="preserve">). These data were used to assign each cell to a cell type with Latent Semantic Indexing (LSI) and Principal Component Analysis (PCA) to reduce the dimensionality of the </w:t>
      </w:r>
      <w:proofErr w:type="spellStart"/>
      <w:r>
        <w:t>scATAC</w:t>
      </w:r>
      <w:proofErr w:type="spellEnd"/>
      <w:r>
        <w:t xml:space="preserve">-seq and </w:t>
      </w:r>
      <w:proofErr w:type="spellStart"/>
      <w:r>
        <w:t>scRNA</w:t>
      </w:r>
      <w:proofErr w:type="spellEnd"/>
      <w:r>
        <w:t>-seq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30" w:author="Liu, Cong" w:date="2024-12-27T11:06:00Z" w16du:dateUtc="2024-12-27T19:06:00Z">
        <w:r w:rsidDel="00AB5A20">
          <w:rPr>
            <w:b/>
          </w:rPr>
          <w:delText>; Supplementary Fig. S1</w:delText>
        </w:r>
      </w:del>
      <w:del w:id="31" w:author="Liu, Cong" w:date="2024-12-22T20:00:00Z" w16du:dateUtc="2024-12-23T04:00:00Z">
        <w:r w:rsidDel="007263FD">
          <w:rPr>
            <w:b/>
          </w:rPr>
          <w:delText>A</w:delText>
        </w:r>
      </w:del>
      <w:r>
        <w:t>).</w:t>
      </w:r>
      <w:ins w:id="32" w:author="Liu, Cong" w:date="2024-12-27T11:05:00Z" w16du:dateUtc="2024-12-27T19:05:00Z">
        <w:r w:rsidR="00AB5A20">
          <w:t xml:space="preserve"> Both </w:t>
        </w:r>
        <w:proofErr w:type="spellStart"/>
        <w:r w:rsidR="00AB5A20">
          <w:t>scRNA</w:t>
        </w:r>
        <w:proofErr w:type="spellEnd"/>
        <w:r w:rsidR="00AB5A20">
          <w:t xml:space="preserve">-seq and </w:t>
        </w:r>
        <w:proofErr w:type="spellStart"/>
        <w:r w:rsidR="00AB5A20">
          <w:t>scATAC</w:t>
        </w:r>
        <w:proofErr w:type="spellEnd"/>
        <w:r w:rsidR="00AB5A20">
          <w:t xml:space="preserve">-seq cells </w:t>
        </w:r>
        <w:del w:id="33" w:author="Firestein, Gary" w:date="2025-01-26T14:02:00Z" w16du:dateUtc="2025-01-26T22:02:00Z">
          <w:r w:rsidR="00AB5A20" w:rsidDel="009A15E2">
            <w:delText>are</w:delText>
          </w:r>
        </w:del>
      </w:ins>
      <w:ins w:id="34" w:author="Firestein, Gary" w:date="2025-01-26T14:02:00Z" w16du:dateUtc="2025-01-26T22:02:00Z">
        <w:r w:rsidR="009A15E2">
          <w:t>were</w:t>
        </w:r>
      </w:ins>
      <w:ins w:id="35" w:author="Liu, Cong" w:date="2024-12-27T11:05:00Z" w16du:dateUtc="2024-12-27T19:05:00Z">
        <w:r w:rsidR="00AB5A20">
          <w:t xml:space="preserve"> diffused </w:t>
        </w:r>
        <w:r w:rsidR="00AB5A20">
          <w:lastRenderedPageBreak/>
          <w:t>evenly across the sample space, demonstrating a good integration across samples</w:t>
        </w:r>
        <w:r w:rsidR="00AB5A20">
          <w:rPr>
            <w:b/>
          </w:rPr>
          <w:t xml:space="preserve"> </w:t>
        </w:r>
        <w:r w:rsidR="00AB5A20" w:rsidRPr="00AB5A20">
          <w:rPr>
            <w:bCs/>
            <w:rPrChange w:id="36" w:author="Liu, Cong" w:date="2024-12-27T11:06:00Z" w16du:dateUtc="2024-12-27T19:06:00Z">
              <w:rPr>
                <w:b/>
              </w:rPr>
            </w:rPrChange>
          </w:rPr>
          <w:t>without batch effect</w:t>
        </w:r>
      </w:ins>
      <w:ins w:id="37" w:author="Liu, Cong" w:date="2024-12-27T11:06:00Z" w16du:dateUtc="2024-12-27T19:06:00Z">
        <w:r w:rsidR="00AB5A20">
          <w:t xml:space="preserve"> (</w:t>
        </w:r>
        <w:r w:rsidR="00AB5A20">
          <w:rPr>
            <w:b/>
          </w:rPr>
          <w:t>Supplementary Fig. S1B, D</w:t>
        </w:r>
        <w:r w:rsidR="00AB5A20">
          <w:t>)</w:t>
        </w:r>
      </w:ins>
      <w:ins w:id="38"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 xml:space="preserve">To integrate </w:t>
      </w:r>
      <w:proofErr w:type="spellStart"/>
      <w:r>
        <w:t>scRNA</w:t>
      </w:r>
      <w:proofErr w:type="spellEnd"/>
      <w:r>
        <w:t xml:space="preserve">-seq and </w:t>
      </w:r>
      <w:proofErr w:type="spellStart"/>
      <w:r>
        <w:t>scATAC</w:t>
      </w:r>
      <w:proofErr w:type="spellEnd"/>
      <w:r>
        <w:t xml:space="preserve">-seq for cell type, each cell in the </w:t>
      </w:r>
      <w:proofErr w:type="spellStart"/>
      <w:r>
        <w:t>scATAC</w:t>
      </w:r>
      <w:proofErr w:type="spellEnd"/>
      <w:r>
        <w:t xml:space="preserve">-seq space was assigned a predicted gene expression profile from the cell in the </w:t>
      </w:r>
      <w:proofErr w:type="spellStart"/>
      <w:r>
        <w:t>scRNA</w:t>
      </w:r>
      <w:proofErr w:type="spellEnd"/>
      <w:r>
        <w:t xml:space="preserve">-seq that was most similar. Cells from </w:t>
      </w:r>
      <w:proofErr w:type="spellStart"/>
      <w:r>
        <w:t>scRNA</w:t>
      </w:r>
      <w:proofErr w:type="spellEnd"/>
      <w:r>
        <w:t xml:space="preserve">-seq and </w:t>
      </w:r>
      <w:proofErr w:type="spellStart"/>
      <w:r>
        <w:t>scATAC</w:t>
      </w:r>
      <w:proofErr w:type="spellEnd"/>
      <w:r>
        <w:t>-seq were then clustered in the same co-embedding space for each sample (</w:t>
      </w:r>
      <w:r>
        <w:rPr>
          <w:b/>
        </w:rPr>
        <w:t>Fig. 1C</w:t>
      </w:r>
      <w:del w:id="39" w:author="Liu, Cong" w:date="2024-12-22T20:00:00Z" w16du:dateUtc="2024-12-23T04:00:00Z">
        <w:r w:rsidDel="00C45555">
          <w:rPr>
            <w:b/>
          </w:rPr>
          <w:delText>; Supplementary Fig. S1B</w:delText>
        </w:r>
      </w:del>
      <w:r>
        <w:t xml:space="preserve">). Each co-embedded cluster was treated as a pseudo-bulk cluster by summing gene counts from all the </w:t>
      </w:r>
      <w:proofErr w:type="spellStart"/>
      <w:r>
        <w:t>scRNA</w:t>
      </w:r>
      <w:proofErr w:type="spellEnd"/>
      <w:r>
        <w:t xml:space="preserve">-seq cells and aggregating the raw </w:t>
      </w:r>
      <w:proofErr w:type="spellStart"/>
      <w:r>
        <w:t>scATAC</w:t>
      </w:r>
      <w:proofErr w:type="spellEnd"/>
      <w:r>
        <w:t>-seq peaks. The annotation was defined by the cell type that occurs most frequently in the cluster. In total, 161</w:t>
      </w:r>
      <w:ins w:id="40" w:author="Liu, Cong" w:date="2024-11-17T11:25:00Z" w16du:dateUtc="2024-11-17T19:25:00Z">
        <w:r w:rsidR="00AE18B2">
          <w:t>0</w:t>
        </w:r>
      </w:ins>
      <w:del w:id="41" w:author="Liu, Cong" w:date="2024-11-17T11:25:00Z" w16du:dateUtc="2024-11-17T19:25:00Z">
        <w:r w:rsidDel="00AE18B2">
          <w:delText>3</w:delText>
        </w:r>
      </w:del>
      <w:r>
        <w:t xml:space="preserve"> pseudo-bulk clusters were retained in the final dataset, which included 70</w:t>
      </w:r>
      <w:ins w:id="42" w:author="Liu, Cong" w:date="2024-11-17T11:33:00Z" w16du:dateUtc="2024-11-17T19:33:00Z">
        <w:r w:rsidR="00AE18B2">
          <w:t>3</w:t>
        </w:r>
      </w:ins>
      <w:del w:id="43" w:author="Liu, Cong" w:date="2024-11-17T11:33:00Z" w16du:dateUtc="2024-11-17T19:33:00Z">
        <w:r w:rsidDel="00AE18B2">
          <w:delText>4</w:delText>
        </w:r>
      </w:del>
      <w:r>
        <w:t>,</w:t>
      </w:r>
      <w:ins w:id="44" w:author="Liu, Cong" w:date="2024-11-17T11:33:00Z" w16du:dateUtc="2024-11-17T19:33:00Z">
        <w:r w:rsidR="00AE18B2">
          <w:t>701</w:t>
        </w:r>
      </w:ins>
      <w:del w:id="45" w:author="Liu, Cong" w:date="2024-11-17T11:33:00Z" w16du:dateUtc="2024-11-17T19:33:00Z">
        <w:r w:rsidDel="00AE18B2">
          <w:delText>417</w:delText>
        </w:r>
      </w:del>
      <w:r>
        <w:t xml:space="preserve"> </w:t>
      </w:r>
      <w:proofErr w:type="spellStart"/>
      <w:r>
        <w:t>scRNA</w:t>
      </w:r>
      <w:proofErr w:type="spellEnd"/>
      <w:r>
        <w:t>-seq cells and 93</w:t>
      </w:r>
      <w:ins w:id="46" w:author="Liu, Cong" w:date="2024-11-17T11:33:00Z" w16du:dateUtc="2024-11-17T19:33:00Z">
        <w:r w:rsidR="00AE18B2">
          <w:t>2</w:t>
        </w:r>
      </w:ins>
      <w:del w:id="47" w:author="Liu, Cong" w:date="2024-11-17T11:33:00Z" w16du:dateUtc="2024-11-17T19:33:00Z">
        <w:r w:rsidDel="00AE18B2">
          <w:delText>1</w:delText>
        </w:r>
      </w:del>
      <w:r>
        <w:t>,</w:t>
      </w:r>
      <w:ins w:id="48" w:author="Liu, Cong" w:date="2024-11-17T11:33:00Z" w16du:dateUtc="2024-11-17T19:33:00Z">
        <w:r w:rsidR="00AE18B2">
          <w:t>986</w:t>
        </w:r>
      </w:ins>
      <w:del w:id="49" w:author="Liu, Cong" w:date="2024-11-17T11:33:00Z" w16du:dateUtc="2024-11-17T19:33:00Z">
        <w:r w:rsidDel="00AE18B2">
          <w:delText>855</w:delText>
        </w:r>
      </w:del>
      <w:r>
        <w:t xml:space="preserve"> </w:t>
      </w:r>
      <w:proofErr w:type="spellStart"/>
      <w:r>
        <w:t>scATAC</w:t>
      </w:r>
      <w:proofErr w:type="spellEnd"/>
      <w:r>
        <w:t>-seq cells, or 1,636,</w:t>
      </w:r>
      <w:ins w:id="50" w:author="Liu, Cong" w:date="2024-11-17T11:34:00Z" w16du:dateUtc="2024-11-17T19:34:00Z">
        <w:r w:rsidR="00AE18B2">
          <w:t>687</w:t>
        </w:r>
      </w:ins>
      <w:del w:id="51" w:author="Liu, Cong" w:date="2024-11-17T11:34:00Z" w16du:dateUtc="2024-11-17T19:34:00Z">
        <w:r w:rsidDel="00AE18B2">
          <w:delText>272</w:delText>
        </w:r>
      </w:del>
      <w:r>
        <w:t xml:space="preserve"> cells from 67 samples (median: 25</w:t>
      </w:r>
      <w:ins w:id="52" w:author="Liu, Cong" w:date="2024-11-17T11:38:00Z" w16du:dateUtc="2024-11-17T19:38:00Z">
        <w:r w:rsidR="008F35FF">
          <w:t>194</w:t>
        </w:r>
      </w:ins>
      <w:del w:id="53" w:author="Liu, Cong" w:date="2024-11-17T11:38:00Z" w16du:dateUtc="2024-11-17T19:38:00Z">
        <w:r w:rsidDel="008F35FF">
          <w:delText>272</w:delText>
        </w:r>
      </w:del>
      <w:r>
        <w:t xml:space="preserve"> cells/sample, 7</w:t>
      </w:r>
      <w:ins w:id="54" w:author="Liu, Cong" w:date="2024-11-17T11:37:00Z" w16du:dateUtc="2024-11-17T19:37:00Z">
        <w:r w:rsidR="008F35FF">
          <w:t>67</w:t>
        </w:r>
      </w:ins>
      <w:del w:id="55" w:author="Liu, Cong" w:date="2024-11-17T11:37:00Z" w16du:dateUtc="2024-11-17T19:37:00Z">
        <w:r w:rsidDel="008F35FF">
          <w:delText>34</w:delText>
        </w:r>
      </w:del>
      <w:r>
        <w:t xml:space="preserve"> cells/cluster)</w:t>
      </w:r>
      <w:ins w:id="56" w:author="Liu, Cong" w:date="2024-12-21T12:16:00Z" w16du:dateUtc="2024-12-21T20:16:00Z">
        <w:r w:rsidR="00211769">
          <w:t xml:space="preserve"> after quality control</w:t>
        </w:r>
      </w:ins>
      <w:r>
        <w:t xml:space="preserve"> (</w:t>
      </w:r>
      <w:r>
        <w:rPr>
          <w:b/>
        </w:rPr>
        <w:t xml:space="preserve">Supplementary Table </w:t>
      </w:r>
      <w:ins w:id="57"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58" w:author="Liu, Cong" w:date="2024-11-17T11:39:00Z" w16du:dateUtc="2024-11-17T19:39:00Z">
        <w:r w:rsidR="00B7175A">
          <w:t>2</w:t>
        </w:r>
      </w:ins>
      <w:del w:id="59" w:author="Liu, Cong" w:date="2024-11-17T11:39:00Z" w16du:dateUtc="2024-11-17T19:39:00Z">
        <w:r w:rsidDel="00B7175A">
          <w:delText>1</w:delText>
        </w:r>
      </w:del>
      <w:r>
        <w:t xml:space="preserve"> fine-grain transcriptional cell type for each sample (</w:t>
      </w:r>
      <w:r>
        <w:rPr>
          <w:b/>
        </w:rPr>
        <w:t xml:space="preserve">Supplementary Table </w:t>
      </w:r>
      <w:ins w:id="60" w:author="Liu, Cong" w:date="2024-12-22T11:29:00Z" w16du:dateUtc="2024-12-22T19:29:00Z">
        <w:r w:rsidR="00D45960">
          <w:rPr>
            <w:b/>
          </w:rPr>
          <w:t>S</w:t>
        </w:r>
      </w:ins>
      <w:r>
        <w:rPr>
          <w:b/>
        </w:rPr>
        <w:t>3</w:t>
      </w:r>
      <w:r>
        <w:t xml:space="preserve">). </w:t>
      </w:r>
      <w:del w:id="61" w:author="Liu, Cong" w:date="2024-11-17T11:54:00Z" w16du:dateUtc="2024-11-17T19:54:00Z">
        <w:r w:rsidDel="00A6639A">
          <w:delText xml:space="preserve">Eleven </w:delText>
        </w:r>
      </w:del>
      <w:ins w:id="62" w:author="Liu, Cong" w:date="2024-11-17T11:54:00Z" w16du:dateUtc="2024-11-17T19:54:00Z">
        <w:r w:rsidR="00A6639A">
          <w:t xml:space="preserve">Thirteen </w:t>
        </w:r>
      </w:ins>
      <w:r>
        <w:t xml:space="preserve">major cell types, including B memory cells, </w:t>
      </w:r>
      <w:ins w:id="63"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64" w:author="Liu, Cong" w:date="2024-11-17T11:56:00Z" w16du:dateUtc="2024-11-17T19:56:00Z">
        <w:r w:rsidR="004938C9">
          <w:t xml:space="preserve"> CD56</w:t>
        </w:r>
      </w:ins>
      <w:ins w:id="65" w:author="Liu, Cong" w:date="2024-11-17T11:57:00Z" w16du:dateUtc="2024-11-17T19:57:00Z">
        <w:r w:rsidR="004C19B7">
          <w:t xml:space="preserve"> </w:t>
        </w:r>
        <w:del w:id="66" w:author="Firestein, Gary" w:date="2024-12-26T09:45:00Z" w16du:dateUtc="2024-12-26T17:45:00Z">
          <w:r w:rsidR="004C19B7" w:rsidDel="00CD1BA9">
            <w:delText>birght</w:delText>
          </w:r>
        </w:del>
      </w:ins>
      <w:ins w:id="67" w:author="Firestein, Gary" w:date="2024-12-26T09:45:00Z" w16du:dateUtc="2024-12-26T17:45:00Z">
        <w:r w:rsidR="00CD1BA9">
          <w:t>bright</w:t>
        </w:r>
      </w:ins>
      <w:ins w:id="68" w:author="Liu, Cong" w:date="2024-11-17T11:56:00Z" w16du:dateUtc="2024-11-17T19:56:00Z">
        <w:r w:rsidR="004938C9">
          <w:t xml:space="preserve"> natural killer cells (NK_CD56bright)</w:t>
        </w:r>
      </w:ins>
      <w:r>
        <w:t xml:space="preserve"> and regulatory T cells (Treg), accounted for &gt; 9</w:t>
      </w:r>
      <w:ins w:id="69" w:author="Liu, Cong" w:date="2024-11-17T11:55:00Z" w16du:dateUtc="2024-11-17T19:55:00Z">
        <w:r w:rsidR="004938C9">
          <w:t>9</w:t>
        </w:r>
      </w:ins>
      <w:del w:id="70"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71" w:author="Liu, Cong" w:date="2024-11-17T20:37:00Z" w16du:dateUtc="2024-11-18T04:37:00Z">
        <w:r w:rsidR="001C451F">
          <w:t xml:space="preserve">B intermediate cells, </w:t>
        </w:r>
      </w:ins>
      <w:r>
        <w:t xml:space="preserve">B memory cells, CD16 Mono, </w:t>
      </w:r>
      <w:del w:id="72" w:author="Liu, Cong" w:date="2024-11-17T20:37:00Z" w16du:dateUtc="2024-11-18T04:37:00Z">
        <w:r w:rsidDel="001C451F">
          <w:delText>MAIT</w:delText>
        </w:r>
      </w:del>
      <w:ins w:id="73" w:author="Liu, Cong" w:date="2024-11-17T20:37:00Z" w16du:dateUtc="2024-11-18T04:37:00Z">
        <w:r w:rsidR="001C451F">
          <w:t>NK_CD56bright</w:t>
        </w:r>
      </w:ins>
      <w:r>
        <w:t>, and Treg cells were relatively rare cell subsets with each comprising &lt;</w:t>
      </w:r>
      <w:ins w:id="74" w:author="Liu, Cong" w:date="2024-11-17T20:37:00Z" w16du:dateUtc="2024-11-18T04:37:00Z">
        <w:r w:rsidR="001C451F">
          <w:t>2</w:t>
        </w:r>
      </w:ins>
      <w:del w:id="75" w:author="Liu, Cong" w:date="2024-11-17T20:36:00Z" w16du:dateUtc="2024-11-18T04:36:00Z">
        <w:r w:rsidDel="001C451F">
          <w:delText>5</w:delText>
        </w:r>
      </w:del>
      <w:r>
        <w:t xml:space="preserve">% of total cells. The cell types showed similar distribution across At-Risk, ERA and CON groups except for </w:t>
      </w:r>
      <w:del w:id="76" w:author="Liu, Cong" w:date="2024-11-17T20:39:00Z" w16du:dateUtc="2024-11-18T04:39:00Z">
        <w:r w:rsidDel="001C451F">
          <w:delText>NK</w:delText>
        </w:r>
      </w:del>
      <w:ins w:id="77" w:author="Liu, Cong" w:date="2024-11-17T20:39:00Z" w16du:dateUtc="2024-11-18T04:39:00Z">
        <w:r w:rsidR="001C451F">
          <w:t xml:space="preserve">B </w:t>
        </w:r>
      </w:ins>
      <w:ins w:id="78" w:author="Liu, Cong" w:date="2024-12-19T12:51:00Z" w16du:dateUtc="2024-12-19T20:51:00Z">
        <w:r w:rsidR="002D77B8">
          <w:t>intermediate</w:t>
        </w:r>
      </w:ins>
      <w:ins w:id="79" w:author="Liu, Cong" w:date="2024-11-17T20:50:00Z" w16du:dateUtc="2024-11-18T04:50:00Z">
        <w:r w:rsidR="00413688">
          <w:t xml:space="preserve">, </w:t>
        </w:r>
      </w:ins>
      <w:ins w:id="80" w:author="Liu, Cong" w:date="2024-12-19T12:52:00Z" w16du:dateUtc="2024-12-19T20:52:00Z">
        <w:r w:rsidR="002D77B8">
          <w:t>B memory</w:t>
        </w:r>
      </w:ins>
      <w:ins w:id="81" w:author="Liu, Cong" w:date="2024-11-17T20:50:00Z" w16du:dateUtc="2024-11-18T04:50:00Z">
        <w:r w:rsidR="00413688">
          <w:t xml:space="preserve">, and </w:t>
        </w:r>
      </w:ins>
      <w:ins w:id="82" w:author="Liu, Cong" w:date="2024-12-19T12:52:00Z" w16du:dateUtc="2024-12-19T20:52:00Z">
        <w:r w:rsidR="002D77B8">
          <w:t>NK_CD56bright</w:t>
        </w:r>
      </w:ins>
      <w:r>
        <w:t xml:space="preserve">, which </w:t>
      </w:r>
      <w:del w:id="83" w:author="Liu, Cong" w:date="2024-11-17T20:47:00Z" w16du:dateUtc="2024-11-18T04:47:00Z">
        <w:r w:rsidDel="00ED29D4">
          <w:delText xml:space="preserve">was </w:delText>
        </w:r>
      </w:del>
      <w:ins w:id="84" w:author="Liu, Cong" w:date="2024-11-17T20:47:00Z" w16du:dateUtc="2024-11-18T04:47:00Z">
        <w:r w:rsidR="00ED29D4">
          <w:t xml:space="preserve">were </w:t>
        </w:r>
      </w:ins>
      <w:r>
        <w:t xml:space="preserve">modestly higher in </w:t>
      </w:r>
      <w:del w:id="85" w:author="Liu, Cong" w:date="2024-11-17T20:39:00Z" w16du:dateUtc="2024-11-18T04:39:00Z">
        <w:r w:rsidDel="001C451F">
          <w:delText xml:space="preserve">ERA </w:delText>
        </w:r>
      </w:del>
      <w:ins w:id="86" w:author="Liu, Cong" w:date="2024-11-17T20:39:00Z" w16du:dateUtc="2024-11-18T04:39:00Z">
        <w:r w:rsidR="001C451F">
          <w:t xml:space="preserve">At-Risk </w:t>
        </w:r>
      </w:ins>
      <w:r>
        <w:t>compared to two other groups (</w:t>
      </w:r>
      <w:ins w:id="87" w:author="Liu, Cong" w:date="2024-12-19T12:53:00Z" w16du:dateUtc="2024-12-19T20:53:00Z">
        <w:r w:rsidR="002D77B8">
          <w:t xml:space="preserve">Centered Log-Ratio transformation followed by </w:t>
        </w:r>
      </w:ins>
      <w:r>
        <w:t>Kruskal-Wallis H test, p-value = 0.</w:t>
      </w:r>
      <w:del w:id="88" w:author="Liu, Cong" w:date="2024-12-19T12:52:00Z" w16du:dateUtc="2024-12-19T20:52:00Z">
        <w:r w:rsidDel="002D77B8">
          <w:delText>0</w:delText>
        </w:r>
      </w:del>
      <w:del w:id="89" w:author="Liu, Cong" w:date="2024-11-17T20:39:00Z" w16du:dateUtc="2024-11-18T04:39:00Z">
        <w:r w:rsidDel="001C451F">
          <w:delText>3</w:delText>
        </w:r>
      </w:del>
      <w:r>
        <w:t>1</w:t>
      </w:r>
      <w:ins w:id="90" w:author="Liu, Cong" w:date="2024-11-17T20:50:00Z" w16du:dateUtc="2024-11-18T04:50:00Z">
        <w:r w:rsidR="00413688">
          <w:t xml:space="preserve">, </w:t>
        </w:r>
      </w:ins>
      <w:ins w:id="91" w:author="Liu, Cong" w:date="2024-11-17T20:48:00Z" w16du:dateUtc="2024-11-18T04:48:00Z">
        <w:r w:rsidR="00ED29D4">
          <w:t>0.</w:t>
        </w:r>
      </w:ins>
      <w:ins w:id="92" w:author="Liu, Cong" w:date="2024-12-19T12:53:00Z" w16du:dateUtc="2024-12-19T20:53:00Z">
        <w:r w:rsidR="002D77B8">
          <w:t>04</w:t>
        </w:r>
      </w:ins>
      <w:ins w:id="93" w:author="Liu, Cong" w:date="2024-11-17T20:50:00Z" w16du:dateUtc="2024-11-18T04:50:00Z">
        <w:r w:rsidR="00F1048E">
          <w:t>,</w:t>
        </w:r>
        <w:r w:rsidR="00236B46">
          <w:t xml:space="preserve"> and</w:t>
        </w:r>
        <w:r w:rsidR="00413688">
          <w:t xml:space="preserve"> 0.</w:t>
        </w:r>
      </w:ins>
      <w:ins w:id="94" w:author="Liu, Cong" w:date="2024-12-19T12:53:00Z" w16du:dateUtc="2024-12-19T20:53:00Z">
        <w:r w:rsidR="002D77B8">
          <w:t>08</w:t>
        </w:r>
      </w:ins>
      <w:ins w:id="95" w:author="Liu, Cong" w:date="2024-11-17T20:48:00Z" w16du:dateUtc="2024-11-18T04:48:00Z">
        <w:r w:rsidR="00ED29D4">
          <w:t xml:space="preserve"> respectively</w:t>
        </w:r>
      </w:ins>
      <w:ins w:id="96" w:author="Liu, Cong" w:date="2024-11-17T20:50:00Z" w16du:dateUtc="2024-11-18T04:50:00Z">
        <w:r w:rsidR="00413688">
          <w:t>)</w:t>
        </w:r>
      </w:ins>
      <w:del w:id="97"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98" w:author="Liu, Cong" w:date="2024-11-17T20:51:00Z" w16du:dateUtc="2024-11-18T04:51:00Z">
        <w:r w:rsidR="00AD2490">
          <w:t>0</w:t>
        </w:r>
      </w:ins>
      <w:del w:id="99" w:author="Liu, Cong" w:date="2024-11-17T20:51:00Z" w16du:dateUtc="2024-11-18T04:51:00Z">
        <w:r w:rsidDel="00AD2490">
          <w:delText>3</w:delText>
        </w:r>
      </w:del>
      <w:r>
        <w:t xml:space="preserve"> clusters (</w:t>
      </w:r>
      <w:r>
        <w:rPr>
          <w:b/>
        </w:rPr>
        <w:t xml:space="preserve">Supplementary Table </w:t>
      </w:r>
      <w:ins w:id="100" w:author="Liu, Cong" w:date="2024-12-22T11:29:00Z" w16du:dateUtc="2024-12-22T19:29:00Z">
        <w:r w:rsidR="00D45960">
          <w:rPr>
            <w:b/>
          </w:rPr>
          <w:t>S</w:t>
        </w:r>
      </w:ins>
      <w:r>
        <w:rPr>
          <w:b/>
        </w:rPr>
        <w:t>4</w:t>
      </w:r>
      <w:r>
        <w:t>), which was 0.7</w:t>
      </w:r>
      <w:ins w:id="101" w:author="Liu, Cong" w:date="2024-11-17T20:59:00Z" w16du:dateUtc="2024-11-18T04:59:00Z">
        <w:r w:rsidR="004E3172">
          <w:t>2</w:t>
        </w:r>
      </w:ins>
      <w:del w:id="102"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103" w:author="Liu, Cong" w:date="2024-12-22T20:01:00Z" w16du:dateUtc="2024-12-23T04:01:00Z">
        <w:r w:rsidR="009563EF">
          <w:rPr>
            <w:b/>
          </w:rPr>
          <w:t>E</w:t>
        </w:r>
      </w:ins>
      <w:del w:id="104" w:author="Liu, Cong" w:date="2024-12-22T20:01:00Z" w16du:dateUtc="2024-12-23T04:01:00Z">
        <w:r w:rsidDel="009563EF">
          <w:rPr>
            <w:b/>
          </w:rPr>
          <w:delText>C</w:delText>
        </w:r>
      </w:del>
      <w:r>
        <w:t>). B naive, CD14 Mono, CD16 Mono, MAIT, and NK displayed the highest purity scores (mean: 0.8</w:t>
      </w:r>
      <w:ins w:id="105" w:author="Liu, Cong" w:date="2024-11-17T21:13:00Z" w16du:dateUtc="2024-11-18T05:13:00Z">
        <w:r w:rsidR="00FA331D">
          <w:t>7</w:t>
        </w:r>
      </w:ins>
      <w:del w:id="106" w:author="Liu, Cong" w:date="2024-11-17T21:13:00Z" w16du:dateUtc="2024-11-18T05:13:00Z">
        <w:r w:rsidDel="00FA331D">
          <w:delText>6</w:delText>
        </w:r>
      </w:del>
      <w:r>
        <w:t xml:space="preserve"> </w:t>
      </w:r>
      <w:r>
        <w:rPr>
          <w:u w:val="single"/>
        </w:rPr>
        <w:t>+</w:t>
      </w:r>
      <w:r>
        <w:t xml:space="preserve"> 0.1</w:t>
      </w:r>
      <w:ins w:id="107" w:author="Liu, Cong" w:date="2024-11-17T21:13:00Z" w16du:dateUtc="2024-11-18T05:13:00Z">
        <w:r w:rsidR="00FA331D">
          <w:t>3</w:t>
        </w:r>
      </w:ins>
      <w:del w:id="108" w:author="Liu, Cong" w:date="2024-11-17T21:13:00Z" w16du:dateUtc="2024-11-18T05:13:00Z">
        <w:r w:rsidDel="00FA331D">
          <w:delText>4</w:delText>
        </w:r>
      </w:del>
      <w:r>
        <w:t>) while purity scores for T cell subsets were more diverse across clusters and relatively lower (mean: 0.6</w:t>
      </w:r>
      <w:ins w:id="109" w:author="Liu, Cong" w:date="2024-11-17T21:16:00Z" w16du:dateUtc="2024-11-18T05:16:00Z">
        <w:r w:rsidR="005B14F4">
          <w:t>8</w:t>
        </w:r>
      </w:ins>
      <w:del w:id="110"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111"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5AC7B880" w:rsidR="006F371C" w:rsidRDefault="003C3B5E">
      <w:pPr>
        <w:spacing w:line="360" w:lineRule="auto"/>
        <w:rPr>
          <w:rFonts w:ascii="Times New Roman" w:eastAsia="Times New Roman" w:hAnsi="Times New Roman" w:cs="Times New Roman"/>
        </w:rPr>
      </w:pPr>
      <w:bookmarkStart w:id="112" w:name="_1fob9te" w:colFirst="0" w:colLast="0"/>
      <w:bookmarkEnd w:id="112"/>
      <w:r>
        <w:t xml:space="preserve">Single cells within the same cluster are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-seq were combined to generate the RNA-seq input and ATAC-seq input for the pseudo-bulk samples respectively. We then applied the Taiji pipeline</w:t>
      </w:r>
      <w:ins w:id="113" w:author="Liu, Cong" w:date="2025-01-19T19:54:00Z" w16du:dateUtc="2025-01-20T03:54:00Z">
        <w:r w:rsidR="00D17F1E">
          <w:fldChar w:fldCharType="begin"/>
        </w:r>
      </w:ins>
      <w:r w:rsidR="003B593D">
        <w:instrText xml:space="preserve"> ADDIN ZOTERO_ITEM CSL_CITATION {"citationID":"PvA8wImA","properties":{"formattedCitation":"\\super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D17F1E">
        <w:fldChar w:fldCharType="separate"/>
      </w:r>
      <w:ins w:id="114" w:author="Liu, Cong" w:date="2025-01-19T19:55:00Z" w16du:dateUtc="2025-01-20T03:55:00Z">
        <w:r w:rsidR="00D17F1E" w:rsidRPr="00D17F1E">
          <w:rPr>
            <w:vertAlign w:val="superscript"/>
            <w:rPrChange w:id="115" w:author="Liu, Cong" w:date="2025-01-19T19:55:00Z" w16du:dateUtc="2025-01-20T03:55:00Z">
              <w:rPr>
                <w:rFonts w:ascii="Times New Roman" w:hAnsi="Times New Roman" w:cs="Times New Roman"/>
                <w:vertAlign w:val="superscript"/>
              </w:rPr>
            </w:rPrChange>
          </w:rPr>
          <w:t>12</w:t>
        </w:r>
      </w:ins>
      <w:ins w:id="116" w:author="Liu, Cong" w:date="2025-01-19T19:54:00Z" w16du:dateUtc="2025-01-20T03:54:00Z">
        <w:r w:rsidR="00D17F1E">
          <w:fldChar w:fldCharType="end"/>
        </w:r>
      </w:ins>
      <w:del w:id="117" w:author="Liu, Cong" w:date="2025-01-19T19:55:00Z" w16du:dateUtc="2025-01-20T03:55:00Z">
        <w:r w:rsidR="00B20934" w:rsidDel="00D17F1E">
          <w:fldChar w:fldCharType="begin"/>
        </w:r>
        <w:r w:rsidR="00B20934" w:rsidDel="00D17F1E">
          <w:delInstrText xml:space="preserve"> ADDIN ZOTERO_ITEM CSL_CITATION {"citationID":"TZm9eYky","properties":{"formattedCitation":"\\super 12\\uc0\\u8211{}14\\nosupersub{}","plainCitation":"12–14","noteIndex":0},"citationItems":[{"id":47,"uris":["http://zotero.org/users/local/JZClHNIm/items/W5HVF8VR"],"itemData":{"id":47,"type":"article-journal","abstract":"Transcriptional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W"},{"family":"Wang","given":"Wei"}],"issued":{"date-parts":[["2022",9]]}}},{"id":24,"uris":["http://zotero.org/users/local/JZClHNIm/items/UHJZ7SER"],"itemData":{"id":24,"type":"article-journal","abstract":"Dynamic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delInstrText>
        </w:r>
        <w:r w:rsidR="00B20934" w:rsidDel="00D17F1E">
          <w:fldChar w:fldCharType="separate"/>
        </w:r>
        <w:r w:rsidR="00B20934" w:rsidRPr="00B20934" w:rsidDel="00D17F1E">
          <w:rPr>
            <w:vertAlign w:val="superscript"/>
          </w:rPr>
          <w:delText>12–14</w:delText>
        </w:r>
        <w:r w:rsidR="00B20934" w:rsidDel="00D17F1E">
          <w:fldChar w:fldCharType="end"/>
        </w:r>
      </w:del>
      <w:del w:id="118" w:author="Liu, Cong" w:date="2025-01-08T09:53:00Z" w16du:dateUtc="2025-01-08T17:53:00Z">
        <w:r w:rsidR="00B20934" w:rsidDel="00B20934">
          <w:fldChar w:fldCharType="begin"/>
        </w:r>
        <w:r w:rsidR="00B20934" w:rsidDel="00B20934">
          <w:delInstrText xml:space="preserve"> ADDIN ZOTERO_ITEM CSL_CITATION {"citationID":"jB1pNXxF","properties":{"formattedCitation":"\\super 12,13\\nosupersub{}","plainCitation":"12,13","noteIndex":0},"citationItems":[{"id":47,"uris":["http://zotero.org/users/local/JZClHNIm/items/W5HVF8VR"],"itemData":{"id":47,"type":"article-journal","abstract":"Transcriptional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W"},{"family":"Wang","given":"Wei"}],"issued":{"date-parts":[["2022",9]]}}}],"schema":"https://github.com/citation-style-language/schema/raw/master/csl-citation.json"} </w:delInstrText>
        </w:r>
        <w:r w:rsidR="00B20934" w:rsidDel="00B20934">
          <w:fldChar w:fldCharType="separate"/>
        </w:r>
        <w:r w:rsidR="00B20934" w:rsidRPr="00B20934" w:rsidDel="00B20934">
          <w:rPr>
            <w:vertAlign w:val="superscript"/>
          </w:rPr>
          <w:delText>12,13</w:delText>
        </w:r>
        <w:r w:rsidR="00B20934" w:rsidDel="00B20934">
          <w:fldChar w:fldCharType="end"/>
        </w:r>
      </w:del>
      <w:del w:id="119" w:author="Liu, Cong" w:date="2025-01-08T09:52:00Z" w16du:dateUtc="2025-01-08T17:52:00Z">
        <w:r w:rsidDel="00B20934">
          <w:fldChar w:fldCharType="begin"/>
        </w:r>
        <w:r w:rsidDel="00B20934">
          <w:delInstrText>HYPERLINK "https://paperpile.com/c/ccxovd/FuHOz" \h</w:delInstrText>
        </w:r>
        <w:r w:rsidDel="00B20934">
          <w:fldChar w:fldCharType="separate"/>
        </w:r>
      </w:del>
      <w:del w:id="120" w:author="Liu, Cong" w:date="2025-01-08T09:46:00Z" w16du:dateUtc="2025-01-08T17:46:00Z">
        <w:r w:rsidRPr="00B20934" w:rsidDel="00B20934">
          <w:rPr>
            <w:color w:val="000000"/>
            <w:vertAlign w:val="superscript"/>
          </w:rPr>
          <w:delText>9</w:delText>
        </w:r>
      </w:del>
      <w:del w:id="121" w:author="Liu, Cong" w:date="2025-01-08T09:52:00Z" w16du:dateUtc="2025-01-08T17:52:00Z">
        <w:r w:rsidDel="00B20934">
          <w:fldChar w:fldCharType="end"/>
        </w:r>
      </w:del>
      <w:r>
        <w:t xml:space="preserve"> to each individual cluster in each patient to evaluate the PageRank scores of TFs, which represents the importance of the TFs. </w:t>
      </w:r>
      <w:ins w:id="122" w:author="Liu, Cong" w:date="2025-01-19T19:49:00Z" w16du:dateUtc="2025-01-20T03:49:00Z">
        <w:r w:rsidR="00D17F1E">
          <w:t xml:space="preserve">Taiji has been </w:t>
        </w:r>
      </w:ins>
      <w:ins w:id="123" w:author="Liu, Cong" w:date="2025-01-19T19:50:00Z" w16du:dateUtc="2025-01-20T03:50:00Z">
        <w:r w:rsidR="00D17F1E">
          <w:t>experimentally</w:t>
        </w:r>
        <w:r w:rsidR="00D17F1E" w:rsidRPr="00D17F1E">
          <w:t xml:space="preserve"> </w:t>
        </w:r>
        <w:r w:rsidR="00D17F1E">
          <w:t xml:space="preserve">validated in multiple biological contexts </w:t>
        </w:r>
      </w:ins>
      <w:ins w:id="124" w:author="Liu, Cong" w:date="2025-01-19T19:51:00Z" w16du:dateUtc="2025-01-20T03:51:00Z">
        <w:r w:rsidR="00D17F1E">
          <w:t xml:space="preserve">and demonstrated </w:t>
        </w:r>
      </w:ins>
      <w:ins w:id="125" w:author="Liu, Cong" w:date="2025-01-19T19:52:00Z" w16du:dateUtc="2025-01-20T03:52:00Z">
        <w:r w:rsidR="00D17F1E">
          <w:t xml:space="preserve">the robustness and reliability in revealing unappreciated roles </w:t>
        </w:r>
      </w:ins>
      <w:ins w:id="126" w:author="Liu, Cong" w:date="2025-01-19T19:53:00Z" w16du:dateUtc="2025-01-20T03:53:00Z">
        <w:r w:rsidR="00D17F1E">
          <w:t>of novel TFs in cell fate specification</w:t>
        </w:r>
      </w:ins>
      <w:ins w:id="127" w:author="Liu, Cong" w:date="2025-01-19T19:56:00Z" w16du:dateUtc="2025-01-20T03:56:00Z">
        <w:r w:rsidR="00D17F1E">
          <w:fldChar w:fldCharType="begin"/>
        </w:r>
      </w:ins>
      <w:r w:rsidR="003B593D">
        <w:instrText xml:space="preserve"> ADDIN ZOTERO_ITEM CSL_CITATION {"citationID":"AVulYXEz","properties":{"formattedCitation":"\\super 13\\uc0\\u8211{}15\\nosupersub{}","plainCitation":"13–15","noteIndex":0},"citationItems":[{"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D17F1E">
        <w:fldChar w:fldCharType="separate"/>
      </w:r>
      <w:ins w:id="128" w:author="Liu, Cong" w:date="2025-01-19T19:57:00Z" w16du:dateUtc="2025-01-20T03:57:00Z">
        <w:r w:rsidR="00D17F1E" w:rsidRPr="00D17F1E">
          <w:rPr>
            <w:vertAlign w:val="superscript"/>
            <w:rPrChange w:id="129" w:author="Liu, Cong" w:date="2025-01-19T19:57:00Z" w16du:dateUtc="2025-01-20T03:57:00Z">
              <w:rPr>
                <w:rFonts w:ascii="Times New Roman" w:hAnsi="Times New Roman" w:cs="Times New Roman"/>
                <w:vertAlign w:val="superscript"/>
              </w:rPr>
            </w:rPrChange>
          </w:rPr>
          <w:t>13–15</w:t>
        </w:r>
      </w:ins>
      <w:ins w:id="130" w:author="Liu, Cong" w:date="2025-01-19T19:56:00Z" w16du:dateUtc="2025-01-20T03:56:00Z">
        <w:r w:rsidR="00D17F1E">
          <w:fldChar w:fldCharType="end"/>
        </w:r>
      </w:ins>
      <w:ins w:id="131" w:author="Liu, Cong" w:date="2025-01-19T19:53:00Z" w16du:dateUtc="2025-01-20T03:53:00Z">
        <w:r w:rsidR="00D17F1E">
          <w:t>.</w:t>
        </w:r>
      </w:ins>
      <w:ins w:id="132" w:author="Liu, Cong" w:date="2025-01-19T19:49:00Z" w16du:dateUtc="2025-01-20T03:49:00Z">
        <w:r w:rsidR="00D17F1E">
          <w:t xml:space="preserve"> </w:t>
        </w:r>
      </w:ins>
      <w:r>
        <w:t xml:space="preserve">To characterize the global influences of all </w:t>
      </w:r>
      <w:del w:id="133" w:author="Liu, Cong" w:date="2024-12-23T13:23:00Z" w16du:dateUtc="2024-12-23T21:23:00Z">
        <w:r w:rsidDel="009F72D6">
          <w:delText xml:space="preserve">1078 </w:delText>
        </w:r>
      </w:del>
      <w:ins w:id="134" w:author="Liu, Cong" w:date="2024-12-23T13:23:00Z" w16du:dateUtc="2024-12-23T21:23:00Z">
        <w:r w:rsidR="009F72D6">
          <w:t>10</w:t>
        </w:r>
      </w:ins>
      <w:ins w:id="135" w:author="Liu, Cong" w:date="2024-12-27T21:08:00Z" w16du:dateUtc="2024-12-28T05:08:00Z">
        <w:r w:rsidR="008E3BBE">
          <w:t>47</w:t>
        </w:r>
      </w:ins>
      <w:ins w:id="136" w:author="Liu, Cong" w:date="2024-12-23T13:23:00Z" w16du:dateUtc="2024-12-23T21:23:00Z">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137" w:author="Liu, Cong" w:date="2024-11-23T19:54:00Z" w16du:dateUtc="2024-11-24T03:54:00Z">
        <w:r w:rsidR="00AD0CA7">
          <w:t>5</w:t>
        </w:r>
      </w:ins>
      <w:del w:id="138"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5C414EFA" w:rsidR="006F371C" w:rsidRDefault="003C3B5E">
      <w:pPr>
        <w:spacing w:line="360" w:lineRule="auto"/>
        <w:rPr>
          <w:rFonts w:ascii="Times New Roman" w:eastAsia="Times New Roman" w:hAnsi="Times New Roman" w:cs="Times New Roman"/>
        </w:rPr>
      </w:pPr>
      <w:bookmarkStart w:id="139" w:name="_3znysh7" w:colFirst="0" w:colLast="0"/>
      <w:bookmarkEnd w:id="139"/>
      <w:r>
        <w:t xml:space="preserve">We identified 5 </w:t>
      </w:r>
      <w:proofErr w:type="spellStart"/>
      <w:r>
        <w:t>Kmeans</w:t>
      </w:r>
      <w:proofErr w:type="spellEnd"/>
      <w:r>
        <w:t xml:space="preserve"> groups by unsupervised clustering, denoted G1 through G5, each of which showed distinct patterns of TF activity (</w:t>
      </w:r>
      <w:r>
        <w:rPr>
          <w:b/>
        </w:rPr>
        <w:t xml:space="preserve">Supplementary Table </w:t>
      </w:r>
      <w:ins w:id="140" w:author="Liu, Cong" w:date="2024-12-22T11:29:00Z" w16du:dateUtc="2024-12-22T19:29:00Z">
        <w:r w:rsidR="00D45960">
          <w:rPr>
            <w:b/>
          </w:rPr>
          <w:t>S</w:t>
        </w:r>
      </w:ins>
      <w:r>
        <w:rPr>
          <w:b/>
        </w:rPr>
        <w:t>4</w:t>
      </w:r>
      <w:r>
        <w:t xml:space="preserve">). The row-wise comparison demonstrates that some TFs have high PageRank scores in one or several </w:t>
      </w:r>
      <w:proofErr w:type="spellStart"/>
      <w:r>
        <w:t>Kmeans</w:t>
      </w:r>
      <w:proofErr w:type="spellEnd"/>
      <w:r>
        <w:t xml:space="preserve"> groups and suggests high TF activity in specific clusters (</w:t>
      </w:r>
      <w:r>
        <w:rPr>
          <w:b/>
        </w:rPr>
        <w:t>Fig. 2A; Supplementary Fig. S2D</w:t>
      </w:r>
      <w:r>
        <w:t xml:space="preserve">). In total, </w:t>
      </w:r>
      <w:ins w:id="141" w:author="Liu, Cong" w:date="2024-12-29T16:30:00Z" w16du:dateUtc="2024-12-30T00:30:00Z">
        <w:r w:rsidR="00556048">
          <w:t>640</w:t>
        </w:r>
      </w:ins>
      <w:del w:id="142" w:author="Liu, Cong" w:date="2024-11-19T16:04:00Z" w16du:dateUtc="2024-11-20T00:04:00Z">
        <w:r w:rsidDel="00BB3DB7">
          <w:delText>764</w:delText>
        </w:r>
      </w:del>
      <w:r>
        <w:t xml:space="preserve"> TFs were identified as </w:t>
      </w:r>
      <w:proofErr w:type="spellStart"/>
      <w:r>
        <w:t>Kmeans</w:t>
      </w:r>
      <w:proofErr w:type="spellEnd"/>
      <w:r>
        <w:t xml:space="preserve"> group-specific TFs by comparing their PageRank scores between a specific group and the background groups (</w:t>
      </w:r>
      <w:r>
        <w:rPr>
          <w:b/>
        </w:rPr>
        <w:t xml:space="preserve">Supplementary Table </w:t>
      </w:r>
      <w:ins w:id="143"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r w:rsidR="00B20934">
        <w:fldChar w:fldCharType="begin"/>
      </w:r>
      <w:r w:rsidR="003B593D">
        <w:instrText xml:space="preserve"> ADDIN ZOTERO_ITEM CSL_CITATION {"citationID":"3p1ZxrJi","properties":{"formattedCitation":"\\super 16\\nosupersub{}","plainCitation":"16","noteIndex":0},"citationItems":[{"id":24,"uris":["http://zotero.org/users/local/JZClHNIm/items/T9VPIWW9","http://zotero.org/users/16227889/items/T9VPIWW9"],"itemData":{"id":24,"type":"article-journal","abstract":"Monocyte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r w:rsidR="00B20934">
        <w:fldChar w:fldCharType="separate"/>
      </w:r>
      <w:ins w:id="144" w:author="Liu, Cong" w:date="2025-01-19T19:57:00Z" w16du:dateUtc="2025-01-20T03:57:00Z">
        <w:r w:rsidR="00D17F1E" w:rsidRPr="00D17F1E">
          <w:rPr>
            <w:vertAlign w:val="superscript"/>
            <w:rPrChange w:id="145" w:author="Liu, Cong" w:date="2025-01-19T19:57:00Z" w16du:dateUtc="2025-01-20T03:57:00Z">
              <w:rPr>
                <w:rFonts w:ascii="Times New Roman" w:hAnsi="Times New Roman" w:cs="Times New Roman"/>
                <w:vertAlign w:val="superscript"/>
              </w:rPr>
            </w:rPrChange>
          </w:rPr>
          <w:t>16</w:t>
        </w:r>
      </w:ins>
      <w:del w:id="146" w:author="Liu, Cong" w:date="2025-01-19T19:57:00Z" w16du:dateUtc="2025-01-20T03:57:00Z">
        <w:r w:rsidR="00B20934" w:rsidRPr="00D17F1E" w:rsidDel="00D17F1E">
          <w:rPr>
            <w:vertAlign w:val="superscript"/>
          </w:rPr>
          <w:delText>15</w:delText>
        </w:r>
      </w:del>
      <w:r w:rsidR="00B20934">
        <w:fldChar w:fldCharType="end"/>
      </w:r>
      <w:del w:id="147" w:author="Liu, Cong" w:date="2025-01-08T09:54:00Z" w16du:dateUtc="2025-01-08T17:54:00Z">
        <w:r w:rsidDel="00B20934">
          <w:fldChar w:fldCharType="begin"/>
        </w:r>
        <w:r w:rsidDel="00B20934">
          <w:delInstrText>HYPERLINK "https://paperpile.com/c/ccxovd/9hnFj" \h</w:delInstrText>
        </w:r>
        <w:r w:rsidDel="00B20934">
          <w:fldChar w:fldCharType="separate"/>
        </w:r>
        <w:r w:rsidDel="00B20934">
          <w:rPr>
            <w:color w:val="000000"/>
            <w:vertAlign w:val="superscript"/>
          </w:rPr>
          <w:delText>10</w:delText>
        </w:r>
        <w:r w:rsidDel="00B20934">
          <w:fldChar w:fldCharType="end"/>
        </w:r>
      </w:del>
      <w:r>
        <w:t>, was G1-specific. G1 was enriched with two subsets of monocytes, including 5</w:t>
      </w:r>
      <w:ins w:id="148" w:author="Liu, Cong" w:date="2024-11-23T19:57:00Z" w16du:dateUtc="2024-11-24T03:57:00Z">
        <w:r w:rsidR="00AD0CA7">
          <w:t>9</w:t>
        </w:r>
      </w:ins>
      <w:del w:id="149" w:author="Liu, Cong" w:date="2024-11-23T19:57:00Z" w16du:dateUtc="2024-11-24T03:57:00Z">
        <w:r w:rsidDel="00AD0CA7">
          <w:delText>4</w:delText>
        </w:r>
      </w:del>
      <w:r>
        <w:t>.</w:t>
      </w:r>
      <w:ins w:id="150" w:author="Liu, Cong" w:date="2025-01-07T21:26:00Z" w16du:dateUtc="2025-01-08T05:26:00Z">
        <w:r w:rsidR="00360AC8">
          <w:t>5</w:t>
        </w:r>
      </w:ins>
      <w:del w:id="151" w:author="Liu, Cong" w:date="2024-11-19T17:36:00Z" w16du:dateUtc="2024-11-20T01:36:00Z">
        <w:r w:rsidDel="00D50C6B">
          <w:delText>7</w:delText>
        </w:r>
      </w:del>
      <w:r>
        <w:t xml:space="preserve">% CD14 Mono and </w:t>
      </w:r>
      <w:ins w:id="152" w:author="Liu, Cong" w:date="2025-01-07T21:26:00Z" w16du:dateUtc="2025-01-08T05:26:00Z">
        <w:r w:rsidR="00360AC8">
          <w:t>31</w:t>
        </w:r>
      </w:ins>
      <w:del w:id="153" w:author="Liu, Cong" w:date="2024-11-23T19:57:00Z" w16du:dateUtc="2024-11-24T03:57:00Z">
        <w:r w:rsidDel="00AD0CA7">
          <w:delText>2</w:delText>
        </w:r>
      </w:del>
      <w:del w:id="154" w:author="Liu, Cong" w:date="2024-11-19T17:36:00Z" w16du:dateUtc="2024-11-20T01:36:00Z">
        <w:r w:rsidDel="00D50C6B">
          <w:delText>9</w:delText>
        </w:r>
      </w:del>
      <w:r>
        <w:t>.</w:t>
      </w:r>
      <w:ins w:id="155" w:author="Liu, Cong" w:date="2025-01-07T21:26:00Z" w16du:dateUtc="2025-01-08T05:26:00Z">
        <w:r w:rsidR="00360AC8">
          <w:t>3</w:t>
        </w:r>
      </w:ins>
      <w:del w:id="156"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w:t>
      </w:r>
      <w:r>
        <w:lastRenderedPageBreak/>
        <w:t>cell types with 3</w:t>
      </w:r>
      <w:ins w:id="157" w:author="Liu, Cong" w:date="2024-11-19T17:40:00Z" w16du:dateUtc="2024-11-20T01:40:00Z">
        <w:r w:rsidR="00D50C6B">
          <w:t>7</w:t>
        </w:r>
      </w:ins>
      <w:del w:id="158" w:author="Liu, Cong" w:date="2024-11-19T17:40:00Z" w16du:dateUtc="2024-11-20T01:40:00Z">
        <w:r w:rsidDel="00D50C6B">
          <w:delText>4</w:delText>
        </w:r>
      </w:del>
      <w:r>
        <w:t>.</w:t>
      </w:r>
      <w:ins w:id="159" w:author="Liu, Cong" w:date="2025-01-07T21:26:00Z" w16du:dateUtc="2025-01-08T05:26:00Z">
        <w:r w:rsidR="00D43EEA">
          <w:t>9</w:t>
        </w:r>
      </w:ins>
      <w:del w:id="160" w:author="Liu, Cong" w:date="2024-11-19T17:40:00Z" w16du:dateUtc="2024-11-20T01:40:00Z">
        <w:r w:rsidDel="00D50C6B">
          <w:delText>3</w:delText>
        </w:r>
      </w:del>
      <w:r>
        <w:t>% and 40.</w:t>
      </w:r>
      <w:ins w:id="161" w:author="Liu, Cong" w:date="2025-01-07T21:27:00Z" w16du:dateUtc="2025-01-08T05:27:00Z">
        <w:r w:rsidR="00D43EEA">
          <w:t>3</w:t>
        </w:r>
      </w:ins>
      <w:del w:id="162"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r w:rsidR="00B20934">
        <w:fldChar w:fldCharType="begin"/>
      </w:r>
      <w:r w:rsidR="003B593D">
        <w:instrText xml:space="preserve"> ADDIN ZOTERO_ITEM CSL_CITATION {"citationID":"uHlz8cPC","properties":{"formattedCitation":"\\super 17\\nosupersub{}","plainCitation":"17","noteIndex":0},"citationItems":[{"id":29,"uris":["http://zotero.org/users/local/JZClHNIm/items/YKRPFAMH","http://zotero.org/users/16227889/items/YKRPFAMH"],"itemData":{"id":29,"type":"article-journal","abstract":"Two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r w:rsidR="00B20934">
        <w:fldChar w:fldCharType="separate"/>
      </w:r>
      <w:ins w:id="163" w:author="Liu, Cong" w:date="2025-01-19T19:57:00Z" w16du:dateUtc="2025-01-20T03:57:00Z">
        <w:r w:rsidR="00D17F1E" w:rsidRPr="00D17F1E">
          <w:rPr>
            <w:vertAlign w:val="superscript"/>
            <w:rPrChange w:id="164" w:author="Liu, Cong" w:date="2025-01-19T19:57:00Z" w16du:dateUtc="2025-01-20T03:57:00Z">
              <w:rPr>
                <w:rFonts w:ascii="Times New Roman" w:hAnsi="Times New Roman" w:cs="Times New Roman"/>
                <w:vertAlign w:val="superscript"/>
              </w:rPr>
            </w:rPrChange>
          </w:rPr>
          <w:t>17</w:t>
        </w:r>
      </w:ins>
      <w:del w:id="165" w:author="Liu, Cong" w:date="2025-01-19T19:57:00Z" w16du:dateUtc="2025-01-20T03:57:00Z">
        <w:r w:rsidR="00B20934" w:rsidRPr="00D17F1E" w:rsidDel="00D17F1E">
          <w:rPr>
            <w:vertAlign w:val="superscript"/>
          </w:rPr>
          <w:delText>16</w:delText>
        </w:r>
      </w:del>
      <w:r w:rsidR="00B20934">
        <w:fldChar w:fldCharType="end"/>
      </w:r>
      <w:del w:id="166" w:author="Liu, Cong" w:date="2025-01-08T09:54:00Z" w16du:dateUtc="2025-01-08T17:54:00Z">
        <w:r w:rsidDel="00B20934">
          <w:fldChar w:fldCharType="begin"/>
        </w:r>
        <w:r w:rsidDel="00B20934">
          <w:delInstrText>HYPERLINK "https://paperpile.com/c/ccxovd/bQf44" \h</w:delInstrText>
        </w:r>
        <w:r w:rsidDel="00B20934">
          <w:fldChar w:fldCharType="separate"/>
        </w:r>
        <w:r w:rsidDel="00B20934">
          <w:rPr>
            <w:color w:val="000000"/>
            <w:vertAlign w:val="superscript"/>
          </w:rPr>
          <w:delText>11</w:delText>
        </w:r>
        <w:r w:rsidDel="00B20934">
          <w:fldChar w:fldCharType="end"/>
        </w:r>
      </w:del>
      <w:r>
        <w:rPr>
          <w:color w:val="000000"/>
          <w:vertAlign w:val="superscript"/>
        </w:rPr>
        <w:t xml:space="preserve"> </w:t>
      </w:r>
      <w:r>
        <w:t xml:space="preserve">(see </w:t>
      </w:r>
      <w:r>
        <w:rPr>
          <w:b/>
        </w:rPr>
        <w:t xml:space="preserve">Fig. 2A-B; Supplementary Table </w:t>
      </w:r>
      <w:ins w:id="167" w:author="Liu, Cong" w:date="2024-12-22T11:28:00Z" w16du:dateUtc="2024-12-22T19:28:00Z">
        <w:r w:rsidR="00D45960">
          <w:rPr>
            <w:b/>
          </w:rPr>
          <w:t>S</w:t>
        </w:r>
      </w:ins>
      <w:r>
        <w:rPr>
          <w:b/>
        </w:rPr>
        <w:t xml:space="preserve">4 </w:t>
      </w:r>
      <w:r>
        <w:t xml:space="preserve">for lineage and group specific TFs that define each </w:t>
      </w:r>
      <w:proofErr w:type="spellStart"/>
      <w:r>
        <w:t>Kmeans</w:t>
      </w:r>
      <w:proofErr w:type="spellEnd"/>
      <w:r>
        <w:t xml:space="preserve"> group). Interestingly, more than half (</w:t>
      </w:r>
      <w:ins w:id="168" w:author="Liu, Cong" w:date="2024-12-29T16:32:00Z" w16du:dateUtc="2024-12-30T00:32:00Z">
        <w:r w:rsidR="004F643B">
          <w:t>4</w:t>
        </w:r>
      </w:ins>
      <w:ins w:id="169" w:author="Liu, Cong" w:date="2024-11-23T19:58:00Z" w16du:dateUtc="2024-11-24T03:58:00Z">
        <w:r w:rsidR="00AD0CA7">
          <w:t>0</w:t>
        </w:r>
      </w:ins>
      <w:ins w:id="170" w:author="Liu, Cong" w:date="2024-12-29T16:32:00Z" w16du:dateUtc="2024-12-30T00:32:00Z">
        <w:r w:rsidR="004F643B">
          <w:t>9</w:t>
        </w:r>
      </w:ins>
      <w:del w:id="171" w:author="Liu, Cong" w:date="2024-11-23T19:58:00Z" w16du:dateUtc="2024-11-24T03:58:00Z">
        <w:r w:rsidDel="00AD0CA7">
          <w:delText>43</w:delText>
        </w:r>
      </w:del>
      <w:del w:id="172" w:author="Liu, Cong" w:date="2024-11-19T17:41:00Z" w16du:dateUtc="2024-11-20T01:41:00Z">
        <w:r w:rsidDel="001069F7">
          <w:delText>3</w:delText>
        </w:r>
      </w:del>
      <w:r>
        <w:t>/</w:t>
      </w:r>
      <w:ins w:id="173" w:author="Liu, Cong" w:date="2024-12-29T16:31:00Z" w16du:dateUtc="2024-12-30T00:31:00Z">
        <w:r w:rsidR="004F643B">
          <w:t>640</w:t>
        </w:r>
      </w:ins>
      <w:del w:id="174" w:author="Liu, Cong" w:date="2024-11-19T17:41:00Z" w16du:dateUtc="2024-11-20T01:41:00Z">
        <w:r w:rsidDel="001069F7">
          <w:delText>764</w:delText>
        </w:r>
      </w:del>
      <w:r>
        <w:t xml:space="preserve">) of the TFs were G2-specific and their z scores were significantly higher in G2 compared to other groups. More than </w:t>
      </w:r>
      <w:ins w:id="175" w:author="Liu, Cong" w:date="2024-11-19T17:45:00Z" w16du:dateUtc="2024-11-20T01:45:00Z">
        <w:r w:rsidR="001069F7">
          <w:t>8</w:t>
        </w:r>
      </w:ins>
      <w:del w:id="176" w:author="Liu, Cong" w:date="2024-11-19T17:45:00Z" w16du:dateUtc="2024-11-20T01:45:00Z">
        <w:r w:rsidDel="001069F7">
          <w:delText>7</w:delText>
        </w:r>
      </w:del>
      <w:r>
        <w:t>0% (</w:t>
      </w:r>
      <w:ins w:id="177" w:author="Liu, Cong" w:date="2024-12-29T16:33:00Z" w16du:dateUtc="2024-12-30T00:33:00Z">
        <w:r w:rsidR="004F643B">
          <w:t>531</w:t>
        </w:r>
      </w:ins>
      <w:del w:id="178" w:author="Liu, Cong" w:date="2024-11-23T20:00:00Z" w16du:dateUtc="2024-11-24T04:00:00Z">
        <w:r w:rsidDel="00AD0CA7">
          <w:delText>5</w:delText>
        </w:r>
      </w:del>
      <w:del w:id="179" w:author="Liu, Cong" w:date="2024-11-19T17:45:00Z" w16du:dateUtc="2024-11-20T01:45:00Z">
        <w:r w:rsidDel="001069F7">
          <w:delText>58</w:delText>
        </w:r>
      </w:del>
      <w:r>
        <w:t>/</w:t>
      </w:r>
      <w:ins w:id="180" w:author="Liu, Cong" w:date="2024-12-29T16:32:00Z" w16du:dateUtc="2024-12-30T00:32:00Z">
        <w:r w:rsidR="004F643B">
          <w:t>640</w:t>
        </w:r>
      </w:ins>
      <w:del w:id="181" w:author="Liu, Cong" w:date="2024-11-19T17:43:00Z" w16du:dateUtc="2024-11-20T01:43:00Z">
        <w:r w:rsidDel="001069F7">
          <w:delText>764</w:delText>
        </w:r>
      </w:del>
      <w:r>
        <w:t xml:space="preserve">) of the TFs were identified as key TFs for only one </w:t>
      </w:r>
      <w:proofErr w:type="spellStart"/>
      <w:r>
        <w:t>Kmeans</w:t>
      </w:r>
      <w:proofErr w:type="spellEnd"/>
      <w:r>
        <w:t xml:space="preserve"> group, suggesting the </w:t>
      </w:r>
      <w:del w:id="182" w:author="Liu, Cong" w:date="2024-11-19T17:43:00Z" w16du:dateUtc="2024-11-20T01:43:00Z">
        <w:r w:rsidDel="001069F7">
          <w:delText xml:space="preserve">5 </w:delText>
        </w:r>
      </w:del>
      <w:proofErr w:type="spellStart"/>
      <w:r>
        <w:t>Kmeans</w:t>
      </w:r>
      <w:proofErr w:type="spellEnd"/>
      <w:r>
        <w:t xml:space="preserve">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 xml:space="preserve">The 5 </w:t>
      </w:r>
      <w:proofErr w:type="spellStart"/>
      <w:r>
        <w:t>Kmeans</w:t>
      </w:r>
      <w:proofErr w:type="spellEnd"/>
      <w:r>
        <w:t xml:space="preserve"> groups generally showed diverse compositions of cell types and disease states (</w:t>
      </w:r>
      <w:r>
        <w:rPr>
          <w:b/>
        </w:rPr>
        <w:t xml:space="preserve">Supplementary Table </w:t>
      </w:r>
      <w:ins w:id="183" w:author="Liu, Cong" w:date="2024-12-22T11:28:00Z" w16du:dateUtc="2024-12-22T19:28:00Z">
        <w:r w:rsidR="00D45960">
          <w:rPr>
            <w:b/>
          </w:rPr>
          <w:t>S</w:t>
        </w:r>
      </w:ins>
      <w:r>
        <w:rPr>
          <w:b/>
        </w:rPr>
        <w:t>6-7</w:t>
      </w:r>
      <w:r>
        <w:t xml:space="preserve">). As noted above, 4 of the 5 </w:t>
      </w:r>
      <w:proofErr w:type="spellStart"/>
      <w:r>
        <w:t>Kmeans</w:t>
      </w:r>
      <w:proofErr w:type="spellEnd"/>
      <w:r>
        <w:t xml:space="preserve">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84" w:author="Liu, Cong" w:date="2024-11-23T20:02:00Z" w16du:dateUtc="2024-11-24T04:02:00Z">
        <w:r w:rsidR="0015538C">
          <w:t>3</w:t>
        </w:r>
      </w:ins>
      <w:del w:id="185"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439507C5" w:rsidR="006F371C" w:rsidRDefault="003C3B5E">
      <w:pPr>
        <w:spacing w:line="360" w:lineRule="auto"/>
      </w:pPr>
      <w:r>
        <w:t>We then noted that G2 was significantly enriched in At-Risk and ERA clusters compared with CON (5</w:t>
      </w:r>
      <w:ins w:id="186" w:author="Liu, Cong" w:date="2025-01-07T21:28:00Z" w16du:dateUtc="2025-01-08T05:28:00Z">
        <w:r w:rsidR="00842320">
          <w:t>8</w:t>
        </w:r>
      </w:ins>
      <w:del w:id="187" w:author="Liu, Cong" w:date="2024-11-23T20:03:00Z" w16du:dateUtc="2024-11-24T04:03:00Z">
        <w:r w:rsidDel="00EF5903">
          <w:delText>4</w:delText>
        </w:r>
      </w:del>
      <w:r>
        <w:t>% higher in At-Risk and ERA vs. CON, adjusted by the null distribution, p-value &lt; 0.0001; Chi-squared test) and G4 was modestly enriched in CON clusters (</w:t>
      </w:r>
      <w:ins w:id="188" w:author="Liu, Cong" w:date="2024-11-23T20:03:00Z" w16du:dateUtc="2024-11-24T04:03:00Z">
        <w:r w:rsidR="00EF5903">
          <w:t>24</w:t>
        </w:r>
      </w:ins>
      <w:del w:id="189" w:author="Liu, Cong" w:date="2024-11-23T20:03:00Z" w16du:dateUtc="2024-11-24T04:03:00Z">
        <w:r w:rsidDel="00EF5903">
          <w:delText>3</w:delText>
        </w:r>
      </w:del>
      <w:del w:id="190" w:author="Liu, Cong" w:date="2024-11-19T18:25:00Z" w16du:dateUtc="2024-11-20T02:25:00Z">
        <w:r w:rsidDel="00EC7741">
          <w:delText>2</w:delText>
        </w:r>
      </w:del>
      <w:r>
        <w:t>% higher in CON, p-value &lt; 0.0</w:t>
      </w:r>
      <w:del w:id="191"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92"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93" w:author="Liu, Cong" w:date="2024-11-23T20:08:00Z" w16du:dateUtc="2024-11-24T04:08:00Z">
        <w:r w:rsidDel="004F550E">
          <w:rPr>
            <w:i/>
          </w:rPr>
          <w:delText>ZSCAN10</w:delText>
        </w:r>
      </w:del>
      <w:ins w:id="194"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05D39E8F"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r w:rsidR="00603E6A">
        <w:rPr>
          <w:i/>
        </w:rPr>
        <w:fldChar w:fldCharType="begin"/>
      </w:r>
      <w:r w:rsidR="003B593D">
        <w:rPr>
          <w:i/>
        </w:rPr>
        <w:instrText xml:space="preserve"> ADDIN ZOTERO_ITEM CSL_CITATION {"citationID":"mL1oIing","properties":{"formattedCitation":"\\super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603E6A">
        <w:rPr>
          <w:i/>
        </w:rPr>
        <w:fldChar w:fldCharType="separate"/>
      </w:r>
      <w:ins w:id="195" w:author="Liu, Cong" w:date="2025-01-19T19:57:00Z" w16du:dateUtc="2025-01-20T03:57:00Z">
        <w:r w:rsidR="00D17F1E" w:rsidRPr="00D17F1E">
          <w:rPr>
            <w:vertAlign w:val="superscript"/>
            <w:rPrChange w:id="196" w:author="Liu, Cong" w:date="2025-01-19T19:57:00Z" w16du:dateUtc="2025-01-20T03:57:00Z">
              <w:rPr>
                <w:rFonts w:ascii="Times New Roman" w:hAnsi="Times New Roman" w:cs="Times New Roman"/>
                <w:vertAlign w:val="superscript"/>
              </w:rPr>
            </w:rPrChange>
          </w:rPr>
          <w:t>18</w:t>
        </w:r>
      </w:ins>
      <w:del w:id="197" w:author="Liu, Cong" w:date="2025-01-19T19:57:00Z" w16du:dateUtc="2025-01-20T03:57:00Z">
        <w:r w:rsidR="00603E6A" w:rsidRPr="00D17F1E" w:rsidDel="00D17F1E">
          <w:rPr>
            <w:vertAlign w:val="superscript"/>
          </w:rPr>
          <w:delText>17</w:delText>
        </w:r>
      </w:del>
      <w:r w:rsidR="00603E6A">
        <w:rPr>
          <w:i/>
        </w:rPr>
        <w:fldChar w:fldCharType="end"/>
      </w:r>
      <w:del w:id="198" w:author="Liu, Cong" w:date="2025-01-09T10:17:00Z" w16du:dateUtc="2025-01-09T18:17:00Z">
        <w:r w:rsidDel="00603E6A">
          <w:fldChar w:fldCharType="begin"/>
        </w:r>
        <w:r w:rsidDel="00603E6A">
          <w:delInstrText>HYPERLINK "https://paperpile.com/c/ccxovd/rCw0i" \h</w:delInstrText>
        </w:r>
        <w:r w:rsidDel="00603E6A">
          <w:fldChar w:fldCharType="separate"/>
        </w:r>
        <w:r w:rsidDel="00603E6A">
          <w:rPr>
            <w:i/>
            <w:color w:val="000000"/>
            <w:vertAlign w:val="superscript"/>
          </w:rPr>
          <w:delText>12</w:delText>
        </w:r>
        <w:r w:rsidDel="00603E6A">
          <w:fldChar w:fldCharType="end"/>
        </w:r>
      </w:del>
      <w:r>
        <w:t xml:space="preserve">, </w:t>
      </w:r>
      <w:r>
        <w:rPr>
          <w:i/>
        </w:rPr>
        <w:t>Transcriptional regulation by RUNX2</w:t>
      </w:r>
      <w:r w:rsidR="00603E6A">
        <w:rPr>
          <w:i/>
        </w:rPr>
        <w:fldChar w:fldCharType="begin"/>
      </w:r>
      <w:r w:rsidR="003B593D">
        <w:rPr>
          <w:i/>
        </w:rPr>
        <w:instrText xml:space="preserve"> ADDIN ZOTERO_ITEM CSL_CITATION {"citationID":"EYl3pbgR","properties":{"formattedCitation":"\\super 19\\nosupersub{}","plainCitation":"19","noteIndex":0},"citationItems":[{"id":50,"uris":["http://zotero.org/users/local/JZClHNIm/items/YE6CIM4N","http://zotero.org/users/16227889/items/YE6CIM4N"],"itemData":{"id":50,"type":"article-journal","abstract":"Osteoarthritis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instrText>
      </w:r>
      <w:r w:rsidR="00603E6A">
        <w:rPr>
          <w:i/>
        </w:rPr>
        <w:fldChar w:fldCharType="separate"/>
      </w:r>
      <w:ins w:id="199" w:author="Liu, Cong" w:date="2025-01-19T19:57:00Z" w16du:dateUtc="2025-01-20T03:57:00Z">
        <w:r w:rsidR="00D17F1E" w:rsidRPr="00D17F1E">
          <w:rPr>
            <w:vertAlign w:val="superscript"/>
            <w:rPrChange w:id="200" w:author="Liu, Cong" w:date="2025-01-19T19:57:00Z" w16du:dateUtc="2025-01-20T03:57:00Z">
              <w:rPr>
                <w:rFonts w:ascii="Times New Roman" w:hAnsi="Times New Roman" w:cs="Times New Roman"/>
                <w:vertAlign w:val="superscript"/>
              </w:rPr>
            </w:rPrChange>
          </w:rPr>
          <w:t>19</w:t>
        </w:r>
      </w:ins>
      <w:del w:id="201" w:author="Liu, Cong" w:date="2025-01-19T19:57:00Z" w16du:dateUtc="2025-01-20T03:57:00Z">
        <w:r w:rsidR="00603E6A" w:rsidRPr="00D17F1E" w:rsidDel="00D17F1E">
          <w:rPr>
            <w:vertAlign w:val="superscript"/>
          </w:rPr>
          <w:delText>18</w:delText>
        </w:r>
      </w:del>
      <w:r w:rsidR="00603E6A">
        <w:rPr>
          <w:i/>
        </w:rPr>
        <w:fldChar w:fldCharType="end"/>
      </w:r>
      <w:del w:id="202" w:author="Liu, Cong" w:date="2025-01-09T10:17:00Z" w16du:dateUtc="2025-01-09T18:17:00Z">
        <w:r w:rsidDel="00603E6A">
          <w:fldChar w:fldCharType="begin"/>
        </w:r>
        <w:r w:rsidDel="00603E6A">
          <w:delInstrText>HYPERLINK "https://paperpile.com/c/ccxovd/Y6sPq" \h</w:delInstrText>
        </w:r>
        <w:r w:rsidDel="00603E6A">
          <w:fldChar w:fldCharType="separate"/>
        </w:r>
        <w:r w:rsidDel="00603E6A">
          <w:rPr>
            <w:i/>
            <w:color w:val="000000"/>
            <w:vertAlign w:val="superscript"/>
          </w:rPr>
          <w:delText>13</w:delText>
        </w:r>
        <w:r w:rsidDel="00603E6A">
          <w:fldChar w:fldCharType="end"/>
        </w:r>
      </w:del>
      <w:r>
        <w:t xml:space="preserve">, </w:t>
      </w:r>
      <w:r>
        <w:rPr>
          <w:i/>
        </w:rPr>
        <w:t>YAP1 and WWTR1-stimulated Gene Expression</w:t>
      </w:r>
      <w:r w:rsidR="00603E6A">
        <w:rPr>
          <w:i/>
        </w:rPr>
        <w:fldChar w:fldCharType="begin"/>
      </w:r>
      <w:r w:rsidR="003B593D">
        <w:rPr>
          <w:i/>
        </w:rPr>
        <w:instrText xml:space="preserve"> ADDIN ZOTERO_ITEM CSL_CITATION {"citationID":"I6elV57P","properties":{"formattedCitation":"\\super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603E6A">
        <w:rPr>
          <w:i/>
        </w:rPr>
        <w:fldChar w:fldCharType="separate"/>
      </w:r>
      <w:ins w:id="203" w:author="Liu, Cong" w:date="2025-01-19T19:57:00Z" w16du:dateUtc="2025-01-20T03:57:00Z">
        <w:r w:rsidR="00D17F1E" w:rsidRPr="00D17F1E">
          <w:rPr>
            <w:vertAlign w:val="superscript"/>
            <w:rPrChange w:id="204" w:author="Liu, Cong" w:date="2025-01-19T19:57:00Z" w16du:dateUtc="2025-01-20T03:57:00Z">
              <w:rPr>
                <w:rFonts w:ascii="Times New Roman" w:hAnsi="Times New Roman" w:cs="Times New Roman"/>
                <w:vertAlign w:val="superscript"/>
              </w:rPr>
            </w:rPrChange>
          </w:rPr>
          <w:t>20</w:t>
        </w:r>
      </w:ins>
      <w:del w:id="205" w:author="Liu, Cong" w:date="2025-01-19T19:57:00Z" w16du:dateUtc="2025-01-20T03:57:00Z">
        <w:r w:rsidR="00603E6A" w:rsidRPr="00D17F1E" w:rsidDel="00D17F1E">
          <w:rPr>
            <w:vertAlign w:val="superscript"/>
          </w:rPr>
          <w:delText>19</w:delText>
        </w:r>
      </w:del>
      <w:r w:rsidR="00603E6A">
        <w:rPr>
          <w:i/>
        </w:rPr>
        <w:fldChar w:fldCharType="end"/>
      </w:r>
      <w:del w:id="206" w:author="Liu, Cong" w:date="2025-01-09T10:18:00Z" w16du:dateUtc="2025-01-09T18:18:00Z">
        <w:r w:rsidDel="00603E6A">
          <w:fldChar w:fldCharType="begin"/>
        </w:r>
        <w:r w:rsidDel="00603E6A">
          <w:delInstrText>HYPERLINK "https://paperpile.com/c/ccxovd/8HUl6" \h</w:delInstrText>
        </w:r>
        <w:r w:rsidDel="00603E6A">
          <w:fldChar w:fldCharType="separate"/>
        </w:r>
        <w:r w:rsidDel="00603E6A">
          <w:rPr>
            <w:i/>
            <w:color w:val="000000"/>
            <w:vertAlign w:val="superscript"/>
          </w:rPr>
          <w:delText>14</w:delText>
        </w:r>
        <w:r w:rsidDel="00603E6A">
          <w:fldChar w:fldCharType="end"/>
        </w:r>
      </w:del>
      <w:r>
        <w:t xml:space="preserve">, </w:t>
      </w:r>
      <w:r>
        <w:rPr>
          <w:i/>
        </w:rPr>
        <w:t>NOTCH3 Intracellular Domain Regulates Transcription</w:t>
      </w:r>
      <w:r w:rsidR="00603E6A">
        <w:rPr>
          <w:i/>
        </w:rPr>
        <w:fldChar w:fldCharType="begin"/>
      </w:r>
      <w:r w:rsidR="003B593D">
        <w:rPr>
          <w:i/>
        </w:rPr>
        <w:instrText xml:space="preserve"> ADDIN ZOTERO_ITEM CSL_CITATION {"citationID":"siaNSd9X","properties":{"formattedCitation":"\\super 21\\nosupersub{}","plainCitation":"21","noteIndex":0},"citationItems":[{"id":16,"uris":["http://zotero.org/users/local/JZClHNIm/items/XIVWRXQJ","http://zotero.org/users/16227889/items/XIVWRXQJ"],"itemData":{"id":16,"type":"article-journal","abstract":"A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instrText>
      </w:r>
      <w:r w:rsidR="00603E6A">
        <w:rPr>
          <w:i/>
        </w:rPr>
        <w:fldChar w:fldCharType="separate"/>
      </w:r>
      <w:ins w:id="207" w:author="Liu, Cong" w:date="2025-01-19T19:57:00Z" w16du:dateUtc="2025-01-20T03:57:00Z">
        <w:r w:rsidR="00D17F1E" w:rsidRPr="00D17F1E">
          <w:rPr>
            <w:vertAlign w:val="superscript"/>
            <w:rPrChange w:id="208" w:author="Liu, Cong" w:date="2025-01-19T19:57:00Z" w16du:dateUtc="2025-01-20T03:57:00Z">
              <w:rPr>
                <w:rFonts w:ascii="Times New Roman" w:hAnsi="Times New Roman" w:cs="Times New Roman"/>
                <w:vertAlign w:val="superscript"/>
              </w:rPr>
            </w:rPrChange>
          </w:rPr>
          <w:t>21</w:t>
        </w:r>
      </w:ins>
      <w:del w:id="209" w:author="Liu, Cong" w:date="2025-01-19T19:57:00Z" w16du:dateUtc="2025-01-20T03:57:00Z">
        <w:r w:rsidR="00603E6A" w:rsidRPr="00D17F1E" w:rsidDel="00D17F1E">
          <w:rPr>
            <w:vertAlign w:val="superscript"/>
          </w:rPr>
          <w:delText>20</w:delText>
        </w:r>
      </w:del>
      <w:r w:rsidR="00603E6A">
        <w:rPr>
          <w:i/>
        </w:rPr>
        <w:fldChar w:fldCharType="end"/>
      </w:r>
      <w:del w:id="210" w:author="Liu, Cong" w:date="2025-01-09T10:18:00Z" w16du:dateUtc="2025-01-09T18:18:00Z">
        <w:r w:rsidDel="00603E6A">
          <w:fldChar w:fldCharType="begin"/>
        </w:r>
        <w:r w:rsidDel="00603E6A">
          <w:delInstrText>HYPERLINK "https://paperpile.com/c/ccxovd/hpOvD" \h</w:delInstrText>
        </w:r>
        <w:r w:rsidDel="00603E6A">
          <w:fldChar w:fldCharType="separate"/>
        </w:r>
        <w:r w:rsidDel="00603E6A">
          <w:rPr>
            <w:i/>
            <w:color w:val="000000"/>
            <w:vertAlign w:val="superscript"/>
          </w:rPr>
          <w:delText>15</w:delText>
        </w:r>
        <w:r w:rsidDel="00603E6A">
          <w:fldChar w:fldCharType="end"/>
        </w:r>
      </w:del>
      <w:r>
        <w:t xml:space="preserve">, and </w:t>
      </w:r>
      <w:r>
        <w:rPr>
          <w:i/>
        </w:rPr>
        <w:t>Deactivation of the β-Catenin Transactivating Complex</w:t>
      </w:r>
      <w:r w:rsidR="00603E6A">
        <w:rPr>
          <w:i/>
        </w:rPr>
        <w:fldChar w:fldCharType="begin"/>
      </w:r>
      <w:r w:rsidR="003B593D">
        <w:rPr>
          <w:i/>
        </w:rPr>
        <w:instrText xml:space="preserve"> ADDIN ZOTERO_ITEM CSL_CITATION {"citationID":"BFucPzsI","properties":{"formattedCitation":"\\super 22\\nosupersub{}","plainCitation":"22","noteIndex":0},"citationItems":[{"id":32,"uris":["http://zotero.org/users/local/JZClHNIm/items/SJTASVX5","http://zotero.org/users/16227889/items/SJTASVX5"],"itemData":{"id":32,"type":"article-journal","abstract":"This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r w:rsidR="00603E6A">
        <w:rPr>
          <w:i/>
        </w:rPr>
        <w:fldChar w:fldCharType="separate"/>
      </w:r>
      <w:ins w:id="211" w:author="Liu, Cong" w:date="2025-01-19T19:57:00Z" w16du:dateUtc="2025-01-20T03:57:00Z">
        <w:r w:rsidR="00D17F1E" w:rsidRPr="00D17F1E">
          <w:rPr>
            <w:vertAlign w:val="superscript"/>
            <w:rPrChange w:id="212" w:author="Liu, Cong" w:date="2025-01-19T19:57:00Z" w16du:dateUtc="2025-01-20T03:57:00Z">
              <w:rPr>
                <w:rFonts w:ascii="Times New Roman" w:hAnsi="Times New Roman" w:cs="Times New Roman"/>
                <w:vertAlign w:val="superscript"/>
              </w:rPr>
            </w:rPrChange>
          </w:rPr>
          <w:t>22</w:t>
        </w:r>
      </w:ins>
      <w:del w:id="213" w:author="Liu, Cong" w:date="2025-01-19T19:57:00Z" w16du:dateUtc="2025-01-20T03:57:00Z">
        <w:r w:rsidR="00603E6A" w:rsidRPr="00D17F1E" w:rsidDel="00D17F1E">
          <w:rPr>
            <w:vertAlign w:val="superscript"/>
          </w:rPr>
          <w:delText>21</w:delText>
        </w:r>
      </w:del>
      <w:r w:rsidR="00603E6A">
        <w:rPr>
          <w:i/>
        </w:rPr>
        <w:fldChar w:fldCharType="end"/>
      </w:r>
      <w:del w:id="214" w:author="Liu, Cong" w:date="2025-01-09T10:19:00Z" w16du:dateUtc="2025-01-09T18:19:00Z">
        <w:r w:rsidDel="00603E6A">
          <w:delText xml:space="preserve"> </w:delText>
        </w:r>
        <w:r w:rsidDel="00603E6A">
          <w:fldChar w:fldCharType="begin"/>
        </w:r>
        <w:r w:rsidDel="00603E6A">
          <w:delInstrText>HYPERLINK "https://paperpile.com/c/ccxovd/zVyh2" \h</w:delInstrText>
        </w:r>
        <w:r w:rsidDel="00603E6A">
          <w:fldChar w:fldCharType="separate"/>
        </w:r>
        <w:r w:rsidDel="00603E6A">
          <w:rPr>
            <w:color w:val="000000"/>
            <w:vertAlign w:val="superscript"/>
          </w:rPr>
          <w:delText>16</w:delText>
        </w:r>
        <w:r w:rsidDel="00603E6A">
          <w:fldChar w:fldCharType="end"/>
        </w:r>
      </w:del>
      <w:r>
        <w:t xml:space="preserve"> </w:t>
      </w:r>
      <w:proofErr w:type="spellStart"/>
      <w:r>
        <w:t>Reactome</w:t>
      </w:r>
      <w:proofErr w:type="spellEnd"/>
      <w:r>
        <w:t xml:space="preserve"> pathways. The TFs and the representative target genes identified by our analysis are shown in </w:t>
      </w:r>
      <w:r>
        <w:rPr>
          <w:b/>
        </w:rPr>
        <w:t xml:space="preserve">Supplementary Table </w:t>
      </w:r>
      <w:ins w:id="215" w:author="Liu, Cong" w:date="2024-12-22T11:28:00Z" w16du:dateUtc="2024-12-22T19:28:00Z">
        <w:r w:rsidR="00D45960">
          <w:rPr>
            <w:b/>
          </w:rPr>
          <w:t>S</w:t>
        </w:r>
      </w:ins>
      <w:r>
        <w:rPr>
          <w:b/>
        </w:rPr>
        <w:t>8</w:t>
      </w:r>
      <w:r>
        <w:t xml:space="preserve">. These TFs and their downstream regulated genes are referred to as </w:t>
      </w:r>
      <w:r>
        <w:lastRenderedPageBreak/>
        <w:t xml:space="preserve">the </w:t>
      </w:r>
      <w:r>
        <w:rPr>
          <w:i/>
        </w:rPr>
        <w:t>RA TF signature</w:t>
      </w:r>
      <w:r>
        <w:t>. These TFs were significantly important in the signature pathways and the representative genes were among the top regulated genes by the corresponding TFs predicted by Taiji (</w:t>
      </w:r>
      <w:r w:rsidRPr="00B637BB">
        <w:rPr>
          <w:b/>
          <w:bCs/>
          <w:rPrChange w:id="216"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47013904" w:rsidR="006F371C" w:rsidDel="00161BD0" w:rsidRDefault="003C3B5E">
      <w:pPr>
        <w:spacing w:line="360" w:lineRule="auto"/>
        <w:rPr>
          <w:del w:id="217"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218" w:author="Liu, Cong" w:date="2024-11-24T11:53:00Z" w16du:dateUtc="2024-11-24T19:53:00Z">
        <w:r w:rsidR="0047793C">
          <w:t xml:space="preserve">the </w:t>
        </w:r>
      </w:ins>
      <w:del w:id="219" w:author="Liu, Cong" w:date="2024-11-24T11:53:00Z" w16du:dateUtc="2024-11-24T19:53:00Z">
        <w:r w:rsidDel="0047793C">
          <w:delText>1</w:delText>
        </w:r>
      </w:del>
      <w:del w:id="220" w:author="Liu, Cong" w:date="2024-11-23T20:09:00Z" w16du:dateUtc="2024-11-24T04:09:00Z">
        <w:r w:rsidDel="00DA353B">
          <w:delText>1</w:delText>
        </w:r>
      </w:del>
      <w:del w:id="221"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xml:space="preserve">). Notably, CD4 Τ </w:t>
      </w:r>
      <w:proofErr w:type="spellStart"/>
      <w:r>
        <w:t>Νaive</w:t>
      </w:r>
      <w:proofErr w:type="spellEnd"/>
      <w:r>
        <w:t>, CD4 TCM, and CD8 T Naive showed the greatest enrichment in At-Risk/ERA compared to CON (</w:t>
      </w:r>
      <w:ins w:id="222" w:author="Liu, Cong" w:date="2024-11-24T11:54:00Z" w16du:dateUtc="2024-11-24T19:54:00Z">
        <w:r w:rsidR="00F6055C">
          <w:t>31</w:t>
        </w:r>
      </w:ins>
      <w:del w:id="223" w:author="Liu, Cong" w:date="2024-11-24T11:54:00Z" w16du:dateUtc="2024-11-24T19:54:00Z">
        <w:r w:rsidDel="00F6055C">
          <w:delText>47</w:delText>
        </w:r>
      </w:del>
      <w:r>
        <w:t xml:space="preserve">% vs </w:t>
      </w:r>
      <w:ins w:id="224" w:author="Liu, Cong" w:date="2024-11-24T11:54:00Z" w16du:dateUtc="2024-11-24T19:54:00Z">
        <w:r w:rsidR="00F6055C">
          <w:t>18</w:t>
        </w:r>
      </w:ins>
      <w:del w:id="225" w:author="Liu, Cong" w:date="2024-11-24T11:54:00Z" w16du:dateUtc="2024-11-24T19:54:00Z">
        <w:r w:rsidDel="00F6055C">
          <w:delText>24</w:delText>
        </w:r>
      </w:del>
      <w:r>
        <w:t>%, p-value &lt; 0.0</w:t>
      </w:r>
      <w:del w:id="226" w:author="Liu, Cong" w:date="2024-11-24T11:55:00Z" w16du:dateUtc="2024-11-24T19:55:00Z">
        <w:r w:rsidDel="00F6055C">
          <w:delText>00</w:delText>
        </w:r>
      </w:del>
      <w:r>
        <w:t xml:space="preserve">1; </w:t>
      </w:r>
      <w:ins w:id="227" w:author="Liu, Cong" w:date="2024-11-24T11:55:00Z" w16du:dateUtc="2024-11-24T19:55:00Z">
        <w:r w:rsidR="00F6055C">
          <w:t>23</w:t>
        </w:r>
      </w:ins>
      <w:del w:id="228" w:author="Liu, Cong" w:date="2024-11-24T11:55:00Z" w16du:dateUtc="2024-11-24T19:55:00Z">
        <w:r w:rsidDel="00F6055C">
          <w:delText>38</w:delText>
        </w:r>
      </w:del>
      <w:r>
        <w:t xml:space="preserve">% vs </w:t>
      </w:r>
      <w:ins w:id="229" w:author="Liu, Cong" w:date="2024-11-24T11:55:00Z" w16du:dateUtc="2024-11-24T19:55:00Z">
        <w:r w:rsidR="00F6055C">
          <w:t>1</w:t>
        </w:r>
      </w:ins>
      <w:ins w:id="230" w:author="Liu, Cong" w:date="2025-01-07T21:30:00Z" w16du:dateUtc="2025-01-08T05:30:00Z">
        <w:r w:rsidR="00E92676">
          <w:t>2</w:t>
        </w:r>
      </w:ins>
      <w:del w:id="231" w:author="Liu, Cong" w:date="2024-11-24T11:55:00Z" w16du:dateUtc="2024-11-24T19:55:00Z">
        <w:r w:rsidDel="00F6055C">
          <w:delText>22</w:delText>
        </w:r>
      </w:del>
      <w:r>
        <w:t xml:space="preserve">%, p-value &lt; 0.01; </w:t>
      </w:r>
      <w:ins w:id="232" w:author="Liu, Cong" w:date="2024-11-24T11:55:00Z" w16du:dateUtc="2024-11-24T19:55:00Z">
        <w:r w:rsidR="00F6055C">
          <w:t>6</w:t>
        </w:r>
      </w:ins>
      <w:ins w:id="233" w:author="Liu, Cong" w:date="2025-01-07T21:30:00Z" w16du:dateUtc="2025-01-08T05:30:00Z">
        <w:r w:rsidR="00E92676">
          <w:t>5</w:t>
        </w:r>
      </w:ins>
      <w:del w:id="234" w:author="Liu, Cong" w:date="2024-11-24T11:55:00Z" w16du:dateUtc="2024-11-24T19:55:00Z">
        <w:r w:rsidDel="00F6055C">
          <w:delText>55</w:delText>
        </w:r>
      </w:del>
      <w:r>
        <w:t>% vs 2</w:t>
      </w:r>
      <w:ins w:id="235" w:author="Liu, Cong" w:date="2024-11-24T11:55:00Z" w16du:dateUtc="2024-11-24T19:55:00Z">
        <w:r w:rsidR="00F6055C">
          <w:t>6</w:t>
        </w:r>
      </w:ins>
      <w:del w:id="236" w:author="Liu, Cong" w:date="2024-11-24T11:55:00Z" w16du:dateUtc="2024-11-24T19:55:00Z">
        <w:r w:rsidDel="00F6055C">
          <w:delText>1</w:delText>
        </w:r>
      </w:del>
      <w:r>
        <w:t>%, p-value &lt; 0.0</w:t>
      </w:r>
      <w:ins w:id="237" w:author="Liu, Cong" w:date="2024-11-24T11:55:00Z" w16du:dateUtc="2024-11-24T19:55:00Z">
        <w:r w:rsidR="00F6055C">
          <w:t>1</w:t>
        </w:r>
      </w:ins>
      <w:del w:id="238" w:author="Liu, Cong" w:date="2024-11-24T11:55:00Z" w16du:dateUtc="2024-11-24T19:55:00Z">
        <w:r w:rsidDel="00F6055C">
          <w:delText>5</w:delText>
        </w:r>
      </w:del>
      <w:r>
        <w:t>, respectively for At-Risk/ERA compared with CON; Chi-squared test). Of interest, MAIT cells with the TF profile were only found in CON clusters (0% vs 4</w:t>
      </w:r>
      <w:ins w:id="239" w:author="Liu, Cong" w:date="2024-11-24T11:56:00Z" w16du:dateUtc="2024-11-24T19:56:00Z">
        <w:r w:rsidR="009E416F">
          <w:t>3</w:t>
        </w:r>
      </w:ins>
      <w:del w:id="240" w:author="Liu, Cong" w:date="2024-11-24T11:56:00Z" w16du:dateUtc="2024-11-24T19:56:00Z">
        <w:r w:rsidDel="009E416F">
          <w:delText>8</w:delText>
        </w:r>
      </w:del>
      <w:r>
        <w:t xml:space="preserve">% for At-Risk/ERA and CON, p-value </w:t>
      </w:r>
      <w:ins w:id="241" w:author="Liu, Cong" w:date="2024-11-24T11:56:00Z" w16du:dateUtc="2024-11-24T19:56:00Z">
        <w:r w:rsidR="009E416F">
          <w:t>&lt;</w:t>
        </w:r>
      </w:ins>
      <w:del w:id="242" w:author="Liu, Cong" w:date="2024-11-24T11:56:00Z" w16du:dateUtc="2024-11-24T19:56:00Z">
        <w:r w:rsidDel="009E416F">
          <w:delText>=</w:delText>
        </w:r>
      </w:del>
      <w:r>
        <w:t xml:space="preserve"> 0.</w:t>
      </w:r>
      <w:del w:id="243"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244"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245" w:author="Liu, Cong" w:date="2024-11-24T12:34:00Z" w16du:dateUtc="2024-11-24T20:34:00Z"/>
        </w:rPr>
      </w:pPr>
    </w:p>
    <w:p w14:paraId="61610F29" w14:textId="7D8FE98A" w:rsidR="006F371C" w:rsidRDefault="003C3B5E">
      <w:pPr>
        <w:spacing w:line="360" w:lineRule="auto"/>
      </w:pPr>
      <w:bookmarkStart w:id="246" w:name="_2et92p0" w:colFirst="0" w:colLast="0"/>
      <w:bookmarkEnd w:id="246"/>
      <w:r>
        <w:t>Overall, the top RA signature TFs determined by unsupervised clustering showed significantly higher PageRank scores in G2 compared to other groups across all cell types (</w:t>
      </w:r>
      <w:r>
        <w:rPr>
          <w:b/>
        </w:rPr>
        <w:t>Fig. 3C</w:t>
      </w:r>
      <w:r>
        <w:t>).</w:t>
      </w:r>
      <w:del w:id="247"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4E5EA890" w:rsidR="006F371C" w:rsidRDefault="003C3B5E">
      <w:pPr>
        <w:spacing w:line="360" w:lineRule="auto"/>
        <w:rPr>
          <w:rFonts w:ascii="Times New Roman" w:eastAsia="Times New Roman" w:hAnsi="Times New Roman" w:cs="Times New Roman"/>
        </w:rPr>
      </w:pPr>
      <w:del w:id="248" w:author="Liu, Cong" w:date="2024-12-21T20:14:00Z" w16du:dateUtc="2024-12-22T04:14:00Z">
        <w:r w:rsidDel="00504AC3">
          <w:delText>Almost all</w:delText>
        </w:r>
      </w:del>
      <w:ins w:id="249" w:author="Liu, Cong" w:date="2024-12-21T20:14:00Z" w16du:dateUtc="2024-12-22T04:14:00Z">
        <w:r w:rsidR="00504AC3">
          <w:t>All the major</w:t>
        </w:r>
      </w:ins>
      <w:r>
        <w:t xml:space="preserve"> cell types were enriched in this common set of At-Risk/ERA signature pathways </w:t>
      </w:r>
      <w:del w:id="250" w:author="Liu, Cong" w:date="2025-01-03T23:38:00Z" w16du:dateUtc="2025-01-04T04:38:00Z">
        <w:r w:rsidDel="00EF1416">
          <w:delText>(</w:delText>
        </w:r>
        <w:r w:rsidDel="00EF1416">
          <w:rPr>
            <w:b/>
          </w:rPr>
          <w:delText>Fig. 3D</w:delText>
        </w:r>
        <w:r w:rsidDel="00EF1416">
          <w:delText>).</w:delText>
        </w:r>
      </w:del>
      <w:ins w:id="251" w:author="Liu, Cong" w:date="2025-01-03T23:38:00Z" w16du:dateUtc="2025-01-04T04:38:00Z">
        <w:r w:rsidR="00EF1416">
          <w:t>while</w:t>
        </w:r>
      </w:ins>
      <w:r>
        <w:t xml:space="preserve"> </w:t>
      </w:r>
      <w:del w:id="252" w:author="Liu, Cong" w:date="2024-12-21T20:19:00Z" w16du:dateUtc="2024-12-22T04:19:00Z">
        <w:r w:rsidDel="00504AC3">
          <w:delText>In some cases, the pathways were relatively restricted such as Treg cells, which were only associated with RUNX2 and NOTCH3 pathways. On the other hand, m</w:delText>
        </w:r>
      </w:del>
      <w:del w:id="253" w:author="Liu, Cong" w:date="2025-01-03T23:34:00Z" w16du:dateUtc="2025-01-04T04:34:00Z">
        <w:r w:rsidDel="0053535B">
          <w:delText xml:space="preserve">onocytes displayed a relatively lower significance in NOTCH3 pathways compared to other cell types. </w:delText>
        </w:r>
      </w:del>
      <w:del w:id="254" w:author="Liu, Cong" w:date="2025-01-03T23:37:00Z" w16du:dateUtc="2025-01-04T04:37:00Z">
        <w:r w:rsidDel="0053535B">
          <w:delText>Additionally</w:delText>
        </w:r>
      </w:del>
      <w:ins w:id="255" w:author="Liu, Cong" w:date="2025-01-03T23:38:00Z" w16du:dateUtc="2025-01-04T04:38:00Z">
        <w:r w:rsidR="00EF1416">
          <w:t>s</w:t>
        </w:r>
      </w:ins>
      <w:del w:id="256" w:author="Liu, Cong" w:date="2025-01-03T23:37:00Z" w16du:dateUtc="2025-01-04T04:37:00Z">
        <w:r w:rsidDel="0053535B">
          <w:delText>, s</w:delText>
        </w:r>
      </w:del>
      <w:r>
        <w:t>ome individual cell types demonstrated specific enriched pathways (</w:t>
      </w:r>
      <w:r>
        <w:rPr>
          <w:b/>
        </w:rPr>
        <w:t>Fig. 3D</w:t>
      </w:r>
      <w:r>
        <w:t xml:space="preserve">). For example, </w:t>
      </w:r>
      <w:del w:id="257" w:author="Liu, Cong" w:date="2024-12-21T20:22:00Z" w16du:dateUtc="2024-12-22T04:22:00Z">
        <w:r w:rsidDel="00F472AD">
          <w:delText>a</w:delText>
        </w:r>
      </w:del>
      <w:del w:id="258" w:author="Liu, Cong" w:date="2024-12-27T15:35:00Z" w16du:dateUtc="2024-12-27T23:35:00Z">
        <w:r w:rsidDel="00156C87">
          <w:delText>ctivation</w:delText>
        </w:r>
      </w:del>
      <w:ins w:id="259" w:author="Liu, Cong" w:date="2024-12-27T15:35:00Z" w16du:dateUtc="2024-12-27T23:35:00Z">
        <w:r w:rsidR="00156C87">
          <w:t>activation</w:t>
        </w:r>
      </w:ins>
      <w:r>
        <w:t xml:space="preserve"> of HOX genes was enriched in B cells, CD4 T </w:t>
      </w:r>
      <w:del w:id="260" w:author="Liu, Cong" w:date="2025-01-03T23:39:00Z" w16du:dateUtc="2025-01-04T04:39:00Z">
        <w:r w:rsidDel="00EF1416">
          <w:delText xml:space="preserve">Naive </w:delText>
        </w:r>
      </w:del>
      <w:ins w:id="261" w:author="Liu, Cong" w:date="2025-01-03T23:39:00Z" w16du:dateUtc="2025-01-04T04:39:00Z">
        <w:r w:rsidR="00EF1416">
          <w:t xml:space="preserve">cells, CD8 T Naive, </w:t>
        </w:r>
      </w:ins>
      <w:r>
        <w:t xml:space="preserve">and monocytes. </w:t>
      </w:r>
      <w:del w:id="262" w:author="Liu, Cong" w:date="2025-01-03T23:40:00Z" w16du:dateUtc="2025-01-04T04:40:00Z">
        <w:r w:rsidDel="001B37C4">
          <w:delText>CD4 TCM, MAIT, and Treg cells showed enrichment in NOTCH1-related pathways, which is noteworthy given the anti-inflammatory properties associated with the inhibition of NOTCH1 signaling in regulatory T cells in RA</w:delText>
        </w:r>
        <w:r w:rsidDel="001B37C4">
          <w:fldChar w:fldCharType="begin"/>
        </w:r>
        <w:r w:rsidDel="001B37C4">
          <w:delInstrText>HYPERLINK "https://paperpile.com/c/ccxovd/Cih5i" \h</w:delInstrText>
        </w:r>
        <w:r w:rsidDel="001B37C4">
          <w:fldChar w:fldCharType="separate"/>
        </w:r>
        <w:r w:rsidDel="001B37C4">
          <w:rPr>
            <w:color w:val="000000"/>
            <w:vertAlign w:val="superscript"/>
          </w:rPr>
          <w:delText>17</w:delText>
        </w:r>
        <w:r w:rsidDel="001B37C4">
          <w:rPr>
            <w:color w:val="000000"/>
            <w:vertAlign w:val="superscript"/>
          </w:rPr>
          <w:fldChar w:fldCharType="end"/>
        </w:r>
        <w:r w:rsidDel="001B37C4">
          <w:delText xml:space="preserve">. </w:delText>
        </w:r>
      </w:del>
      <w:r>
        <w:t>RUNX3 regulation is more highly associated with CD8 TEM, NK,</w:t>
      </w:r>
      <w:ins w:id="263" w:author="Liu, Cong" w:date="2024-12-21T20:20:00Z" w16du:dateUtc="2024-12-22T04:20:00Z">
        <w:r w:rsidR="00504AC3">
          <w:t xml:space="preserve"> CD4 T Na</w:t>
        </w:r>
      </w:ins>
      <w:ins w:id="264" w:author="Liu, Cong" w:date="2024-12-25T14:53:00Z" w16du:dateUtc="2024-12-25T22:53:00Z">
        <w:r w:rsidR="00E15833">
          <w:t>i</w:t>
        </w:r>
      </w:ins>
      <w:ins w:id="265" w:author="Liu, Cong" w:date="2024-12-21T20:20:00Z" w16du:dateUtc="2024-12-22T04:20:00Z">
        <w:r w:rsidR="00504AC3">
          <w:t>ve,</w:t>
        </w:r>
      </w:ins>
      <w:r>
        <w:t xml:space="preserve"> and monocytes</w:t>
      </w:r>
      <w:r w:rsidR="00603E6A">
        <w:fldChar w:fldCharType="begin"/>
      </w:r>
      <w:r w:rsidR="003B593D">
        <w:instrText xml:space="preserve"> ADDIN ZOTERO_ITEM CSL_CITATION {"citationID":"CDjpr2YT","properties":{"formattedCitation":"\\super 23\\nosupersub{}","plainCitation":"23","noteIndex":0},"citationItems":[{"id":33,"uris":["http://zotero.org/users/local/JZClHNIm/items/95PGY78L","http://zotero.org/users/16227889/items/95PGY78L"],"itemData":{"id":33,"type":"article-journal","abstract":"Susceptibility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instrText>
      </w:r>
      <w:r w:rsidR="00603E6A">
        <w:fldChar w:fldCharType="separate"/>
      </w:r>
      <w:ins w:id="266" w:author="Liu, Cong" w:date="2025-01-19T19:57:00Z" w16du:dateUtc="2025-01-20T03:57:00Z">
        <w:r w:rsidR="00D17F1E" w:rsidRPr="00D17F1E">
          <w:rPr>
            <w:vertAlign w:val="superscript"/>
            <w:rPrChange w:id="267" w:author="Liu, Cong" w:date="2025-01-19T19:57:00Z" w16du:dateUtc="2025-01-20T03:57:00Z">
              <w:rPr>
                <w:rFonts w:ascii="Times New Roman" w:hAnsi="Times New Roman" w:cs="Times New Roman"/>
                <w:vertAlign w:val="superscript"/>
              </w:rPr>
            </w:rPrChange>
          </w:rPr>
          <w:t>23</w:t>
        </w:r>
      </w:ins>
      <w:del w:id="268" w:author="Liu, Cong" w:date="2025-01-19T19:57:00Z" w16du:dateUtc="2025-01-20T03:57:00Z">
        <w:r w:rsidR="00603E6A" w:rsidRPr="00D17F1E" w:rsidDel="00D17F1E">
          <w:rPr>
            <w:vertAlign w:val="superscript"/>
          </w:rPr>
          <w:delText>22</w:delText>
        </w:r>
      </w:del>
      <w:r w:rsidR="00603E6A">
        <w:fldChar w:fldCharType="end"/>
      </w:r>
      <w:del w:id="269" w:author="Liu, Cong" w:date="2025-01-09T10:21:00Z" w16du:dateUtc="2025-01-09T18:21:00Z">
        <w:r w:rsidDel="00603E6A">
          <w:fldChar w:fldCharType="begin"/>
        </w:r>
        <w:r w:rsidDel="00603E6A">
          <w:delInstrText>HYPERLINK "https://paperpile.com/c/ccxovd/HxBJi" \h</w:delInstrText>
        </w:r>
        <w:r w:rsidDel="00603E6A">
          <w:fldChar w:fldCharType="separate"/>
        </w:r>
        <w:r w:rsidDel="00603E6A">
          <w:rPr>
            <w:color w:val="000000"/>
            <w:vertAlign w:val="superscript"/>
          </w:rPr>
          <w:delText>18</w:delText>
        </w:r>
        <w:r w:rsidDel="00603E6A">
          <w:fldChar w:fldCharType="end"/>
        </w:r>
      </w:del>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270" w:name="_tyjcwt" w:colFirst="0" w:colLast="0"/>
      <w:bookmarkEnd w:id="270"/>
      <w:r>
        <w:t>Patterns of cell types with the G2 RA TF signature are highly variable across individuals</w:t>
      </w:r>
    </w:p>
    <w:p w14:paraId="6FCAEB14" w14:textId="47A0957C" w:rsidR="006F371C" w:rsidRDefault="003C3B5E">
      <w:pPr>
        <w:spacing w:line="360" w:lineRule="auto"/>
      </w:pPr>
      <w:bookmarkStart w:id="271" w:name="_3dy6vkm" w:colFirst="0" w:colLast="0"/>
      <w:bookmarkStart w:id="272" w:name="OLE_LINK3"/>
      <w:bookmarkStart w:id="273" w:name="OLE_LINK4"/>
      <w:bookmarkEnd w:id="271"/>
      <w:r>
        <w:t>We then determined which cell types display the TF signature in each member of the At-Risk and ERA cohorts. Multiple combinations of cell types were identified in individual participants (</w:t>
      </w:r>
      <w:r>
        <w:rPr>
          <w:b/>
        </w:rPr>
        <w:t>Fig. 3E</w:t>
      </w:r>
      <w:r>
        <w:t xml:space="preserve">). </w:t>
      </w:r>
      <w:del w:id="274" w:author="Liu, Cong" w:date="2024-12-21T20:23:00Z" w16du:dateUtc="2024-12-22T04:23:00Z">
        <w:r w:rsidDel="001A482D">
          <w:delText xml:space="preserve">All </w:delText>
        </w:r>
      </w:del>
      <w:ins w:id="275" w:author="Liu, Cong" w:date="2024-12-21T20:23:00Z" w16du:dateUtc="2024-12-22T04:23:00Z">
        <w:r w:rsidR="001A482D">
          <w:t xml:space="preserve">Twenty-five out of </w:t>
        </w:r>
      </w:ins>
      <w:r>
        <w:t xml:space="preserve">26 At-Risk and </w:t>
      </w:r>
      <w:ins w:id="276" w:author="Liu, Cong" w:date="2024-12-21T20:23:00Z" w16du:dateUtc="2024-12-22T04:23:00Z">
        <w:r w:rsidR="001A482D">
          <w:t xml:space="preserve">all </w:t>
        </w:r>
      </w:ins>
      <w:r>
        <w:t xml:space="preserve">6 ERA participants had the signature in at least one cluster and in at least one </w:t>
      </w:r>
      <w:ins w:id="277" w:author="Firestein, Gary" w:date="2025-01-26T14:03:00Z" w16du:dateUtc="2025-01-26T22:03:00Z">
        <w:r w:rsidR="009A15E2">
          <w:t xml:space="preserve">of the key </w:t>
        </w:r>
      </w:ins>
      <w:r>
        <w:t>cell type</w:t>
      </w:r>
      <w:ins w:id="278" w:author="Firestein, Gary" w:date="2025-01-26T14:03:00Z" w16du:dateUtc="2025-01-26T22:03:00Z">
        <w:r w:rsidR="009A15E2">
          <w:t>s</w:t>
        </w:r>
      </w:ins>
      <w:r>
        <w:t xml:space="preserve">. </w:t>
      </w:r>
      <w:ins w:id="279" w:author="Firestein, Gary" w:date="2025-01-26T14:03:00Z" w16du:dateUtc="2025-01-26T22:03:00Z">
        <w:r w:rsidR="009A15E2">
          <w:t xml:space="preserve">The one negative At-Risk individual </w:t>
        </w:r>
      </w:ins>
      <w:ins w:id="280" w:author="Firestein, Gary" w:date="2025-01-26T14:04:00Z" w16du:dateUtc="2025-01-26T22:04:00Z">
        <w:r w:rsidR="009A15E2">
          <w:t xml:space="preserve">could have had a similar pattern in a rare cell type beyond the resolution of this analysis. </w:t>
        </w:r>
      </w:ins>
      <w:r>
        <w:t xml:space="preserve">However, the distribution of cell types was highly variable among participants. In some cases, only one cell </w:t>
      </w:r>
      <w:r>
        <w:lastRenderedPageBreak/>
        <w:t xml:space="preserve">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281" w:author="Liu, Cong" w:date="2024-12-21T20:24:00Z" w16du:dateUtc="2024-12-22T04:24:00Z">
        <w:r w:rsidR="00342C49">
          <w:t xml:space="preserve"> T</w:t>
        </w:r>
      </w:ins>
      <w:r>
        <w:t xml:space="preserve"> Na</w:t>
      </w:r>
      <w:ins w:id="282" w:author="Liu, Cong" w:date="2024-12-21T20:24:00Z" w16du:dateUtc="2024-12-22T04:24:00Z">
        <w:r w:rsidR="001C401D">
          <w:t>i</w:t>
        </w:r>
      </w:ins>
      <w:del w:id="283" w:author="Liu, Cong" w:date="2024-12-21T20:24:00Z" w16du:dateUtc="2024-12-22T04:24:00Z">
        <w:r w:rsidDel="001C401D">
          <w:delText>ï</w:delText>
        </w:r>
      </w:del>
      <w:r>
        <w:t xml:space="preserve">ve, CD8 </w:t>
      </w:r>
      <w:ins w:id="284" w:author="Liu, Cong" w:date="2024-12-21T20:24:00Z" w16du:dateUtc="2024-12-22T04:24:00Z">
        <w:r w:rsidR="00342C49">
          <w:t xml:space="preserve">T </w:t>
        </w:r>
      </w:ins>
      <w:r>
        <w:t>Na</w:t>
      </w:r>
      <w:ins w:id="285" w:author="Liu, Cong" w:date="2024-12-21T20:25:00Z" w16du:dateUtc="2024-12-22T04:25:00Z">
        <w:r w:rsidR="001C401D">
          <w:t>i</w:t>
        </w:r>
      </w:ins>
      <w:del w:id="286"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87" w:name="_1t3h5sf" w:colFirst="0" w:colLast="0"/>
      <w:bookmarkEnd w:id="272"/>
      <w:bookmarkEnd w:id="273"/>
      <w:bookmarkEnd w:id="287"/>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22409DFA"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r w:rsidR="00603E6A">
        <w:fldChar w:fldCharType="begin"/>
      </w:r>
      <w:r w:rsidR="003B593D">
        <w:instrText xml:space="preserve"> ADDIN ZOTERO_ITEM CSL_CITATION {"citationID":"8NeuTmdE","properties":{"formattedCitation":"\\super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603E6A">
        <w:fldChar w:fldCharType="separate"/>
      </w:r>
      <w:ins w:id="288" w:author="Liu, Cong" w:date="2025-01-19T19:57:00Z" w16du:dateUtc="2025-01-20T03:57:00Z">
        <w:r w:rsidR="00D17F1E" w:rsidRPr="00D17F1E">
          <w:rPr>
            <w:vertAlign w:val="superscript"/>
            <w:rPrChange w:id="289" w:author="Liu, Cong" w:date="2025-01-19T19:57:00Z" w16du:dateUtc="2025-01-20T03:57:00Z">
              <w:rPr>
                <w:rFonts w:ascii="Times New Roman" w:hAnsi="Times New Roman" w:cs="Times New Roman"/>
                <w:vertAlign w:val="superscript"/>
              </w:rPr>
            </w:rPrChange>
          </w:rPr>
          <w:t>24</w:t>
        </w:r>
      </w:ins>
      <w:del w:id="290" w:author="Liu, Cong" w:date="2025-01-19T19:57:00Z" w16du:dateUtc="2025-01-20T03:57:00Z">
        <w:r w:rsidR="00603E6A" w:rsidRPr="00D17F1E" w:rsidDel="00D17F1E">
          <w:rPr>
            <w:vertAlign w:val="superscript"/>
          </w:rPr>
          <w:delText>23</w:delText>
        </w:r>
      </w:del>
      <w:r w:rsidR="00603E6A">
        <w:fldChar w:fldCharType="end"/>
      </w:r>
      <w:del w:id="291" w:author="Liu, Cong" w:date="2025-01-09T10:22:00Z" w16du:dateUtc="2025-01-09T18:22:00Z">
        <w:r w:rsidDel="00603E6A">
          <w:fldChar w:fldCharType="begin"/>
        </w:r>
        <w:r w:rsidDel="00603E6A">
          <w:delInstrText>HYPERLINK "https://paperpile.com/c/ccxovd/2z8KV" \h</w:delInstrText>
        </w:r>
        <w:r w:rsidDel="00603E6A">
          <w:fldChar w:fldCharType="separate"/>
        </w:r>
        <w:r w:rsidDel="00603E6A">
          <w:rPr>
            <w:color w:val="000000"/>
            <w:vertAlign w:val="superscript"/>
          </w:rPr>
          <w:delText>19</w:delText>
        </w:r>
        <w:r w:rsidDel="00603E6A">
          <w:fldChar w:fldCharType="end"/>
        </w:r>
      </w:del>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xml:space="preserve">). The difference between the total number of CCC in the two groups was </w:t>
      </w:r>
      <w:del w:id="292" w:author="Firestein, Gary" w:date="2025-01-26T14:04:00Z" w16du:dateUtc="2025-01-26T22:04:00Z">
        <w:r w:rsidDel="00BA6D4B">
          <w:delText xml:space="preserve">statistically </w:delText>
        </w:r>
      </w:del>
      <w:ins w:id="293" w:author="Firestein, Gary" w:date="2025-01-26T14:04:00Z" w16du:dateUtc="2025-01-26T22:04:00Z">
        <w:r w:rsidR="00BA6D4B">
          <w:t xml:space="preserve">approached </w:t>
        </w:r>
        <w:proofErr w:type="gramStart"/>
        <w:r w:rsidR="00BA6D4B">
          <w:t>statistical</w:t>
        </w:r>
        <w:proofErr w:type="gramEnd"/>
        <w:r w:rsidR="00BA6D4B">
          <w:t xml:space="preserve"> </w:t>
        </w:r>
      </w:ins>
      <w:r>
        <w:t>significant (p-value</w:t>
      </w:r>
      <w:del w:id="294" w:author="Liu, Cong" w:date="2024-11-26T16:26:00Z" w16du:dateUtc="2024-11-27T00:26:00Z">
        <w:r w:rsidDel="00D6201D">
          <w:delText>=0.016</w:delText>
        </w:r>
      </w:del>
      <w:ins w:id="295"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296" w:author="Liu, Cong" w:date="2024-11-26T16:31:00Z" w16du:dateUtc="2024-11-27T00:31:00Z">
        <w:r w:rsidR="000A2A29">
          <w:t xml:space="preserve"> and</w:t>
        </w:r>
      </w:ins>
      <w:del w:id="297" w:author="Liu, Cong" w:date="2024-11-26T16:31:00Z" w16du:dateUtc="2024-11-27T00:31:00Z">
        <w:r w:rsidDel="000A2A29">
          <w:delText>,</w:delText>
        </w:r>
      </w:del>
      <w:r>
        <w:t xml:space="preserve"> CD4 TCM</w:t>
      </w:r>
      <w:ins w:id="298" w:author="Liu, Cong" w:date="2024-11-26T16:31:00Z" w16du:dateUtc="2024-11-27T00:31:00Z">
        <w:r w:rsidR="000A2A29">
          <w:t xml:space="preserve"> </w:t>
        </w:r>
      </w:ins>
      <w:del w:id="299"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300" w:author="Liu, Cong" w:date="2024-11-26T16:32:00Z" w16du:dateUtc="2024-11-27T00:32:00Z">
        <w:r w:rsidR="00C203B0">
          <w:t xml:space="preserve">communication </w:t>
        </w:r>
      </w:ins>
      <w:r>
        <w:t xml:space="preserve">strength </w:t>
      </w:r>
      <w:ins w:id="301" w:author="Liu, Cong" w:date="2024-11-26T16:32:00Z" w16du:dateUtc="2024-11-27T00:32:00Z">
        <w:r w:rsidR="00C203B0">
          <w:t xml:space="preserve">in At-Risk/ERA was </w:t>
        </w:r>
      </w:ins>
      <w:del w:id="302" w:author="Liu, Cong" w:date="2024-11-26T16:32:00Z" w16du:dateUtc="2024-11-27T00:32:00Z">
        <w:r w:rsidDel="00C203B0">
          <w:delText xml:space="preserve">in the two groups differed </w:delText>
        </w:r>
      </w:del>
      <w:r>
        <w:t>significantly</w:t>
      </w:r>
      <w:ins w:id="303" w:author="Liu, Cong" w:date="2024-11-26T16:32:00Z" w16du:dateUtc="2024-11-27T00:32:00Z">
        <w:r w:rsidR="00C203B0">
          <w:t xml:space="preserve"> higher</w:t>
        </w:r>
      </w:ins>
      <w:r>
        <w:t xml:space="preserve"> </w:t>
      </w:r>
      <w:del w:id="304" w:author="Liu, Cong" w:date="2024-11-26T16:32:00Z" w16du:dateUtc="2024-11-27T00:32:00Z">
        <w:r w:rsidDel="00C203B0">
          <w:delText>between the two</w:delText>
        </w:r>
      </w:del>
      <w:ins w:id="305" w:author="Liu, Cong" w:date="2024-11-26T16:32:00Z" w16du:dateUtc="2024-11-27T00:32:00Z">
        <w:r w:rsidR="00C203B0">
          <w:t>than control</w:t>
        </w:r>
      </w:ins>
      <w:r>
        <w:t xml:space="preserve"> group</w:t>
      </w:r>
      <w:del w:id="306" w:author="Liu, Cong" w:date="2024-11-26T16:32:00Z" w16du:dateUtc="2024-11-27T00:32:00Z">
        <w:r w:rsidDel="00C203B0">
          <w:delText>s</w:delText>
        </w:r>
      </w:del>
      <w:r>
        <w:t xml:space="preserve"> (p-value=0.0</w:t>
      </w:r>
      <w:ins w:id="307" w:author="Liu, Cong" w:date="2024-11-26T16:29:00Z" w16du:dateUtc="2024-11-27T00:29:00Z">
        <w:r w:rsidR="000A2A29">
          <w:t>4</w:t>
        </w:r>
      </w:ins>
      <w:del w:id="308" w:author="Liu, Cong" w:date="2024-11-26T16:29:00Z" w16du:dateUtc="2024-11-27T00:29:00Z">
        <w:r w:rsidDel="000A2A29">
          <w:delText>22</w:delText>
        </w:r>
      </w:del>
      <w:r>
        <w:t xml:space="preserve"> using Wilcoxon rank-sum test). As a representative example, participant 53 from </w:t>
      </w:r>
      <w:r>
        <w:lastRenderedPageBreak/>
        <w:t>control group and participant 9 from At-Risk/ERA group had the most diverse cell type distribution in signature clusters (</w:t>
      </w:r>
      <w:r>
        <w:rPr>
          <w:b/>
        </w:rPr>
        <w:t>Supplementary Fig. S3A; Fig. 4C</w:t>
      </w:r>
      <w:r>
        <w:t xml:space="preserve">), providing an overview of almost all the cell types. It is worth noting that the number and intensity of the total CCC aggregating all the clusters from all the </w:t>
      </w:r>
      <w:proofErr w:type="spellStart"/>
      <w:r>
        <w:t>Kmeans</w:t>
      </w:r>
      <w:proofErr w:type="spellEnd"/>
      <w:r>
        <w:t xml:space="preserve">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309"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310" w:author="Liu, Cong" w:date="2024-12-24T20:23:00Z" w16du:dateUtc="2024-12-25T04:23:00Z">
        <w:r w:rsidDel="00C00C15">
          <w:delText>-</w:delText>
        </w:r>
      </w:del>
      <w:r>
        <w:t>16</w:t>
      </w:r>
      <w:ins w:id="311" w:author="Liu, Cong" w:date="2024-12-24T20:12:00Z" w16du:dateUtc="2024-12-25T04:12:00Z">
        <w:r w:rsidR="008F682E">
          <w:t xml:space="preserve"> - </w:t>
        </w:r>
      </w:ins>
      <w:del w:id="312" w:author="Liu, Cong" w:date="2024-12-24T20:12:00Z" w16du:dateUtc="2024-12-25T04:12:00Z">
        <w:r w:rsidDel="008F682E">
          <w:delText>/</w:delText>
        </w:r>
      </w:del>
      <w:r>
        <w:t>CD4, CD160</w:t>
      </w:r>
      <w:ins w:id="313" w:author="Liu, Cong" w:date="2024-12-24T20:12:00Z" w16du:dateUtc="2024-12-25T04:12:00Z">
        <w:r w:rsidR="008F682E">
          <w:t xml:space="preserve"> - </w:t>
        </w:r>
      </w:ins>
      <w:del w:id="314" w:author="Liu, Cong" w:date="2024-12-24T20:12:00Z" w16du:dateUtc="2024-12-25T04:12:00Z">
        <w:r w:rsidDel="008F682E">
          <w:delText>/</w:delText>
        </w:r>
      </w:del>
      <w:r>
        <w:t>TNFRSF14, TGF-β1</w:t>
      </w:r>
      <w:ins w:id="315" w:author="Liu, Cong" w:date="2024-12-24T20:12:00Z" w16du:dateUtc="2024-12-25T04:12:00Z">
        <w:r w:rsidR="008F682E">
          <w:t xml:space="preserve"> – (</w:t>
        </w:r>
      </w:ins>
      <w:del w:id="316" w:author="Liu, Cong" w:date="2024-12-24T20:12:00Z" w16du:dateUtc="2024-12-25T04:12:00Z">
        <w:r w:rsidDel="008F682E">
          <w:delText>/</w:delText>
        </w:r>
      </w:del>
      <w:r>
        <w:t>TGFBR1</w:t>
      </w:r>
      <w:ins w:id="317" w:author="Liu, Cong" w:date="2024-12-24T20:12:00Z" w16du:dateUtc="2024-12-25T04:12:00Z">
        <w:r w:rsidR="008F682E">
          <w:t>+</w:t>
        </w:r>
      </w:ins>
      <w:del w:id="318" w:author="Liu, Cong" w:date="2024-12-24T20:12:00Z" w16du:dateUtc="2024-12-25T04:12:00Z">
        <w:r w:rsidDel="008F682E">
          <w:delText>/</w:delText>
        </w:r>
      </w:del>
      <w:r>
        <w:t>TGFBR2</w:t>
      </w:r>
      <w:ins w:id="319" w:author="Liu, Cong" w:date="2024-12-24T20:12:00Z" w16du:dateUtc="2024-12-25T04:12:00Z">
        <w:r w:rsidR="008F682E">
          <w:t>)</w:t>
        </w:r>
      </w:ins>
      <w:r>
        <w:t xml:space="preserve">, </w:t>
      </w:r>
      <w:ins w:id="320" w:author="Liu, Cong" w:date="2024-12-21T23:23:00Z" w16du:dateUtc="2024-12-22T07:23:00Z">
        <w:r w:rsidR="00127426">
          <w:t xml:space="preserve">and </w:t>
        </w:r>
      </w:ins>
      <w:r>
        <w:t>BTLA</w:t>
      </w:r>
      <w:ins w:id="321" w:author="Liu, Cong" w:date="2024-12-24T20:13:00Z" w16du:dateUtc="2024-12-25T04:13:00Z">
        <w:r w:rsidR="008F682E">
          <w:t xml:space="preserve"> - </w:t>
        </w:r>
      </w:ins>
      <w:del w:id="322"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323" w:author="Liu, Cong" w:date="2024-12-24T20:12:00Z" w16du:dateUtc="2024-12-25T04:12:00Z"/>
        </w:rPr>
      </w:pPr>
    </w:p>
    <w:p w14:paraId="5842D9D9" w14:textId="6FD33D3D" w:rsidR="008F682E" w:rsidRDefault="00391188">
      <w:pPr>
        <w:spacing w:line="360" w:lineRule="auto"/>
        <w:rPr>
          <w:ins w:id="324" w:author="Liu, Cong" w:date="2024-12-24T20:30:00Z" w16du:dateUtc="2024-12-25T04:30:00Z"/>
        </w:rPr>
      </w:pPr>
      <w:ins w:id="325" w:author="Firestein, Gary" w:date="2024-12-26T09:47:00Z" w16du:dateUtc="2024-12-26T17:47:00Z">
        <w:r>
          <w:t xml:space="preserve">The </w:t>
        </w:r>
      </w:ins>
      <w:ins w:id="326" w:author="Liu, Cong" w:date="2024-12-24T20:12:00Z" w16du:dateUtc="2024-12-25T04:12:00Z">
        <w:r w:rsidR="008F682E">
          <w:t>IL16</w:t>
        </w:r>
      </w:ins>
      <w:ins w:id="327" w:author="Liu, Cong" w:date="2024-12-24T20:14:00Z" w16du:dateUtc="2024-12-25T04:14:00Z">
        <w:r w:rsidR="003874E7">
          <w:t xml:space="preserve"> -</w:t>
        </w:r>
      </w:ins>
      <w:ins w:id="328" w:author="Liu, Cong" w:date="2024-12-24T20:15:00Z" w16du:dateUtc="2024-12-25T04:15:00Z">
        <w:r w:rsidR="003874E7">
          <w:t xml:space="preserve"> </w:t>
        </w:r>
      </w:ins>
      <w:ins w:id="329" w:author="Liu, Cong" w:date="2024-12-24T20:14:00Z" w16du:dateUtc="2024-12-25T04:14:00Z">
        <w:r w:rsidR="003874E7">
          <w:t xml:space="preserve">CD4 </w:t>
        </w:r>
      </w:ins>
      <w:ins w:id="330" w:author="Liu, Cong" w:date="2024-12-24T20:15:00Z" w16du:dateUtc="2024-12-25T04:15:00Z">
        <w:r w:rsidR="003874E7">
          <w:t>signaling pathway</w:t>
        </w:r>
      </w:ins>
      <w:ins w:id="331" w:author="Liu, Cong" w:date="2024-12-24T20:31:00Z" w16du:dateUtc="2024-12-25T04:31:00Z">
        <w:r w:rsidR="002D30D1">
          <w:t>,</w:t>
        </w:r>
        <w:r w:rsidR="002D30D1" w:rsidRPr="002D30D1">
          <w:t xml:space="preserve"> </w:t>
        </w:r>
        <w:r w:rsidR="002D30D1">
          <w:t>which has been implicated in R</w:t>
        </w:r>
      </w:ins>
      <w:ins w:id="332" w:author="Liu, Cong" w:date="2025-01-09T10:24:00Z" w16du:dateUtc="2025-01-09T18:24:00Z">
        <w:r w:rsidR="00603E6A">
          <w:t>A</w:t>
        </w:r>
      </w:ins>
      <w:r w:rsidR="00603E6A">
        <w:fldChar w:fldCharType="begin"/>
      </w:r>
      <w:r w:rsidR="003B593D">
        <w:instrText xml:space="preserve"> ADDIN ZOTERO_ITEM CSL_CITATION {"citationID":"iFHqv4wU","properties":{"formattedCitation":"\\super 25\\nosupersub{}","plainCitation":"25","noteIndex":0},"citationItems":[{"id":60,"uris":["http://zotero.org/users/local/JZClHNIm/items/SGEXWGXN","http://zotero.org/users/16227889/items/SGEXWGXN"],"itemData":{"id":60,"type":"article-journal","abstract":"To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instrText>
      </w:r>
      <w:r w:rsidR="00603E6A">
        <w:fldChar w:fldCharType="separate"/>
      </w:r>
      <w:ins w:id="333" w:author="Liu, Cong" w:date="2025-01-19T19:57:00Z" w16du:dateUtc="2025-01-20T03:57:00Z">
        <w:r w:rsidR="00D17F1E" w:rsidRPr="00D17F1E">
          <w:rPr>
            <w:vertAlign w:val="superscript"/>
            <w:rPrChange w:id="334" w:author="Liu, Cong" w:date="2025-01-19T19:57:00Z" w16du:dateUtc="2025-01-20T03:57:00Z">
              <w:rPr>
                <w:rFonts w:ascii="Times New Roman" w:hAnsi="Times New Roman" w:cs="Times New Roman"/>
                <w:vertAlign w:val="superscript"/>
              </w:rPr>
            </w:rPrChange>
          </w:rPr>
          <w:t>25</w:t>
        </w:r>
      </w:ins>
      <w:del w:id="335" w:author="Liu, Cong" w:date="2025-01-19T19:57:00Z" w16du:dateUtc="2025-01-20T03:57:00Z">
        <w:r w:rsidR="00603E6A" w:rsidRPr="00D17F1E" w:rsidDel="00D17F1E">
          <w:rPr>
            <w:vertAlign w:val="superscript"/>
          </w:rPr>
          <w:delText>24</w:delText>
        </w:r>
      </w:del>
      <w:r w:rsidR="00603E6A">
        <w:fldChar w:fldCharType="end"/>
      </w:r>
      <w:ins w:id="336" w:author="Liu, Cong" w:date="2024-12-24T20:31:00Z" w16du:dateUtc="2024-12-25T04:31:00Z">
        <w:r w:rsidR="002D30D1">
          <w:t>,</w:t>
        </w:r>
      </w:ins>
      <w:ins w:id="337" w:author="Liu, Cong" w:date="2024-12-24T20:15:00Z" w16du:dateUtc="2024-12-25T04:15:00Z">
        <w:r w:rsidR="003874E7">
          <w:t xml:space="preserve"> showed </w:t>
        </w:r>
      </w:ins>
      <w:ins w:id="338" w:author="Liu, Cong" w:date="2024-12-24T20:16:00Z" w16du:dateUtc="2024-12-25T04:16:00Z">
        <w:r w:rsidR="003874E7">
          <w:t xml:space="preserve">significantly stronger signals in At-Risk/ERA group than control group. For instance, participant </w:t>
        </w:r>
      </w:ins>
      <w:ins w:id="339" w:author="Liu, Cong" w:date="2024-12-24T20:17:00Z" w16du:dateUtc="2024-12-25T04:17:00Z">
        <w:r w:rsidR="003874E7">
          <w:t xml:space="preserve">31 from At-Risk/ERA group </w:t>
        </w:r>
      </w:ins>
      <w:ins w:id="340" w:author="Liu, Cong" w:date="2024-12-24T20:18:00Z" w16du:dateUtc="2024-12-25T04:18:00Z">
        <w:r w:rsidR="003874E7">
          <w:t>and participant 48 from control group have similar cell type distr</w:t>
        </w:r>
      </w:ins>
      <w:ins w:id="341" w:author="Liu, Cong" w:date="2024-12-24T20:19:00Z" w16du:dateUtc="2024-12-25T04:19:00Z">
        <w:r w:rsidR="003874E7">
          <w:t>ibution in signature clusters (</w:t>
        </w:r>
        <w:r w:rsidR="003874E7">
          <w:rPr>
            <w:b/>
          </w:rPr>
          <w:t>Supplementary Fig. S3A</w:t>
        </w:r>
        <w:r w:rsidR="003874E7">
          <w:t>)</w:t>
        </w:r>
      </w:ins>
      <w:ins w:id="342" w:author="Liu, Cong" w:date="2024-12-24T20:18:00Z" w16du:dateUtc="2024-12-25T04:18:00Z">
        <w:r w:rsidR="003874E7">
          <w:t>.</w:t>
        </w:r>
      </w:ins>
      <w:ins w:id="343" w:author="Liu, Cong" w:date="2024-12-24T20:19:00Z" w16du:dateUtc="2024-12-25T04:19:00Z">
        <w:r w:rsidR="00BE7077">
          <w:t xml:space="preserve"> Participant 31</w:t>
        </w:r>
      </w:ins>
      <w:ins w:id="344" w:author="Liu, Cong" w:date="2024-12-24T20:18:00Z" w16du:dateUtc="2024-12-25T04:18:00Z">
        <w:r w:rsidR="003874E7">
          <w:t xml:space="preserve"> </w:t>
        </w:r>
      </w:ins>
      <w:ins w:id="345" w:author="Liu, Cong" w:date="2024-12-24T20:17:00Z" w16du:dateUtc="2024-12-25T04:17:00Z">
        <w:r w:rsidR="003874E7">
          <w:t xml:space="preserve">displayed denser and stronger interactions than participant 48 </w:t>
        </w:r>
      </w:ins>
      <w:ins w:id="346" w:author="Liu, Cong" w:date="2024-12-24T20:18:00Z" w16du:dateUtc="2024-12-25T04:18:00Z">
        <w:r w:rsidR="003874E7">
          <w:t xml:space="preserve">and </w:t>
        </w:r>
      </w:ins>
      <w:ins w:id="347"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348" w:author="Liu, Cong" w:date="2024-12-24T20:21:00Z" w16du:dateUtc="2024-12-25T04:21:00Z">
        <w:r w:rsidR="00C60189">
          <w:t>zed the outgoing and incoming signals of IL16 - CD4 pair between the two groups</w:t>
        </w:r>
      </w:ins>
      <w:ins w:id="349" w:author="Liu, Cong" w:date="2024-12-24T20:30:00Z" w16du:dateUtc="2024-12-25T04:30:00Z">
        <w:r w:rsidR="004B5833">
          <w:t xml:space="preserve"> (</w:t>
        </w:r>
        <w:r w:rsidR="004B5833">
          <w:rPr>
            <w:b/>
          </w:rPr>
          <w:t>Fig. 4F</w:t>
        </w:r>
        <w:r w:rsidR="004B5833">
          <w:t>)</w:t>
        </w:r>
      </w:ins>
      <w:ins w:id="350" w:author="Liu, Cong" w:date="2024-12-24T20:21:00Z" w16du:dateUtc="2024-12-25T04:21:00Z">
        <w:r w:rsidR="00C60189">
          <w:t xml:space="preserve">. </w:t>
        </w:r>
      </w:ins>
      <w:ins w:id="351" w:author="Liu, Cong" w:date="2024-12-24T20:23:00Z" w16du:dateUtc="2024-12-25T04:23:00Z">
        <w:r w:rsidR="00C00C15">
          <w:t xml:space="preserve">Multiple cell types send signals of IL16, including B </w:t>
        </w:r>
      </w:ins>
      <w:ins w:id="352" w:author="Liu, Cong" w:date="2024-12-24T20:25:00Z" w16du:dateUtc="2024-12-25T04:25:00Z">
        <w:r w:rsidR="006E1706">
          <w:t>cell</w:t>
        </w:r>
      </w:ins>
      <w:ins w:id="353" w:author="Liu, Cong" w:date="2024-12-24T20:29:00Z" w16du:dateUtc="2024-12-25T04:29:00Z">
        <w:r w:rsidR="00C2220E">
          <w:t>s</w:t>
        </w:r>
      </w:ins>
      <w:ins w:id="354" w:author="Liu, Cong" w:date="2024-12-24T20:23:00Z" w16du:dateUtc="2024-12-25T04:23:00Z">
        <w:r w:rsidR="00C00C15">
          <w:t xml:space="preserve"> and </w:t>
        </w:r>
      </w:ins>
      <w:ins w:id="355" w:author="Liu, Cong" w:date="2024-12-24T20:25:00Z" w16du:dateUtc="2024-12-25T04:25:00Z">
        <w:r w:rsidR="006E1706">
          <w:t>monocyte</w:t>
        </w:r>
      </w:ins>
      <w:ins w:id="356" w:author="Liu, Cong" w:date="2024-12-24T20:23:00Z" w16du:dateUtc="2024-12-25T04:23:00Z">
        <w:r w:rsidR="00C00C15">
          <w:t xml:space="preserve">s that are unique senders in At-Risk/ERA and </w:t>
        </w:r>
      </w:ins>
      <w:ins w:id="357" w:author="Liu, Cong" w:date="2024-12-24T20:27:00Z" w16du:dateUtc="2024-12-25T04:27:00Z">
        <w:r w:rsidR="00303F6C">
          <w:t xml:space="preserve">CD8 TEM and monocytes are </w:t>
        </w:r>
        <w:r w:rsidR="00303F6C">
          <w:lastRenderedPageBreak/>
          <w:t>unique receivers</w:t>
        </w:r>
      </w:ins>
      <w:ins w:id="358" w:author="Liu, Cong" w:date="2024-12-24T20:28:00Z" w16du:dateUtc="2024-12-25T04:28:00Z">
        <w:r w:rsidR="00ED60C2">
          <w:t xml:space="preserve"> in At-Risk/ERA group</w:t>
        </w:r>
      </w:ins>
      <w:ins w:id="359" w:author="Liu, Cong" w:date="2024-12-24T20:27:00Z" w16du:dateUtc="2024-12-25T04:27:00Z">
        <w:r w:rsidR="00303F6C">
          <w:t xml:space="preserve">. </w:t>
        </w:r>
      </w:ins>
      <w:ins w:id="360" w:author="Liu, Cong" w:date="2024-12-24T20:23:00Z" w16du:dateUtc="2024-12-25T04:23:00Z">
        <w:r w:rsidR="00C00C15">
          <w:t xml:space="preserve">CD4 T cells are </w:t>
        </w:r>
      </w:ins>
      <w:ins w:id="361" w:author="Liu, Cong" w:date="2024-12-24T20:26:00Z" w16du:dateUtc="2024-12-25T04:26:00Z">
        <w:r w:rsidR="006E1706">
          <w:t>most</w:t>
        </w:r>
      </w:ins>
      <w:ins w:id="362" w:author="Liu, Cong" w:date="2024-12-24T20:23:00Z" w16du:dateUtc="2024-12-25T04:23:00Z">
        <w:r w:rsidR="00C00C15">
          <w:t xml:space="preserve"> widely used</w:t>
        </w:r>
      </w:ins>
      <w:ins w:id="363" w:author="Liu, Cong" w:date="2024-12-24T20:26:00Z" w16du:dateUtc="2024-12-25T04:26:00Z">
        <w:r w:rsidR="006E1706">
          <w:t xml:space="preserve"> </w:t>
        </w:r>
      </w:ins>
      <w:ins w:id="364" w:author="Liu, Cong" w:date="2024-12-24T20:28:00Z" w16du:dateUtc="2024-12-25T04:28:00Z">
        <w:r w:rsidR="00C2220E">
          <w:t xml:space="preserve">as communicators </w:t>
        </w:r>
      </w:ins>
      <w:ins w:id="365" w:author="Liu, Cong" w:date="2024-12-24T20:26:00Z" w16du:dateUtc="2024-12-25T04:26:00Z">
        <w:r w:rsidR="006E1706">
          <w:t>across</w:t>
        </w:r>
      </w:ins>
      <w:ins w:id="366" w:author="Liu, Cong" w:date="2024-12-24T20:27:00Z" w16du:dateUtc="2024-12-25T04:27:00Z">
        <w:r w:rsidR="006E1706">
          <w:t xml:space="preserve"> participants</w:t>
        </w:r>
      </w:ins>
      <w:ins w:id="367" w:author="Liu, Cong" w:date="2024-12-24T20:23:00Z" w16du:dateUtc="2024-12-25T04:23:00Z">
        <w:r w:rsidR="00C00C15">
          <w:t xml:space="preserve">. </w:t>
        </w:r>
      </w:ins>
      <w:ins w:id="368"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369" w:author="Liu, Cong" w:date="2024-12-24T20:30:00Z" w16du:dateUtc="2024-12-25T04:30:00Z"/>
        </w:rPr>
      </w:pPr>
    </w:p>
    <w:p w14:paraId="0E0F850B" w14:textId="5CDF9AFB" w:rsidR="00E64953" w:rsidRDefault="00E64953">
      <w:pPr>
        <w:spacing w:line="360" w:lineRule="auto"/>
        <w:rPr>
          <w:lang w:eastAsia="zh-CN"/>
        </w:rPr>
      </w:pPr>
      <w:ins w:id="370" w:author="Liu, Cong" w:date="2024-12-24T20:30:00Z" w16du:dateUtc="2024-12-25T04:30:00Z">
        <w:r>
          <w:t xml:space="preserve">Other interesting and relevant pro-inflammatory pathways were also enriched in At-Risk/ERAs. For instance, </w:t>
        </w:r>
      </w:ins>
      <w:ins w:id="371" w:author="Liu, Cong" w:date="2024-12-24T20:31:00Z" w16du:dateUtc="2024-12-25T04:31:00Z">
        <w:r w:rsidR="004E33C4">
          <w:t>TGF-β1</w:t>
        </w:r>
      </w:ins>
      <w:ins w:id="372" w:author="Liu, Cong" w:date="2024-12-24T20:30:00Z" w16du:dateUtc="2024-12-25T04:30:00Z">
        <w:r>
          <w:t>,</w:t>
        </w:r>
      </w:ins>
      <w:ins w:id="373" w:author="Liu, Cong" w:date="2024-12-24T20:32:00Z" w16du:dateUtc="2024-12-25T04:32:00Z">
        <w:r w:rsidR="004E33C4">
          <w:t xml:space="preserve"> which is an important regulator in RA</w:t>
        </w:r>
      </w:ins>
      <w:ins w:id="374" w:author="Liu, Cong" w:date="2024-12-24T20:30:00Z" w16du:dateUtc="2024-12-25T04:30:00Z">
        <w:r>
          <w:t xml:space="preserve">, </w:t>
        </w:r>
      </w:ins>
      <w:ins w:id="375" w:author="Liu, Cong" w:date="2024-12-25T11:14:00Z" w16du:dateUtc="2024-12-25T19:14:00Z">
        <w:r w:rsidR="00CA1886">
          <w:t>showed</w:t>
        </w:r>
      </w:ins>
      <w:ins w:id="376" w:author="Liu, Cong" w:date="2024-12-24T20:30:00Z" w16du:dateUtc="2024-12-25T04:30:00Z">
        <w:r>
          <w:t xml:space="preserve"> </w:t>
        </w:r>
      </w:ins>
      <w:ins w:id="377" w:author="Liu, Cong" w:date="2024-12-25T11:14:00Z" w16du:dateUtc="2024-12-25T19:14:00Z">
        <w:r w:rsidR="00CA1886">
          <w:t>much</w:t>
        </w:r>
      </w:ins>
      <w:ins w:id="378" w:author="Liu, Cong" w:date="2024-12-24T20:30:00Z" w16du:dateUtc="2024-12-25T04:30:00Z">
        <w:r>
          <w:t xml:space="preserve"> denser and stronger intercellular communications in </w:t>
        </w:r>
      </w:ins>
      <w:ins w:id="379" w:author="Liu, Cong" w:date="2024-12-25T11:15:00Z" w16du:dateUtc="2024-12-25T19:15:00Z">
        <w:r w:rsidR="00CA1886">
          <w:t xml:space="preserve">participant 18 from </w:t>
        </w:r>
      </w:ins>
      <w:ins w:id="380" w:author="Liu, Cong" w:date="2024-12-24T20:30:00Z" w16du:dateUtc="2024-12-25T04:30:00Z">
        <w:r>
          <w:t xml:space="preserve">At-Risk/ERA than </w:t>
        </w:r>
      </w:ins>
      <w:ins w:id="381" w:author="Liu, Cong" w:date="2024-12-25T11:15:00Z" w16du:dateUtc="2024-12-25T19:15:00Z">
        <w:r w:rsidR="00CA1886">
          <w:t xml:space="preserve">participant 48 from </w:t>
        </w:r>
      </w:ins>
      <w:ins w:id="382" w:author="Liu, Cong" w:date="2024-12-24T20:30:00Z" w16du:dateUtc="2024-12-25T04:30:00Z">
        <w:r>
          <w:t>control</w:t>
        </w:r>
      </w:ins>
      <w:ins w:id="383" w:author="Liu, Cong" w:date="2024-12-25T11:15:00Z" w16du:dateUtc="2024-12-25T19:15:00Z">
        <w:r w:rsidR="00CA1886">
          <w:t xml:space="preserve"> group</w:t>
        </w:r>
      </w:ins>
      <w:ins w:id="384" w:author="Liu, Cong" w:date="2024-12-24T20:30:00Z" w16du:dateUtc="2024-12-25T04:30:00Z">
        <w:r>
          <w:t xml:space="preserve"> (</w:t>
        </w:r>
        <w:r>
          <w:rPr>
            <w:b/>
          </w:rPr>
          <w:t>Supplementary Fig. S4</w:t>
        </w:r>
      </w:ins>
      <w:ins w:id="385" w:author="Liu, Cong" w:date="2024-12-24T20:33:00Z" w16du:dateUtc="2024-12-25T04:33:00Z">
        <w:r w:rsidR="00916012">
          <w:rPr>
            <w:b/>
          </w:rPr>
          <w:t>C</w:t>
        </w:r>
      </w:ins>
      <w:ins w:id="386" w:author="Liu, Cong" w:date="2024-12-24T20:30:00Z" w16du:dateUtc="2024-12-25T04:30:00Z">
        <w:r>
          <w:t>).</w:t>
        </w:r>
      </w:ins>
      <w:ins w:id="387" w:author="Liu, Cong" w:date="2024-12-25T11:15:00Z" w16du:dateUtc="2024-12-25T19:15:00Z">
        <w:r w:rsidR="00CA1886">
          <w:t xml:space="preserve"> Signature clusters were more likely </w:t>
        </w:r>
      </w:ins>
      <w:ins w:id="388" w:author="Liu, Cong" w:date="2024-12-25T11:16:00Z" w16du:dateUtc="2024-12-25T19:16:00Z">
        <w:r w:rsidR="00CA1886">
          <w:t>to act as major senders in TGF-β1 signaling pathway</w:t>
        </w:r>
      </w:ins>
      <w:ins w:id="389" w:author="Liu, Cong" w:date="2024-12-25T11:32:00Z" w16du:dateUtc="2024-12-25T19:32:00Z">
        <w:r w:rsidR="00E35B63">
          <w:t>, particularly in CD4 T cells and CD8 TEM cells (</w:t>
        </w:r>
      </w:ins>
      <w:ins w:id="390" w:author="Liu, Cong" w:date="2024-12-25T11:33:00Z" w16du:dateUtc="2024-12-25T19:33:00Z">
        <w:r w:rsidR="00E35B63">
          <w:rPr>
            <w:b/>
          </w:rPr>
          <w:t>Supplementary Fig. S4D</w:t>
        </w:r>
      </w:ins>
      <w:ins w:id="391" w:author="Liu, Cong" w:date="2024-12-25T11:32:00Z" w16du:dateUtc="2024-12-25T19:32:00Z">
        <w:r w:rsidR="00E35B63">
          <w:t>)</w:t>
        </w:r>
      </w:ins>
      <w:ins w:id="392" w:author="Liu, Cong" w:date="2024-12-25T11:16:00Z" w16du:dateUtc="2024-12-25T19:16:00Z">
        <w:r w:rsidR="00CA1886">
          <w:t>.</w:t>
        </w:r>
      </w:ins>
      <w:ins w:id="393" w:author="Liu, Cong" w:date="2024-12-25T11:33:00Z" w16du:dateUtc="2024-12-25T19:33:00Z">
        <w:r w:rsidR="002C4F8D">
          <w:t xml:space="preserve"> On the other hand, </w:t>
        </w:r>
      </w:ins>
      <w:ins w:id="394" w:author="Liu, Cong" w:date="2024-12-25T11:34:00Z" w16du:dateUtc="2024-12-25T19:34:00Z">
        <w:r w:rsidR="002C4F8D">
          <w:t>signature clusters mainly acted as major receivers in CD160</w:t>
        </w:r>
      </w:ins>
      <w:ins w:id="395" w:author="Liu, Cong" w:date="2024-12-25T11:35:00Z" w16du:dateUtc="2024-12-25T19:35:00Z">
        <w:r w:rsidR="002C4F8D">
          <w:t xml:space="preserve"> – TNFRSF14</w:t>
        </w:r>
      </w:ins>
      <w:ins w:id="396" w:author="Liu, Cong" w:date="2024-12-25T11:34:00Z" w16du:dateUtc="2024-12-25T19:34:00Z">
        <w:r w:rsidR="002C4F8D">
          <w:t xml:space="preserve"> signaling p</w:t>
        </w:r>
      </w:ins>
      <w:ins w:id="397" w:author="Liu, Cong" w:date="2024-12-25T11:35:00Z" w16du:dateUtc="2024-12-25T19:35:00Z">
        <w:r w:rsidR="002C4F8D">
          <w:t>air (</w:t>
        </w:r>
        <w:r w:rsidR="002C4F8D">
          <w:rPr>
            <w:b/>
          </w:rPr>
          <w:t>Supplementary Fig. S4E-F</w:t>
        </w:r>
        <w:r w:rsidR="002C4F8D">
          <w:t>).</w:t>
        </w:r>
        <w:r w:rsidR="00E553E2">
          <w:t xml:space="preserve"> NK cells were </w:t>
        </w:r>
      </w:ins>
      <w:ins w:id="398"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77F22081" w:rsidR="006F371C" w:rsidDel="009429F5" w:rsidRDefault="003C3B5E">
      <w:pPr>
        <w:spacing w:line="360" w:lineRule="auto"/>
        <w:rPr>
          <w:del w:id="399" w:author="Liu, Cong" w:date="2024-12-25T11:50:00Z" w16du:dateUtc="2024-12-25T19:50:00Z"/>
        </w:rPr>
      </w:pPr>
      <w:r>
        <w:t xml:space="preserve">We then developed a random forest classification model with pathogenic gene expression as features. </w:t>
      </w:r>
      <w:del w:id="400" w:author="Liu, Cong" w:date="2024-12-21T23:28:00Z" w16du:dateUtc="2024-12-22T07:28:00Z">
        <w:r w:rsidDel="00B04759">
          <w:delText xml:space="preserve">Seventy </w:delText>
        </w:r>
      </w:del>
      <w:ins w:id="401" w:author="Liu, Cong" w:date="2024-12-21T23:28:00Z" w16du:dateUtc="2024-12-22T07:28:00Z">
        <w:r w:rsidR="00B04759">
          <w:t>Sixty-t</w:t>
        </w:r>
      </w:ins>
      <w:ins w:id="402" w:author="Liu, Cong" w:date="2025-01-07T20:23:00Z" w16du:dateUtc="2025-01-08T04:23:00Z">
        <w:r w:rsidR="00A22D79">
          <w:t>hree</w:t>
        </w:r>
      </w:ins>
      <w:ins w:id="403" w:author="Liu, Cong" w:date="2024-12-21T23:28:00Z" w16du:dateUtc="2024-12-22T07:28:00Z">
        <w:r w:rsidR="00B04759">
          <w:t xml:space="preserve">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404" w:author="Liu, Cong" w:date="2024-12-24T20:34:00Z" w16du:dateUtc="2024-12-25T04:34:00Z">
        <w:r w:rsidR="009E7968">
          <w:rPr>
            <w:b/>
          </w:rPr>
          <w:t>5</w:t>
        </w:r>
      </w:ins>
      <w:del w:id="405" w:author="Liu, Cong" w:date="2024-12-24T20:34:00Z" w16du:dateUtc="2024-12-25T04:34:00Z">
        <w:r w:rsidDel="009E7968">
          <w:rPr>
            <w:b/>
          </w:rPr>
          <w:delText>4</w:delText>
        </w:r>
      </w:del>
      <w:ins w:id="406" w:author="Liu, Cong" w:date="2024-12-24T20:34:00Z" w16du:dateUtc="2024-12-25T04:34:00Z">
        <w:r w:rsidR="009E7968">
          <w:rPr>
            <w:b/>
          </w:rPr>
          <w:t>A</w:t>
        </w:r>
      </w:ins>
      <w:del w:id="407" w:author="Liu, Cong" w:date="2024-12-24T20:34:00Z" w16du:dateUtc="2024-12-25T04:34:00Z">
        <w:r w:rsidDel="009E7968">
          <w:rPr>
            <w:b/>
          </w:rPr>
          <w:delText>C</w:delText>
        </w:r>
      </w:del>
      <w:r>
        <w:t xml:space="preserve">). Top predictors included </w:t>
      </w:r>
      <w:r>
        <w:rPr>
          <w:i/>
        </w:rPr>
        <w:t xml:space="preserve">MMP23B, </w:t>
      </w:r>
      <w:ins w:id="408" w:author="Liu, Cong" w:date="2025-01-07T20:24:00Z" w16du:dateUtc="2025-01-08T04:24:00Z">
        <w:r w:rsidR="003C2C79">
          <w:rPr>
            <w:i/>
          </w:rPr>
          <w:t xml:space="preserve">TGFB1, </w:t>
        </w:r>
      </w:ins>
      <w:del w:id="409" w:author="Liu, Cong" w:date="2024-12-22T20:08:00Z" w16du:dateUtc="2024-12-23T04:08:00Z">
        <w:r w:rsidDel="00AA15D7">
          <w:rPr>
            <w:i/>
          </w:rPr>
          <w:delText xml:space="preserve">TGFB1, </w:delText>
        </w:r>
      </w:del>
      <w:r>
        <w:rPr>
          <w:i/>
        </w:rPr>
        <w:t>IFNL1</w:t>
      </w:r>
      <w:del w:id="410" w:author="Liu, Cong" w:date="2024-12-25T11:39:00Z" w16du:dateUtc="2024-12-25T19:39:00Z">
        <w:r w:rsidDel="006C6F90">
          <w:rPr>
            <w:i/>
          </w:rPr>
          <w:delText>, PDGFD</w:delText>
        </w:r>
      </w:del>
      <w:r>
        <w:rPr>
          <w:i/>
        </w:rPr>
        <w:t>,</w:t>
      </w:r>
      <w:ins w:id="411" w:author="Liu, Cong" w:date="2025-01-07T20:24:00Z" w16du:dateUtc="2025-01-08T04:24:00Z">
        <w:r w:rsidR="003C2C79">
          <w:rPr>
            <w:i/>
          </w:rPr>
          <w:t xml:space="preserve"> CCL5, </w:t>
        </w:r>
      </w:ins>
      <w:ins w:id="412" w:author="Liu, Cong" w:date="2024-12-22T20:08:00Z" w16du:dateUtc="2024-12-23T04:08:00Z">
        <w:r w:rsidR="00AA15D7" w:rsidRPr="00AA15D7">
          <w:rPr>
            <w:i/>
          </w:rPr>
          <w:t xml:space="preserve"> </w:t>
        </w:r>
      </w:ins>
      <w:del w:id="413" w:author="Liu, Cong" w:date="2025-01-07T20:24:00Z" w16du:dateUtc="2025-01-08T04:24:00Z">
        <w:r w:rsidDel="003C2C79">
          <w:rPr>
            <w:i/>
          </w:rPr>
          <w:delText xml:space="preserve"> </w:delText>
        </w:r>
      </w:del>
      <w:r>
        <w:t>and</w:t>
      </w:r>
      <w:ins w:id="414" w:author="Liu, Cong" w:date="2025-01-07T20:24:00Z" w16du:dateUtc="2025-01-08T04:24:00Z">
        <w:r w:rsidR="003C2C79">
          <w:t xml:space="preserve"> </w:t>
        </w:r>
        <w:r w:rsidR="003C2C79" w:rsidRPr="003C2C79">
          <w:rPr>
            <w:i/>
            <w:iCs/>
            <w:rPrChange w:id="415" w:author="Liu, Cong" w:date="2025-01-07T20:24:00Z" w16du:dateUtc="2025-01-08T04:24:00Z">
              <w:rPr/>
            </w:rPrChange>
          </w:rPr>
          <w:t>IL15</w:t>
        </w:r>
      </w:ins>
      <w:r>
        <w:rPr>
          <w:i/>
        </w:rPr>
        <w:t xml:space="preserve"> </w:t>
      </w:r>
      <w:del w:id="416" w:author="Liu, Cong" w:date="2025-01-07T20:24:00Z" w16du:dateUtc="2025-01-08T04:24:00Z">
        <w:r w:rsidDel="003C2C79">
          <w:rPr>
            <w:i/>
          </w:rPr>
          <w:delText>CCL5</w:delText>
        </w:r>
        <w:r w:rsidDel="003C2C79">
          <w:delText xml:space="preserve"> </w:delText>
        </w:r>
      </w:del>
      <w:r>
        <w:t>(</w:t>
      </w:r>
      <w:r>
        <w:rPr>
          <w:b/>
        </w:rPr>
        <w:t xml:space="preserve">Fig. </w:t>
      </w:r>
      <w:ins w:id="417" w:author="Liu, Cong" w:date="2024-12-24T20:32:00Z" w16du:dateUtc="2024-12-25T04:32:00Z">
        <w:r w:rsidR="0072089A">
          <w:rPr>
            <w:b/>
          </w:rPr>
          <w:t>5A</w:t>
        </w:r>
      </w:ins>
      <w:del w:id="418" w:author="Liu, Cong" w:date="2024-12-24T20:32:00Z" w16du:dateUtc="2024-12-25T04:32:00Z">
        <w:r w:rsidDel="0072089A">
          <w:rPr>
            <w:b/>
          </w:rPr>
          <w:delText>4E</w:delText>
        </w:r>
      </w:del>
      <w:r>
        <w:t>).</w:t>
      </w:r>
      <w:ins w:id="419" w:author="Liu, Cong" w:date="2024-12-25T11:50:00Z" w16du:dateUtc="2024-12-25T19:50:00Z">
        <w:r w:rsidR="009429F5">
          <w:t xml:space="preserve"> </w:t>
        </w:r>
      </w:ins>
    </w:p>
    <w:p w14:paraId="1814E0E6" w14:textId="3A303CBF" w:rsidR="00791D30" w:rsidRDefault="009429F5" w:rsidP="00791D30">
      <w:pPr>
        <w:spacing w:line="360" w:lineRule="auto"/>
        <w:rPr>
          <w:moveTo w:id="420" w:author="Liu, Cong" w:date="2024-12-27T09:11:00Z" w16du:dateUtc="2024-12-27T17:11:00Z"/>
        </w:rPr>
      </w:pPr>
      <w:ins w:id="421" w:author="Liu, Cong" w:date="2024-12-25T11:50:00Z" w16du:dateUtc="2024-12-25T19:50:00Z">
        <w:r>
          <w:rPr>
            <w:i/>
          </w:rPr>
          <w:t>MMP23B</w:t>
        </w:r>
        <w:r>
          <w:t>, which emerged as a top predictor in classification model, showed elevated gene expression level in At-Risk/ERA compared to control (</w:t>
        </w:r>
      </w:ins>
      <w:ins w:id="422" w:author="Liu, Cong" w:date="2024-12-25T12:03:00Z" w16du:dateUtc="2024-12-25T20:03:00Z">
        <w:r w:rsidR="008E7785">
          <w:rPr>
            <w:b/>
          </w:rPr>
          <w:t>Fig. 5B</w:t>
        </w:r>
      </w:ins>
      <w:ins w:id="423" w:author="Liu, Cong" w:date="2024-12-25T11:50:00Z" w16du:dateUtc="2024-12-25T19:50:00Z">
        <w:r>
          <w:t xml:space="preserve">). </w:t>
        </w:r>
        <w:r>
          <w:rPr>
            <w:i/>
          </w:rPr>
          <w:t>MMP23B</w:t>
        </w:r>
        <w:r>
          <w:t xml:space="preserve"> plays a role in regulating the Kv1.3 potassium channel, which has been implicated in autoimmunity</w:t>
        </w:r>
      </w:ins>
      <w:r w:rsidR="00603E6A">
        <w:fldChar w:fldCharType="begin"/>
      </w:r>
      <w:r w:rsidR="003B593D">
        <w:instrText xml:space="preserve"> ADDIN ZOTERO_ITEM CSL_CITATION {"citationID":"DZAuz3Zq","properties":{"formattedCitation":"\\super 26\\nosupersub{}","plainCitation":"26","noteIndex":0},"citationItems":[{"id":30,"uris":["http://zotero.org/users/local/JZClHNIm/items/4GEMVAAW","http://zotero.org/users/16227889/items/4GEMVAAW"],"itemData":{"id":30,"type":"article-journal","abstract":"MMP23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r w:rsidR="00603E6A">
        <w:fldChar w:fldCharType="separate"/>
      </w:r>
      <w:ins w:id="424" w:author="Liu, Cong" w:date="2025-01-19T19:57:00Z" w16du:dateUtc="2025-01-20T03:57:00Z">
        <w:r w:rsidR="00D17F1E" w:rsidRPr="00D17F1E">
          <w:rPr>
            <w:vertAlign w:val="superscript"/>
            <w:rPrChange w:id="425" w:author="Liu, Cong" w:date="2025-01-19T19:57:00Z" w16du:dateUtc="2025-01-20T03:57:00Z">
              <w:rPr>
                <w:rFonts w:ascii="Times New Roman" w:hAnsi="Times New Roman" w:cs="Times New Roman"/>
                <w:vertAlign w:val="superscript"/>
              </w:rPr>
            </w:rPrChange>
          </w:rPr>
          <w:t>26</w:t>
        </w:r>
      </w:ins>
      <w:del w:id="426" w:author="Liu, Cong" w:date="2025-01-19T19:57:00Z" w16du:dateUtc="2025-01-20T03:57:00Z">
        <w:r w:rsidR="00603E6A" w:rsidRPr="00D17F1E" w:rsidDel="00D17F1E">
          <w:rPr>
            <w:vertAlign w:val="superscript"/>
          </w:rPr>
          <w:delText>25</w:delText>
        </w:r>
      </w:del>
      <w:r w:rsidR="00603E6A">
        <w:fldChar w:fldCharType="end"/>
      </w:r>
      <w:ins w:id="427" w:author="Liu, Cong" w:date="2024-12-25T11:50:00Z" w16du:dateUtc="2024-12-25T19:50:00Z">
        <w:r>
          <w:t xml:space="preserve">. </w:t>
        </w:r>
      </w:ins>
      <w:ins w:id="428" w:author="Liu, Cong" w:date="2024-12-26T12:08:00Z" w16du:dateUtc="2024-12-26T20:08:00Z">
        <w:r w:rsidR="00882C52">
          <w:rPr>
            <w:i/>
          </w:rPr>
          <w:t>TGFB1</w:t>
        </w:r>
      </w:ins>
      <w:ins w:id="429" w:author="Liu, Cong" w:date="2024-12-27T09:11:00Z" w16du:dateUtc="2024-12-27T17:11:00Z">
        <w:r w:rsidR="00791D30" w:rsidRPr="00791D30">
          <w:t xml:space="preserve"> </w:t>
        </w:r>
      </w:ins>
      <w:ins w:id="430" w:author="Liu, Cong" w:date="2024-12-27T09:12:00Z" w16du:dateUtc="2024-12-27T17:12:00Z">
        <w:r w:rsidR="00791D30">
          <w:t xml:space="preserve">also showed elevated </w:t>
        </w:r>
      </w:ins>
      <w:moveToRangeStart w:id="431" w:author="Liu, Cong" w:date="2024-12-27T09:11:00Z" w:name="move186183131"/>
      <w:moveTo w:id="432" w:author="Liu, Cong" w:date="2024-12-27T09:11:00Z" w16du:dateUtc="2024-12-27T17:11:00Z">
        <w:r w:rsidR="00791D30">
          <w:t xml:space="preserve">gene </w:t>
        </w:r>
        <w:del w:id="433" w:author="Liu, Cong" w:date="2024-12-27T09:12:00Z" w16du:dateUtc="2024-12-27T17:12:00Z">
          <w:r w:rsidR="00791D30" w:rsidDel="00791D30">
            <w:delText xml:space="preserve">and protein </w:delText>
          </w:r>
        </w:del>
        <w:r w:rsidR="00791D30">
          <w:t>expression in At-Risk/ERA (</w:t>
        </w:r>
        <w:r w:rsidR="00791D30">
          <w:rPr>
            <w:b/>
          </w:rPr>
          <w:t>Fig. 5C</w:t>
        </w:r>
        <w:del w:id="434"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435" w:author="Liu, Cong" w:date="2024-12-27T09:12:00Z" w16du:dateUtc="2024-12-27T17:12:00Z">
        <w:r w:rsidR="00791D30">
          <w:t>he</w:t>
        </w:r>
      </w:ins>
      <w:moveTo w:id="436" w:author="Liu, Cong" w:date="2024-12-27T09:11:00Z" w16du:dateUtc="2024-12-27T17:11:00Z">
        <w:del w:id="437"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438" w:author="Liu, Cong" w:date="2024-12-27T09:12:00Z" w16du:dateUtc="2024-12-27T17:12:00Z">
        <w:r w:rsidR="00352EDD">
          <w:rPr>
            <w:b/>
          </w:rPr>
          <w:t>D</w:t>
        </w:r>
      </w:ins>
      <w:moveTo w:id="439" w:author="Liu, Cong" w:date="2024-12-27T09:11:00Z" w16du:dateUtc="2024-12-27T17:11:00Z">
        <w:del w:id="440" w:author="Liu, Cong" w:date="2024-12-27T09:12:00Z" w16du:dateUtc="2024-12-27T17:12:00Z">
          <w:r w:rsidR="00791D30" w:rsidDel="00352EDD">
            <w:rPr>
              <w:b/>
            </w:rPr>
            <w:delText>E</w:delText>
          </w:r>
        </w:del>
        <w:r w:rsidR="00791D30">
          <w:t xml:space="preserve">). </w:t>
        </w:r>
      </w:moveTo>
    </w:p>
    <w:moveToRangeEnd w:id="431"/>
    <w:p w14:paraId="5551F8B2" w14:textId="77777777" w:rsidR="009429F5" w:rsidRDefault="009429F5" w:rsidP="009429F5">
      <w:pPr>
        <w:spacing w:line="360" w:lineRule="auto"/>
        <w:rPr>
          <w:ins w:id="441" w:author="Liu, Cong" w:date="2024-12-25T11:50:00Z" w16du:dateUtc="2024-12-25T19:50:00Z"/>
        </w:rPr>
      </w:pPr>
    </w:p>
    <w:p w14:paraId="17803A74" w14:textId="50F7CF25" w:rsidR="009429F5" w:rsidRDefault="009429F5" w:rsidP="009429F5">
      <w:pPr>
        <w:spacing w:line="360" w:lineRule="auto"/>
        <w:rPr>
          <w:ins w:id="442" w:author="Liu, Cong" w:date="2024-12-25T11:50:00Z" w16du:dateUtc="2024-12-25T19:50:00Z"/>
        </w:rPr>
      </w:pPr>
      <w:ins w:id="443"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444" w:author="Liu, Cong" w:date="2024-12-26T12:15:00Z" w16du:dateUtc="2024-12-26T20:15:00Z">
        <w:r w:rsidR="00882C52">
          <w:rPr>
            <w:b/>
          </w:rPr>
          <w:t>E</w:t>
        </w:r>
      </w:ins>
      <w:ins w:id="445" w:author="Liu, Cong" w:date="2024-12-25T11:50:00Z" w16du:dateUtc="2024-12-25T19:50:00Z">
        <w:r>
          <w:t xml:space="preserve">). To validate our predictions, we assessed protein expression levels of 6 </w:t>
        </w:r>
        <w:commentRangeStart w:id="446"/>
        <w:r>
          <w:t>genes</w:t>
        </w:r>
      </w:ins>
      <w:commentRangeEnd w:id="446"/>
      <w:r w:rsidR="00391188">
        <w:rPr>
          <w:rStyle w:val="CommentReference"/>
        </w:rPr>
        <w:commentReference w:id="446"/>
      </w:r>
      <w:ins w:id="447" w:author="Liu, Cong" w:date="2024-12-25T11:50:00Z" w16du:dateUtc="2024-12-25T19:50:00Z">
        <w:r>
          <w:t xml:space="preserve"> using proteomics, each of which confirmed </w:t>
        </w:r>
      </w:ins>
      <w:ins w:id="448" w:author="Liu, Cong" w:date="2024-12-27T11:09:00Z" w16du:dateUtc="2024-12-27T19:09:00Z">
        <w:r w:rsidR="00086BD3">
          <w:t xml:space="preserve">significant </w:t>
        </w:r>
      </w:ins>
      <w:ins w:id="449" w:author="Liu, Cong" w:date="2024-12-25T11:50:00Z" w16du:dateUtc="2024-12-25T19:50:00Z">
        <w:r>
          <w:t>increased protein expression level in the serum of At-Risk/ERA group compared to controls (CCL3, CCL4, IFN-λ1, IL-15, TGF-β1, and TNFSF14) (</w:t>
        </w:r>
      </w:ins>
      <w:ins w:id="450" w:author="Liu, Cong" w:date="2024-12-25T12:12:00Z" w16du:dateUtc="2024-12-25T20:12:00Z">
        <w:r w:rsidR="006A5F0F">
          <w:rPr>
            <w:b/>
          </w:rPr>
          <w:t>Fig. 5</w:t>
        </w:r>
      </w:ins>
      <w:ins w:id="451" w:author="Liu, Cong" w:date="2024-12-26T12:15:00Z" w16du:dateUtc="2024-12-26T20:15:00Z">
        <w:r w:rsidR="00882C52">
          <w:rPr>
            <w:b/>
          </w:rPr>
          <w:t>F</w:t>
        </w:r>
      </w:ins>
      <w:ins w:id="452"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453" w:author="Liu, Cong" w:date="2024-12-27T09:13:00Z" w16du:dateUtc="2024-12-27T17:13:00Z"/>
        </w:rPr>
      </w:pPr>
      <w:del w:id="454" w:author="Liu, Cong" w:date="2024-12-27T09:13:00Z" w16du:dateUtc="2024-12-27T17:13:00Z">
        <w:r w:rsidDel="005017CC">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455" w:author="Liu, Cong" w:date="2024-12-27T09:11:00Z" w:name="move186183131"/>
      <w:moveFrom w:id="456" w:author="Liu, Cong" w:date="2024-12-27T09:11:00Z" w16du:dateUtc="2024-12-27T17:11:00Z">
        <w:del w:id="457"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455"/>
    </w:p>
    <w:p w14:paraId="7ABA9DC1" w14:textId="1C190D61" w:rsidR="006F371C" w:rsidDel="005017CC" w:rsidRDefault="006F371C">
      <w:pPr>
        <w:spacing w:line="360" w:lineRule="auto"/>
        <w:rPr>
          <w:del w:id="458" w:author="Liu, Cong" w:date="2024-12-27T09:13:00Z" w16du:dateUtc="2024-12-27T17:13:00Z"/>
        </w:rPr>
      </w:pPr>
    </w:p>
    <w:p w14:paraId="6442DE76" w14:textId="5F15E978" w:rsidR="006F371C" w:rsidDel="005017CC" w:rsidRDefault="003C3B5E">
      <w:pPr>
        <w:spacing w:line="360" w:lineRule="auto"/>
        <w:rPr>
          <w:del w:id="459" w:author="Liu, Cong" w:date="2024-12-27T09:13:00Z" w16du:dateUtc="2024-12-27T17:13:00Z"/>
        </w:rPr>
      </w:pPr>
      <w:del w:id="460"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461" w:author="Liu, Cong" w:date="2024-12-27T09:13:00Z" w16du:dateUtc="2024-12-27T17:13:00Z"/>
        </w:rPr>
      </w:pPr>
    </w:p>
    <w:p w14:paraId="38148D90" w14:textId="7B0CE089" w:rsidR="006F371C" w:rsidRDefault="003C3B5E">
      <w:pPr>
        <w:spacing w:line="360" w:lineRule="auto"/>
        <w:rPr>
          <w:ins w:id="462" w:author="Liu, Cong" w:date="2025-01-24T14:18:00Z" w16du:dateUtc="2025-01-24T22:18:00Z"/>
        </w:rPr>
      </w:pPr>
      <w:r>
        <w:t xml:space="preserve">Although a common set of pathogenic genes were shared across At-Risk/ERA participants, the cell types that were most likely to produce the specific gene were highly variable </w:t>
      </w:r>
      <w:r>
        <w:lastRenderedPageBreak/>
        <w:t>(</w:t>
      </w:r>
      <w:r>
        <w:rPr>
          <w:b/>
        </w:rPr>
        <w:t>Supplementary Fig. S5</w:t>
      </w:r>
      <w:ins w:id="463" w:author="Liu, Cong" w:date="2024-12-26T11:50:00Z" w16du:dateUtc="2024-12-26T19:50:00Z">
        <w:r w:rsidR="00AC2031">
          <w:rPr>
            <w:b/>
          </w:rPr>
          <w:t>B</w:t>
        </w:r>
      </w:ins>
      <w:del w:id="464"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TCM, and CD8 T Naive cells. </w:t>
      </w:r>
      <w:r>
        <w:rPr>
          <w:i/>
        </w:rPr>
        <w:t>NOTCH1</w:t>
      </w:r>
      <w:r>
        <w:t xml:space="preserve"> and </w:t>
      </w:r>
      <w:del w:id="465" w:author="Liu, Cong" w:date="2025-01-07T20:54:00Z" w16du:dateUtc="2025-01-08T04:54:00Z">
        <w:r w:rsidDel="0024343B">
          <w:rPr>
            <w:i/>
          </w:rPr>
          <w:delText>TNFAIP1</w:delText>
        </w:r>
        <w:r w:rsidDel="0024343B">
          <w:delText xml:space="preserve"> </w:delText>
        </w:r>
      </w:del>
      <w:ins w:id="466" w:author="Liu, Cong" w:date="2025-01-07T20:54:00Z" w16du:dateUtc="2025-01-08T04:54:00Z">
        <w:r w:rsidR="0024343B">
          <w:rPr>
            <w:i/>
          </w:rPr>
          <w:t>CXCL16</w:t>
        </w:r>
        <w:r w:rsidR="0024343B">
          <w:t xml:space="preserve"> </w:t>
        </w:r>
      </w:ins>
      <w:r>
        <w:t xml:space="preserve">displayed uniform activity across </w:t>
      </w:r>
      <w:del w:id="467" w:author="Liu, Cong" w:date="2025-01-07T20:54:00Z" w16du:dateUtc="2025-01-08T04:54:00Z">
        <w:r w:rsidDel="00B12D7D">
          <w:delText xml:space="preserve">T </w:delText>
        </w:r>
      </w:del>
      <w:ins w:id="468" w:author="Liu, Cong" w:date="2025-01-07T20:54:00Z" w16du:dateUtc="2025-01-08T04:54:00Z">
        <w:r w:rsidR="00B12D7D">
          <w:t xml:space="preserve">all </w:t>
        </w:r>
      </w:ins>
      <w:r>
        <w:t>cell</w:t>
      </w:r>
      <w:ins w:id="469" w:author="Liu, Cong" w:date="2025-01-07T20:54:00Z" w16du:dateUtc="2025-01-08T04:54:00Z">
        <w:r w:rsidR="00B12D7D">
          <w:t xml:space="preserve"> types</w:t>
        </w:r>
      </w:ins>
      <w:del w:id="470" w:author="Liu, Cong" w:date="2025-01-07T20:54:00Z" w16du:dateUtc="2025-01-08T04:54:00Z">
        <w:r w:rsidDel="00B12D7D">
          <w:delText>s</w:delText>
        </w:r>
      </w:del>
      <w:r>
        <w:t xml:space="preserve"> </w:t>
      </w:r>
      <w:del w:id="471" w:author="Liu, Cong" w:date="2025-01-07T20:54:00Z" w16du:dateUtc="2025-01-08T04:54:00Z">
        <w:r w:rsidDel="00B12D7D">
          <w:delText xml:space="preserve">and NK cells while </w:delText>
        </w:r>
        <w:r w:rsidDel="00B12D7D">
          <w:rPr>
            <w:i/>
          </w:rPr>
          <w:delText>NOTCH1</w:delText>
        </w:r>
        <w:r w:rsidDel="00B12D7D">
          <w:delText xml:space="preserve"> had</w:delText>
        </w:r>
      </w:del>
      <w:ins w:id="472" w:author="Liu, Cong" w:date="2025-01-07T20:54:00Z" w16du:dateUtc="2025-01-08T04:54:00Z">
        <w:r w:rsidR="00B12D7D">
          <w:t>with</w:t>
        </w:r>
      </w:ins>
      <w:r>
        <w:t xml:space="preserve"> the highest activity in Tregs</w:t>
      </w:r>
      <w:del w:id="473" w:author="Liu, Cong" w:date="2025-01-07T20:54:00Z" w16du:dateUtc="2025-01-08T04:54:00Z">
        <w:r w:rsidDel="00B12D7D">
          <w:delText xml:space="preserve"> and </w:delText>
        </w:r>
        <w:r w:rsidDel="00B12D7D">
          <w:rPr>
            <w:i/>
          </w:rPr>
          <w:delText>TNFAIP1</w:delText>
        </w:r>
        <w:r w:rsidDel="00B12D7D">
          <w:delText xml:space="preserve"> was mostly active in B cells</w:delText>
        </w:r>
      </w:del>
      <w:r>
        <w:t xml:space="preserve">. Some genes showed exclusively high activity in specific cell types, such as </w:t>
      </w:r>
      <w:del w:id="474" w:author="Liu, Cong" w:date="2025-01-07T20:52:00Z" w16du:dateUtc="2025-01-08T04:52:00Z">
        <w:r w:rsidDel="0024343B">
          <w:rPr>
            <w:i/>
          </w:rPr>
          <w:delText>CCL20</w:delText>
        </w:r>
        <w:r w:rsidDel="0024343B">
          <w:delText xml:space="preserve"> </w:delText>
        </w:r>
      </w:del>
      <w:ins w:id="475" w:author="Liu, Cong" w:date="2025-01-07T20:52:00Z" w16du:dateUtc="2025-01-08T04:52:00Z">
        <w:r w:rsidR="0024343B">
          <w:rPr>
            <w:i/>
          </w:rPr>
          <w:t xml:space="preserve">TNFSF9 </w:t>
        </w:r>
      </w:ins>
      <w:r>
        <w:t xml:space="preserve">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476" w:author="Liu, Cong" w:date="2024-12-25T14:47:00Z" w16du:dateUtc="2024-12-25T22:47:00Z">
        <w:r w:rsidR="004703C5">
          <w:t>3</w:t>
        </w:r>
      </w:ins>
      <w:del w:id="477" w:author="Liu, Cong" w:date="2024-12-25T14:47:00Z" w16du:dateUtc="2024-12-25T22:47:00Z">
        <w:r w:rsidDel="004703C5">
          <w:delText>8</w:delText>
        </w:r>
      </w:del>
      <w:r>
        <w:t xml:space="preserve"> and monocytes in participant 7 (</w:t>
      </w:r>
      <w:r>
        <w:rPr>
          <w:b/>
        </w:rPr>
        <w:t>Supplementary Fig. S5</w:t>
      </w:r>
      <w:ins w:id="478" w:author="Liu, Cong" w:date="2024-12-26T11:50:00Z" w16du:dateUtc="2024-12-26T19:50:00Z">
        <w:r w:rsidR="00AC2031">
          <w:rPr>
            <w:b/>
          </w:rPr>
          <w:t>C</w:t>
        </w:r>
      </w:ins>
      <w:del w:id="479"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21365EB0" w14:textId="77777777" w:rsidR="00C021B1" w:rsidRDefault="00C021B1">
      <w:pPr>
        <w:spacing w:line="360" w:lineRule="auto"/>
        <w:rPr>
          <w:ins w:id="480" w:author="Liu, Cong" w:date="2025-01-24T15:05:00Z" w16du:dateUtc="2025-01-24T23:05:00Z"/>
        </w:rPr>
      </w:pPr>
    </w:p>
    <w:p w14:paraId="28554437" w14:textId="4E2A13B2" w:rsidR="002D1C00" w:rsidRDefault="002D1C00">
      <w:pPr>
        <w:spacing w:line="360" w:lineRule="auto"/>
      </w:pPr>
      <w:ins w:id="481" w:author="Liu, Cong" w:date="2025-01-24T15:06:00Z" w16du:dateUtc="2025-01-24T23:06:00Z">
        <w:del w:id="482" w:author="Firestein, Gary" w:date="2025-01-26T14:06:00Z" w16du:dateUtc="2025-01-26T22:06:00Z">
          <w:r w:rsidDel="0088073F">
            <w:delText>The</w:delText>
          </w:r>
        </w:del>
      </w:ins>
      <w:ins w:id="483" w:author="Firestein, Gary" w:date="2025-01-26T14:06:00Z" w16du:dateUtc="2025-01-26T22:06:00Z">
        <w:r w:rsidR="0088073F">
          <w:t xml:space="preserve">We then evaluated the Accelerating Medicine Partnerships </w:t>
        </w:r>
      </w:ins>
      <w:ins w:id="484" w:author="Firestein, Gary" w:date="2025-01-26T14:09:00Z" w16du:dateUtc="2025-01-26T22:09:00Z">
        <w:r w:rsidR="0088073F">
          <w:t xml:space="preserve">synovial </w:t>
        </w:r>
      </w:ins>
      <w:proofErr w:type="spellStart"/>
      <w:ins w:id="485" w:author="Firestein, Gary" w:date="2025-01-26T14:08:00Z" w16du:dateUtc="2025-01-26T22:08:00Z">
        <w:r w:rsidR="0088073F">
          <w:t>scRNA</w:t>
        </w:r>
        <w:proofErr w:type="spellEnd"/>
        <w:r w:rsidR="0088073F">
          <w:t xml:space="preserve">-seq </w:t>
        </w:r>
      </w:ins>
      <w:ins w:id="486" w:author="Firestein, Gary" w:date="2025-01-26T14:06:00Z" w16du:dateUtc="2025-01-26T22:06:00Z">
        <w:r w:rsidR="0088073F">
          <w:t>dat</w:t>
        </w:r>
      </w:ins>
      <w:ins w:id="487" w:author="Firestein, Gary" w:date="2025-01-26T14:09:00Z" w16du:dateUtc="2025-01-26T22:09:00Z">
        <w:r w:rsidR="0088073F">
          <w:t>a</w:t>
        </w:r>
      </w:ins>
      <w:ins w:id="488" w:author="Firestein, Gary" w:date="2025-01-26T14:06:00Z" w16du:dateUtc="2025-01-26T22:06:00Z">
        <w:r w:rsidR="0088073F">
          <w:t xml:space="preserve"> </w:t>
        </w:r>
      </w:ins>
      <w:ins w:id="489" w:author="Firestein, Gary" w:date="2025-01-26T14:07:00Z" w16du:dateUtc="2025-01-26T22:07:00Z">
        <w:r w:rsidR="0088073F">
          <w:t xml:space="preserve">to determine if </w:t>
        </w:r>
      </w:ins>
      <w:ins w:id="490" w:author="Firestein, Gary" w:date="2025-01-26T14:08:00Z" w16du:dateUtc="2025-01-26T22:08:00Z">
        <w:r w:rsidR="0088073F">
          <w:t xml:space="preserve">the </w:t>
        </w:r>
      </w:ins>
      <w:ins w:id="491" w:author="Firestein, Gary" w:date="2025-01-26T14:09:00Z" w16du:dateUtc="2025-01-26T22:09:00Z">
        <w:r w:rsidR="0088073F">
          <w:t xml:space="preserve">RA </w:t>
        </w:r>
      </w:ins>
      <w:ins w:id="492" w:author="Firestein, Gary" w:date="2025-01-26T14:08:00Z" w16du:dateUtc="2025-01-26T22:08:00Z">
        <w:r w:rsidR="0088073F">
          <w:t xml:space="preserve">gene expression signature observed in peripheral blood was </w:t>
        </w:r>
      </w:ins>
      <w:ins w:id="493" w:author="Firestein, Gary" w:date="2025-01-26T14:09:00Z" w16du:dateUtc="2025-01-26T22:09:00Z">
        <w:r w:rsidR="0088073F">
          <w:t xml:space="preserve">confirmed </w:t>
        </w:r>
      </w:ins>
      <w:ins w:id="494" w:author="Firestein, Gary" w:date="2025-01-26T14:08:00Z" w16du:dateUtc="2025-01-26T22:08:00Z">
        <w:r w:rsidR="0088073F">
          <w:t xml:space="preserve">in the inflamed tissue and whether a diversity of cell types </w:t>
        </w:r>
      </w:ins>
      <w:ins w:id="495" w:author="Firestein, Gary" w:date="2025-01-26T14:10:00Z" w16du:dateUtc="2025-01-26T22:10:00Z">
        <w:r w:rsidR="0088073F">
          <w:t>was also present</w:t>
        </w:r>
      </w:ins>
      <w:ins w:id="496" w:author="Liu, Cong" w:date="2025-01-24T15:06:00Z" w16du:dateUtc="2025-01-24T23:06:00Z">
        <w:del w:id="497" w:author="Firestein, Gary" w:date="2025-01-26T14:10:00Z" w16du:dateUtc="2025-01-26T22:10:00Z">
          <w:r w:rsidDel="0088073F">
            <w:delText xml:space="preserve"> top regulators identified</w:delText>
          </w:r>
        </w:del>
      </w:ins>
      <w:ins w:id="498" w:author="Liu, Cong" w:date="2025-01-24T15:05:00Z" w16du:dateUtc="2025-01-24T23:05:00Z">
        <w:del w:id="499" w:author="Firestein, Gary" w:date="2025-01-26T14:10:00Z" w16du:dateUtc="2025-01-26T22:10:00Z">
          <w:r w:rsidDel="0088073F">
            <w:delText xml:space="preserve"> </w:delText>
          </w:r>
        </w:del>
      </w:ins>
      <w:ins w:id="500" w:author="Liu, Cong" w:date="2025-01-24T15:06:00Z" w16du:dateUtc="2025-01-24T23:06:00Z">
        <w:del w:id="501" w:author="Firestein, Gary" w:date="2025-01-26T14:10:00Z" w16du:dateUtc="2025-01-26T22:10:00Z">
          <w:r w:rsidDel="0088073F">
            <w:delText>from</w:delText>
          </w:r>
        </w:del>
      </w:ins>
      <w:ins w:id="502" w:author="Liu, Cong" w:date="2025-01-24T15:05:00Z" w16du:dateUtc="2025-01-24T23:05:00Z">
        <w:del w:id="503" w:author="Firestein, Gary" w:date="2025-01-26T14:10:00Z" w16du:dateUtc="2025-01-26T22:10:00Z">
          <w:r w:rsidDel="0088073F">
            <w:delText xml:space="preserve"> </w:delText>
          </w:r>
        </w:del>
      </w:ins>
      <w:ins w:id="504" w:author="Liu, Cong" w:date="2025-01-24T15:08:00Z" w16du:dateUtc="2025-01-24T23:08:00Z">
        <w:del w:id="505" w:author="Firestein, Gary" w:date="2025-01-26T14:10:00Z" w16du:dateUtc="2025-01-26T22:10:00Z">
          <w:r w:rsidDel="0088073F">
            <w:delText>At-Risk/ERA</w:delText>
          </w:r>
        </w:del>
      </w:ins>
      <w:ins w:id="506" w:author="Liu, Cong" w:date="2025-01-24T15:07:00Z" w16du:dateUtc="2025-01-24T23:07:00Z">
        <w:del w:id="507" w:author="Firestein, Gary" w:date="2025-01-26T14:10:00Z" w16du:dateUtc="2025-01-26T22:10:00Z">
          <w:r w:rsidDel="0088073F">
            <w:delText xml:space="preserve"> PBMC samples in our study </w:delText>
          </w:r>
        </w:del>
      </w:ins>
      <w:ins w:id="508" w:author="Liu, Cong" w:date="2025-01-24T15:05:00Z" w16du:dateUtc="2025-01-24T23:05:00Z">
        <w:del w:id="509" w:author="Firestein, Gary" w:date="2025-01-26T14:10:00Z" w16du:dateUtc="2025-01-26T22:10:00Z">
          <w:r w:rsidDel="0088073F">
            <w:delText xml:space="preserve">have also been observed in synovial </w:delText>
          </w:r>
          <w:r w:rsidRPr="00314864" w:rsidDel="0088073F">
            <w:delText>tissue</w:delText>
          </w:r>
        </w:del>
      </w:ins>
      <w:ins w:id="510" w:author="Liu, Cong" w:date="2025-01-24T15:09:00Z" w16du:dateUtc="2025-01-24T23:09:00Z">
        <w:del w:id="511" w:author="Firestein, Gary" w:date="2025-01-26T14:10:00Z" w16du:dateUtc="2025-01-26T22:10:00Z">
          <w:r w:rsidRPr="00314864" w:rsidDel="0088073F">
            <w:delText xml:space="preserve"> across multiple</w:delText>
          </w:r>
        </w:del>
      </w:ins>
      <w:ins w:id="512" w:author="Liu, Cong" w:date="2025-01-24T15:05:00Z" w16du:dateUtc="2025-01-24T23:05:00Z">
        <w:del w:id="513" w:author="Firestein, Gary" w:date="2025-01-26T14:10:00Z" w16du:dateUtc="2025-01-26T22:10:00Z">
          <w:r w:rsidRPr="00314864" w:rsidDel="0088073F">
            <w:delText xml:space="preserve"> </w:delText>
          </w:r>
        </w:del>
      </w:ins>
      <w:ins w:id="514" w:author="Liu, Cong" w:date="2025-01-24T15:09:00Z" w16du:dateUtc="2025-01-24T23:09:00Z">
        <w:del w:id="515" w:author="Firestein, Gary" w:date="2025-01-26T14:10:00Z" w16du:dateUtc="2025-01-26T22:10:00Z">
          <w:r w:rsidRPr="00314864" w:rsidDel="0088073F">
            <w:delText>cell types</w:delText>
          </w:r>
        </w:del>
      </w:ins>
      <w:ins w:id="516" w:author="Liu, Cong" w:date="2025-01-24T15:11:00Z" w16du:dateUtc="2025-01-24T23:11:00Z">
        <w:del w:id="517" w:author="Firestein, Gary" w:date="2025-01-26T14:10:00Z" w16du:dateUtc="2025-01-26T22:10:00Z">
          <w:r w:rsidR="00836423" w:rsidRPr="00314864" w:rsidDel="0088073F">
            <w:delText xml:space="preserve"> in established R</w:delText>
          </w:r>
        </w:del>
      </w:ins>
      <w:ins w:id="518" w:author="Firestein, Gary" w:date="2025-01-26T14:10:00Z" w16du:dateUtc="2025-01-26T22:10:00Z">
        <w:r w:rsidR="0088073F">
          <w:t xml:space="preserve"> </w:t>
        </w:r>
      </w:ins>
      <w:ins w:id="519" w:author="Liu, Cong" w:date="2025-01-24T15:11:00Z" w16du:dateUtc="2025-01-24T23:11:00Z">
        <w:del w:id="520" w:author="Firestein, Gary" w:date="2025-01-26T14:10:00Z" w16du:dateUtc="2025-01-26T22:10:00Z">
          <w:r w:rsidR="00836423" w:rsidRPr="00314864" w:rsidDel="0088073F">
            <w:delText>A patients</w:delText>
          </w:r>
        </w:del>
      </w:ins>
      <w:r w:rsidR="003B593D" w:rsidRPr="00314864">
        <w:fldChar w:fldCharType="begin"/>
      </w:r>
      <w:r w:rsidR="003B593D" w:rsidRPr="00314864">
        <w:instrText xml:space="preserve"> ADDIN ZOTERO_ITEM CSL_CITATION {"citationID":"6x95facJ","properties":{"formattedCitation":"\\super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3B593D" w:rsidRPr="00314864">
        <w:fldChar w:fldCharType="separate"/>
      </w:r>
      <w:r w:rsidR="003B593D" w:rsidRPr="00314864">
        <w:rPr>
          <w:szCs w:val="24"/>
          <w:vertAlign w:val="superscript"/>
        </w:rPr>
        <w:t>11</w:t>
      </w:r>
      <w:r w:rsidR="003B593D" w:rsidRPr="00314864">
        <w:fldChar w:fldCharType="end"/>
      </w:r>
      <w:ins w:id="521" w:author="Liu, Cong" w:date="2025-01-24T15:05:00Z" w16du:dateUtc="2025-01-24T23:05:00Z">
        <w:r w:rsidRPr="00314864">
          <w:t xml:space="preserve">. </w:t>
        </w:r>
      </w:ins>
      <w:ins w:id="522" w:author="Liu, Cong" w:date="2025-01-24T16:10:00Z" w16du:dateUtc="2025-01-25T00:10:00Z">
        <w:del w:id="523" w:author="Firestein, Gary" w:date="2025-01-26T14:10:00Z" w16du:dateUtc="2025-01-26T22:10:00Z">
          <w:r w:rsidR="008D1F32" w:rsidRPr="00314864" w:rsidDel="006F590C">
            <w:delText>The</w:delText>
          </w:r>
        </w:del>
      </w:ins>
      <w:ins w:id="524" w:author="Firestein, Gary" w:date="2025-01-26T14:11:00Z" w16du:dateUtc="2025-01-26T22:11:00Z">
        <w:r w:rsidR="006F590C">
          <w:t>The</w:t>
        </w:r>
      </w:ins>
      <w:ins w:id="525" w:author="Liu, Cong" w:date="2025-01-24T16:10:00Z" w16du:dateUtc="2025-01-25T00:10:00Z">
        <w:r w:rsidR="008D1F32" w:rsidRPr="00314864">
          <w:t xml:space="preserve"> </w:t>
        </w:r>
      </w:ins>
      <w:ins w:id="526" w:author="Liu, Cong" w:date="2025-01-24T21:33:00Z" w16du:dateUtc="2025-01-25T05:33:00Z">
        <w:del w:id="527" w:author="Firestein, Gary" w:date="2025-01-26T14:11:00Z" w16du:dateUtc="2025-01-26T22:11:00Z">
          <w:r w:rsidR="00663585" w:rsidDel="006F590C">
            <w:delText>identified</w:delText>
          </w:r>
        </w:del>
      </w:ins>
      <w:ins w:id="528" w:author="Firestein, Gary" w:date="2025-01-26T14:11:00Z" w16du:dateUtc="2025-01-26T22:11:00Z">
        <w:r w:rsidR="006F590C">
          <w:t>top</w:t>
        </w:r>
      </w:ins>
      <w:ins w:id="529" w:author="Liu, Cong" w:date="2025-01-24T21:33:00Z" w16du:dateUtc="2025-01-25T05:33:00Z">
        <w:r w:rsidR="00663585">
          <w:t xml:space="preserve"> </w:t>
        </w:r>
      </w:ins>
      <w:ins w:id="530" w:author="Liu, Cong" w:date="2025-01-24T16:10:00Z" w16du:dateUtc="2025-01-25T00:10:00Z">
        <w:r w:rsidR="008D1F32" w:rsidRPr="00314864">
          <w:t xml:space="preserve">mediators </w:t>
        </w:r>
      </w:ins>
      <w:ins w:id="531" w:author="Liu, Cong" w:date="2025-01-24T21:36:00Z" w16du:dateUtc="2025-01-25T05:36:00Z">
        <w:del w:id="532" w:author="Firestein, Gary" w:date="2025-01-26T14:10:00Z" w16du:dateUtc="2025-01-26T22:10:00Z">
          <w:r w:rsidR="00663585" w:rsidDel="006F590C">
            <w:delText>are</w:delText>
          </w:r>
        </w:del>
      </w:ins>
      <w:ins w:id="533" w:author="Firestein, Gary" w:date="2025-01-26T14:10:00Z" w16du:dateUtc="2025-01-26T22:10:00Z">
        <w:r w:rsidR="006F590C">
          <w:t>were al</w:t>
        </w:r>
      </w:ins>
      <w:ins w:id="534" w:author="Firestein, Gary" w:date="2025-01-26T14:11:00Z" w16du:dateUtc="2025-01-26T22:11:00Z">
        <w:r w:rsidR="006F590C">
          <w:t xml:space="preserve">so found in synovial cells and, more strikingly, there was broad diversity of the </w:t>
        </w:r>
      </w:ins>
      <w:ins w:id="535" w:author="Liu, Cong" w:date="2025-01-24T21:36:00Z" w16du:dateUtc="2025-01-25T05:36:00Z">
        <w:del w:id="536" w:author="Firestein, Gary" w:date="2025-01-26T14:11:00Z" w16du:dateUtc="2025-01-26T22:11:00Z">
          <w:r w:rsidR="00663585" w:rsidDel="006F590C">
            <w:delText xml:space="preserve"> expressed across multiple </w:delText>
          </w:r>
        </w:del>
        <w:r w:rsidR="00663585">
          <w:t>cell types</w:t>
        </w:r>
      </w:ins>
      <w:ins w:id="537" w:author="Liu, Cong" w:date="2025-01-24T21:37:00Z" w16du:dateUtc="2025-01-25T05:37:00Z">
        <w:r w:rsidR="00663585">
          <w:t xml:space="preserve"> within the synovial tissues</w:t>
        </w:r>
      </w:ins>
      <w:del w:id="538" w:author="Liu, Cong" w:date="2025-01-24T21:37:00Z" w16du:dateUtc="2025-01-25T05:37:00Z">
        <w:r w:rsidR="00314864" w:rsidRPr="00314864" w:rsidDel="00663585">
          <w:delText>.</w:delText>
        </w:r>
      </w:del>
      <w:ins w:id="539" w:author="Liu, Cong" w:date="2025-01-24T16:51:00Z" w16du:dateUtc="2025-01-25T00:51:00Z">
        <w:r w:rsidR="00314864" w:rsidRPr="00314864">
          <w:rPr>
            <w:rPrChange w:id="540" w:author="Liu, Cong" w:date="2025-01-24T16:51:00Z" w16du:dateUtc="2025-01-25T00:51:00Z">
              <w:rPr>
                <w:b/>
                <w:bCs/>
              </w:rPr>
            </w:rPrChange>
          </w:rPr>
          <w:t xml:space="preserve"> </w:t>
        </w:r>
        <w:del w:id="541" w:author="Firestein, Gary" w:date="2025-01-26T14:11:00Z" w16du:dateUtc="2025-01-26T22:11:00Z">
          <w:r w:rsidR="00314864" w:rsidRPr="00314864" w:rsidDel="006F590C">
            <w:rPr>
              <w:rPrChange w:id="542" w:author="Liu, Cong" w:date="2025-01-24T16:51:00Z" w16du:dateUtc="2025-01-25T00:51:00Z">
                <w:rPr>
                  <w:b/>
                  <w:bCs/>
                </w:rPr>
              </w:rPrChange>
            </w:rPr>
            <w:delText xml:space="preserve">and different cell types </w:delText>
          </w:r>
          <w:r w:rsidR="00314864" w:rsidRPr="00314864" w:rsidDel="006F590C">
            <w:delText xml:space="preserve">displayed high activity in </w:delText>
          </w:r>
          <w:r w:rsidR="00314864" w:rsidRPr="00314864" w:rsidDel="006F590C">
            <w:rPr>
              <w:rPrChange w:id="543" w:author="Liu, Cong" w:date="2025-01-24T16:51:00Z" w16du:dateUtc="2025-01-25T00:51:00Z">
                <w:rPr>
                  <w:b/>
                  <w:bCs/>
                </w:rPr>
              </w:rPrChange>
            </w:rPr>
            <w:delText>different groups of genes</w:delText>
          </w:r>
        </w:del>
      </w:ins>
      <w:ins w:id="544" w:author="Firestein, Gary" w:date="2025-01-26T14:11:00Z" w16du:dateUtc="2025-01-26T22:11:00Z">
        <w:r w:rsidR="006F590C">
          <w:t xml:space="preserve">that expressed </w:t>
        </w:r>
      </w:ins>
      <w:ins w:id="545" w:author="Firestein, Gary" w:date="2025-01-26T14:12:00Z" w16du:dateUtc="2025-01-26T22:12:00Z">
        <w:r w:rsidR="006F590C">
          <w:t>them</w:t>
        </w:r>
      </w:ins>
      <w:ins w:id="546" w:author="Liu, Cong" w:date="2025-01-24T21:37:00Z" w16du:dateUtc="2025-01-25T05:37:00Z">
        <w:r w:rsidR="00663585">
          <w:t xml:space="preserve"> (</w:t>
        </w:r>
        <w:r w:rsidR="00663585">
          <w:rPr>
            <w:b/>
          </w:rPr>
          <w:t>Fig. 6A</w:t>
        </w:r>
        <w:r w:rsidR="00663585">
          <w:t xml:space="preserve">). </w:t>
        </w:r>
        <w:del w:id="547" w:author="Firestein, Gary" w:date="2025-01-26T14:12:00Z" w16du:dateUtc="2025-01-26T22:12:00Z">
          <w:r w:rsidR="00663585" w:rsidDel="006F590C">
            <w:delText xml:space="preserve">For instance, </w:delText>
          </w:r>
        </w:del>
      </w:ins>
      <w:ins w:id="548" w:author="Liu, Cong" w:date="2025-01-24T21:38:00Z" w16du:dateUtc="2025-01-25T05:38:00Z">
        <w:del w:id="549" w:author="Firestein, Gary" w:date="2025-01-26T14:12:00Z" w16du:dateUtc="2025-01-26T22:12:00Z">
          <w:r w:rsidR="001844BA" w:rsidRPr="001844BA" w:rsidDel="006F590C">
            <w:rPr>
              <w:i/>
              <w:iCs/>
              <w:rPrChange w:id="550" w:author="Liu, Cong" w:date="2025-01-24T21:39:00Z" w16du:dateUtc="2025-01-25T05:39:00Z">
                <w:rPr/>
              </w:rPrChange>
            </w:rPr>
            <w:delText>TGFB1</w:delText>
          </w:r>
          <w:r w:rsidR="001844BA" w:rsidDel="006F590C">
            <w:delText xml:space="preserve"> in NK cells, </w:delText>
          </w:r>
        </w:del>
      </w:ins>
      <w:ins w:id="551" w:author="Liu, Cong" w:date="2025-01-24T21:40:00Z" w16du:dateUtc="2025-01-25T05:40:00Z">
        <w:del w:id="552" w:author="Firestein, Gary" w:date="2025-01-26T14:12:00Z" w16du:dateUtc="2025-01-26T22:12:00Z">
          <w:r w:rsidR="00C40D92" w:rsidRPr="00C40D92" w:rsidDel="006F590C">
            <w:rPr>
              <w:i/>
              <w:iCs/>
              <w:rPrChange w:id="553" w:author="Liu, Cong" w:date="2025-01-24T21:41:00Z" w16du:dateUtc="2025-01-25T05:41:00Z">
                <w:rPr/>
              </w:rPrChange>
            </w:rPr>
            <w:delText>CCL5</w:delText>
          </w:r>
          <w:r w:rsidR="00C40D92" w:rsidDel="006F590C">
            <w:delText xml:space="preserve"> in </w:delText>
          </w:r>
        </w:del>
      </w:ins>
      <w:ins w:id="554" w:author="Liu, Cong" w:date="2025-01-24T21:41:00Z" w16du:dateUtc="2025-01-25T05:41:00Z">
        <w:del w:id="555" w:author="Firestein, Gary" w:date="2025-01-26T14:12:00Z" w16du:dateUtc="2025-01-26T22:12:00Z">
          <w:r w:rsidR="00C40D92" w:rsidDel="006F590C">
            <w:delText xml:space="preserve">CD8 TEM, </w:delText>
          </w:r>
        </w:del>
      </w:ins>
      <w:ins w:id="556" w:author="Liu, Cong" w:date="2025-01-24T21:39:00Z" w16du:dateUtc="2025-01-25T05:39:00Z">
        <w:del w:id="557" w:author="Firestein, Gary" w:date="2025-01-26T14:12:00Z" w16du:dateUtc="2025-01-26T22:12:00Z">
          <w:r w:rsidR="001844BA" w:rsidRPr="001844BA" w:rsidDel="006F590C">
            <w:rPr>
              <w:i/>
              <w:iCs/>
              <w:rPrChange w:id="558" w:author="Liu, Cong" w:date="2025-01-24T21:39:00Z" w16du:dateUtc="2025-01-25T05:39:00Z">
                <w:rPr/>
              </w:rPrChange>
            </w:rPr>
            <w:delText>TNFSF8</w:delText>
          </w:r>
          <w:r w:rsidR="001844BA" w:rsidDel="006F590C">
            <w:delText xml:space="preserve"> in CD4 TCM, and </w:delText>
          </w:r>
          <w:r w:rsidR="001844BA" w:rsidRPr="001844BA" w:rsidDel="006F590C">
            <w:rPr>
              <w:i/>
              <w:iCs/>
              <w:rPrChange w:id="559" w:author="Liu, Cong" w:date="2025-01-24T21:39:00Z" w16du:dateUtc="2025-01-25T05:39:00Z">
                <w:rPr/>
              </w:rPrChange>
            </w:rPr>
            <w:delText>IL15</w:delText>
          </w:r>
          <w:r w:rsidR="001844BA" w:rsidDel="006F590C">
            <w:delText xml:space="preserve"> in monocytes.</w:delText>
          </w:r>
        </w:del>
      </w:ins>
      <w:ins w:id="560" w:author="Liu, Cong" w:date="2025-01-24T21:40:00Z" w16du:dateUtc="2025-01-25T05:40:00Z">
        <w:del w:id="561" w:author="Firestein, Gary" w:date="2025-01-26T14:12:00Z" w16du:dateUtc="2025-01-26T22:12:00Z">
          <w:r w:rsidR="00C40D92" w:rsidDel="006F590C">
            <w:delText xml:space="preserve"> </w:delText>
          </w:r>
        </w:del>
      </w:ins>
      <w:ins w:id="562" w:author="Liu, Cong" w:date="2025-01-24T21:42:00Z" w16du:dateUtc="2025-01-25T05:42:00Z">
        <w:del w:id="563" w:author="Firestein, Gary" w:date="2025-01-26T14:12:00Z" w16du:dateUtc="2025-01-26T22:12:00Z">
          <w:r w:rsidR="00A9456B" w:rsidDel="006F590C">
            <w:delText>Average</w:delText>
          </w:r>
        </w:del>
      </w:ins>
      <w:ins w:id="564" w:author="Firestein, Gary" w:date="2025-01-26T14:12:00Z" w16du:dateUtc="2025-01-26T22:12:00Z">
        <w:r w:rsidR="006F590C">
          <w:t>The number of</w:t>
        </w:r>
      </w:ins>
      <w:ins w:id="565" w:author="Liu, Cong" w:date="2025-01-24T21:42:00Z" w16du:dateUtc="2025-01-25T05:42:00Z">
        <w:r w:rsidR="00A9456B">
          <w:t xml:space="preserve"> gene</w:t>
        </w:r>
      </w:ins>
      <w:ins w:id="566" w:author="Firestein, Gary" w:date="2025-01-26T14:12:00Z" w16du:dateUtc="2025-01-26T22:12:00Z">
        <w:r w:rsidR="006F590C">
          <w:t>s</w:t>
        </w:r>
      </w:ins>
      <w:ins w:id="567" w:author="Liu, Cong" w:date="2025-01-24T21:42:00Z" w16du:dateUtc="2025-01-25T05:42:00Z">
        <w:r w:rsidR="00A9456B">
          <w:t xml:space="preserve"> </w:t>
        </w:r>
        <w:del w:id="568" w:author="Firestein, Gary" w:date="2025-01-26T14:13:00Z" w16du:dateUtc="2025-01-26T22:13:00Z">
          <w:r w:rsidR="00A9456B" w:rsidDel="006F590C">
            <w:delText>expression</w:delText>
          </w:r>
        </w:del>
      </w:ins>
      <w:ins w:id="569" w:author="Firestein, Gary" w:date="2025-01-26T14:13:00Z" w16du:dateUtc="2025-01-26T22:13:00Z">
        <w:r w:rsidR="006F590C">
          <w:t>expressed</w:t>
        </w:r>
      </w:ins>
      <w:ins w:id="570" w:author="Liu, Cong" w:date="2025-01-24T21:42:00Z" w16du:dateUtc="2025-01-25T05:42:00Z">
        <w:r w:rsidR="00A9456B">
          <w:t xml:space="preserve"> across all cell types </w:t>
        </w:r>
      </w:ins>
      <w:ins w:id="571" w:author="Liu, Cong" w:date="2025-01-24T21:43:00Z" w16du:dateUtc="2025-01-25T05:43:00Z">
        <w:r w:rsidR="00A9456B">
          <w:t xml:space="preserve">displayed distinct patterns </w:t>
        </w:r>
      </w:ins>
      <w:ins w:id="572" w:author="Liu, Cong" w:date="2025-01-24T21:44:00Z" w16du:dateUtc="2025-01-25T05:44:00Z">
        <w:r w:rsidR="00A9456B">
          <w:t xml:space="preserve">across </w:t>
        </w:r>
      </w:ins>
      <w:ins w:id="573" w:author="Liu, Cong" w:date="2025-01-25T10:34:00Z" w16du:dateUtc="2025-01-25T18:34:00Z">
        <w:r w:rsidR="003F6700">
          <w:t>samples</w:t>
        </w:r>
      </w:ins>
      <w:ins w:id="574" w:author="Liu, Cong" w:date="2025-01-24T21:44:00Z" w16du:dateUtc="2025-01-25T05:44:00Z">
        <w:r w:rsidR="00A9456B">
          <w:t xml:space="preserve"> (</w:t>
        </w:r>
        <w:r w:rsidR="00A9456B">
          <w:rPr>
            <w:b/>
          </w:rPr>
          <w:t>Fig. 6B</w:t>
        </w:r>
        <w:r w:rsidR="00A9456B">
          <w:t>).</w:t>
        </w:r>
        <w:r w:rsidR="00547881">
          <w:t xml:space="preserve"> </w:t>
        </w:r>
      </w:ins>
      <w:ins w:id="575" w:author="Liu, Cong" w:date="2025-01-24T21:46:00Z" w16du:dateUtc="2025-01-25T05:46:00Z">
        <w:r w:rsidR="00547881">
          <w:t>This heterogeneity suggests that each RA patient</w:t>
        </w:r>
        <w:del w:id="576" w:author="Firestein, Gary" w:date="2025-01-26T14:13:00Z" w16du:dateUtc="2025-01-26T22:13:00Z">
          <w:r w:rsidR="00547881" w:rsidDel="006F590C">
            <w:delText xml:space="preserve"> m</w:delText>
          </w:r>
        </w:del>
      </w:ins>
      <w:ins w:id="577" w:author="Firestein, Gary" w:date="2025-01-26T14:13:00Z" w16du:dateUtc="2025-01-26T22:13:00Z">
        <w:r w:rsidR="006F590C">
          <w:t xml:space="preserve">, like pre-RA and early RA PBMCs, </w:t>
        </w:r>
      </w:ins>
      <w:ins w:id="578" w:author="Liu, Cong" w:date="2025-01-24T21:46:00Z" w16du:dateUtc="2025-01-25T05:46:00Z">
        <w:del w:id="579" w:author="Firestein, Gary" w:date="2025-01-26T14:13:00Z" w16du:dateUtc="2025-01-26T22:13:00Z">
          <w:r w:rsidR="00547881" w:rsidDel="006F590C">
            <w:delText xml:space="preserve">ay </w:delText>
          </w:r>
        </w:del>
        <w:r w:rsidR="00547881">
          <w:t xml:space="preserve">have </w:t>
        </w:r>
      </w:ins>
      <w:ins w:id="580" w:author="Firestein, Gary" w:date="2025-01-26T14:13:00Z" w16du:dateUtc="2025-01-26T22:13:00Z">
        <w:r w:rsidR="006F590C">
          <w:t xml:space="preserve">this </w:t>
        </w:r>
      </w:ins>
      <w:ins w:id="581" w:author="Liu, Cong" w:date="2025-01-24T21:46:00Z" w16du:dateUtc="2025-01-25T05:46:00Z">
        <w:del w:id="582" w:author="Firestein, Gary" w:date="2025-01-26T14:13:00Z" w16du:dateUtc="2025-01-26T22:13:00Z">
          <w:r w:rsidR="00547881" w:rsidDel="006F590C">
            <w:delText xml:space="preserve">a unique </w:delText>
          </w:r>
        </w:del>
        <w:r w:rsidR="00547881">
          <w:t>molecular signature</w:t>
        </w:r>
      </w:ins>
      <w:ins w:id="583" w:author="Liu, Cong" w:date="2025-01-24T21:47:00Z" w16du:dateUtc="2025-01-25T05:47:00Z">
        <w:r w:rsidR="00547881">
          <w:t xml:space="preserve">. </w:t>
        </w:r>
      </w:ins>
      <w:ins w:id="584" w:author="Liu, Cong" w:date="2025-01-24T21:48:00Z" w16du:dateUtc="2025-01-25T05:48:00Z">
        <w:r w:rsidR="008E0FA8">
          <w:t xml:space="preserve">We then determined which cell types display the regulator signature </w:t>
        </w:r>
      </w:ins>
      <w:ins w:id="585" w:author="Liu, Cong" w:date="2025-01-24T21:49:00Z" w16du:dateUtc="2025-01-25T05:49:00Z">
        <w:r w:rsidR="008E0FA8">
          <w:t>for</w:t>
        </w:r>
      </w:ins>
      <w:ins w:id="586" w:author="Liu, Cong" w:date="2025-01-24T21:48:00Z" w16du:dateUtc="2025-01-25T05:48:00Z">
        <w:r w:rsidR="008E0FA8">
          <w:t xml:space="preserve"> each </w:t>
        </w:r>
      </w:ins>
      <w:ins w:id="587" w:author="Liu, Cong" w:date="2025-01-25T10:34:00Z" w16du:dateUtc="2025-01-25T18:34:00Z">
        <w:del w:id="588" w:author="Firestein, Gary" w:date="2025-01-26T14:14:00Z" w16du:dateUtc="2025-01-26T22:14:00Z">
          <w:r w:rsidR="003F6700" w:rsidDel="000A53B9">
            <w:delText>sample</w:delText>
          </w:r>
        </w:del>
      </w:ins>
      <w:ins w:id="589" w:author="Firestein, Gary" w:date="2025-01-26T14:14:00Z" w16du:dateUtc="2025-01-26T22:14:00Z">
        <w:r w:rsidR="000A53B9">
          <w:t>patient</w:t>
        </w:r>
      </w:ins>
      <w:ins w:id="590" w:author="Liu, Cong" w:date="2025-01-24T21:48:00Z" w16du:dateUtc="2025-01-25T05:48:00Z">
        <w:r w:rsidR="008E0FA8">
          <w:t xml:space="preserve">. </w:t>
        </w:r>
      </w:ins>
      <w:ins w:id="591" w:author="Liu, Cong" w:date="2025-01-24T21:50:00Z" w16du:dateUtc="2025-01-25T05:50:00Z">
        <w:del w:id="592" w:author="Firestein, Gary" w:date="2025-01-26T14:14:00Z" w16du:dateUtc="2025-01-26T22:14:00Z">
          <w:r w:rsidR="007C5DCD" w:rsidDel="003D6F6B">
            <w:delText>T</w:delText>
          </w:r>
          <w:r w:rsidR="00C46C4E" w:rsidDel="003D6F6B">
            <w:delText>he</w:delText>
          </w:r>
        </w:del>
      </w:ins>
      <w:ins w:id="593" w:author="Firestein, Gary" w:date="2025-01-26T14:14:00Z" w16du:dateUtc="2025-01-26T22:14:00Z">
        <w:r w:rsidR="003D6F6B">
          <w:t>As with PBMCs,</w:t>
        </w:r>
      </w:ins>
      <w:ins w:id="594" w:author="Liu, Cong" w:date="2025-01-24T21:50:00Z" w16du:dateUtc="2025-01-25T05:50:00Z">
        <w:r w:rsidR="00C46C4E">
          <w:t xml:space="preserve"> distribution of cell types was highly variable among </w:t>
        </w:r>
        <w:r w:rsidR="00A92483">
          <w:t xml:space="preserve">RA </w:t>
        </w:r>
      </w:ins>
      <w:ins w:id="595" w:author="Liu, Cong" w:date="2025-01-25T10:34:00Z" w16du:dateUtc="2025-01-25T18:34:00Z">
        <w:r w:rsidR="003F6700">
          <w:t>samples</w:t>
        </w:r>
      </w:ins>
      <w:ins w:id="596" w:author="Liu, Cong" w:date="2025-01-24T21:48:00Z" w16du:dateUtc="2025-01-25T05:48:00Z">
        <w:r w:rsidR="008E0FA8">
          <w:t xml:space="preserve"> (</w:t>
        </w:r>
        <w:r w:rsidR="008E0FA8">
          <w:rPr>
            <w:b/>
          </w:rPr>
          <w:t xml:space="preserve">Fig. </w:t>
        </w:r>
      </w:ins>
      <w:ins w:id="597" w:author="Liu, Cong" w:date="2025-01-24T21:49:00Z" w16du:dateUtc="2025-01-25T05:49:00Z">
        <w:r w:rsidR="001160A5">
          <w:rPr>
            <w:b/>
          </w:rPr>
          <w:t>6C</w:t>
        </w:r>
      </w:ins>
      <w:ins w:id="598" w:author="Liu, Cong" w:date="2025-01-24T21:48:00Z" w16du:dateUtc="2025-01-25T05:48:00Z">
        <w:r w:rsidR="008E0FA8">
          <w:t>)</w:t>
        </w:r>
      </w:ins>
      <w:ins w:id="599" w:author="Liu, Cong" w:date="2025-01-24T21:49:00Z" w16du:dateUtc="2025-01-25T05:49:00Z">
        <w:r w:rsidR="00C46C4E">
          <w:t xml:space="preserve">. In some cases, </w:t>
        </w:r>
      </w:ins>
      <w:ins w:id="600" w:author="Liu, Cong" w:date="2025-01-24T21:52:00Z" w16du:dateUtc="2025-01-25T05:52:00Z">
        <w:r w:rsidR="00B74928">
          <w:t>one dominant</w:t>
        </w:r>
      </w:ins>
      <w:ins w:id="601" w:author="Liu, Cong" w:date="2025-01-24T21:49:00Z" w16du:dateUtc="2025-01-25T05:49:00Z">
        <w:r w:rsidR="00C46C4E">
          <w:t xml:space="preserve"> cell type was identified for an individual participant</w:t>
        </w:r>
      </w:ins>
      <w:ins w:id="602" w:author="Liu, Cong" w:date="2025-01-24T21:52:00Z" w16du:dateUtc="2025-01-25T05:52:00Z">
        <w:r w:rsidR="00B74928">
          <w:t>,</w:t>
        </w:r>
      </w:ins>
      <w:ins w:id="603" w:author="Liu, Cong" w:date="2025-01-24T21:51:00Z" w16du:dateUtc="2025-01-25T05:51:00Z">
        <w:r w:rsidR="00B74928">
          <w:t xml:space="preserve"> </w:t>
        </w:r>
        <w:del w:id="604" w:author="Firestein, Gary" w:date="2025-01-26T14:14:00Z" w16du:dateUtc="2025-01-26T22:14:00Z">
          <w:r w:rsidR="00B74928" w:rsidDel="003D6F6B">
            <w:delText>for</w:delText>
          </w:r>
        </w:del>
      </w:ins>
      <w:ins w:id="605" w:author="Firestein, Gary" w:date="2025-01-26T14:14:00Z" w16du:dateUtc="2025-01-26T22:14:00Z">
        <w:r w:rsidR="003D6F6B">
          <w:t>such as</w:t>
        </w:r>
      </w:ins>
      <w:ins w:id="606" w:author="Liu, Cong" w:date="2025-01-24T21:51:00Z" w16du:dateUtc="2025-01-25T05:51:00Z">
        <w:r w:rsidR="00B74928">
          <w:t xml:space="preserve"> </w:t>
        </w:r>
        <w:del w:id="607" w:author="Firestein, Gary" w:date="2025-01-26T14:14:00Z" w16du:dateUtc="2025-01-26T22:14:00Z">
          <w:r w:rsidR="00B74928" w:rsidDel="003D6F6B">
            <w:delText xml:space="preserve">instance </w:delText>
          </w:r>
        </w:del>
      </w:ins>
      <w:ins w:id="608" w:author="Liu, Cong" w:date="2025-01-24T21:52:00Z" w16du:dateUtc="2025-01-25T05:52:00Z">
        <w:r w:rsidR="00B74928">
          <w:t>monocytes</w:t>
        </w:r>
      </w:ins>
      <w:ins w:id="609" w:author="Liu, Cong" w:date="2025-01-24T21:51:00Z" w16du:dateUtc="2025-01-25T05:51:00Z">
        <w:r w:rsidR="00B74928">
          <w:t xml:space="preserve"> in </w:t>
        </w:r>
      </w:ins>
      <w:ins w:id="610" w:author="Liu, Cong" w:date="2025-01-25T10:34:00Z" w16du:dateUtc="2025-01-25T18:34:00Z">
        <w:r w:rsidR="00C307DD">
          <w:t>sample</w:t>
        </w:r>
      </w:ins>
      <w:ins w:id="611" w:author="Liu, Cong" w:date="2025-01-24T21:51:00Z" w16du:dateUtc="2025-01-25T05:51:00Z">
        <w:r w:rsidR="00B74928">
          <w:t xml:space="preserve"> </w:t>
        </w:r>
      </w:ins>
      <w:ins w:id="612" w:author="Liu, Cong" w:date="2025-01-24T21:52:00Z" w16du:dateUtc="2025-01-25T05:52:00Z">
        <w:r w:rsidR="00B74928">
          <w:t>BRI-456</w:t>
        </w:r>
      </w:ins>
      <w:ins w:id="613" w:author="Liu, Cong" w:date="2025-01-24T21:54:00Z" w16du:dateUtc="2025-01-25T05:54:00Z">
        <w:r w:rsidR="00B74928">
          <w:t>,</w:t>
        </w:r>
      </w:ins>
      <w:ins w:id="614" w:author="Liu, Cong" w:date="2025-01-24T21:49:00Z" w16du:dateUtc="2025-01-25T05:49:00Z">
        <w:r w:rsidR="00C46C4E">
          <w:t xml:space="preserve"> while in others there were multiple cell types</w:t>
        </w:r>
        <w:del w:id="615" w:author="Firestein, Gary" w:date="2025-01-26T14:15:00Z" w16du:dateUtc="2025-01-26T22:15:00Z">
          <w:r w:rsidR="00C46C4E" w:rsidDel="003D6F6B">
            <w:delText xml:space="preserve"> displaying the pattern</w:delText>
          </w:r>
        </w:del>
      </w:ins>
      <w:ins w:id="616" w:author="Liu, Cong" w:date="2025-01-24T21:54:00Z" w16du:dateUtc="2025-01-25T05:54:00Z">
        <w:r w:rsidR="00B74928">
          <w:t xml:space="preserve">, </w:t>
        </w:r>
        <w:del w:id="617" w:author="Firestein, Gary" w:date="2025-01-26T14:14:00Z" w16du:dateUtc="2025-01-26T22:14:00Z">
          <w:r w:rsidR="00B74928" w:rsidDel="003D6F6B">
            <w:delText>f</w:delText>
          </w:r>
        </w:del>
      </w:ins>
      <w:ins w:id="618" w:author="Liu, Cong" w:date="2025-01-24T21:49:00Z" w16du:dateUtc="2025-01-25T05:49:00Z">
        <w:del w:id="619" w:author="Firestein, Gary" w:date="2025-01-26T14:14:00Z" w16du:dateUtc="2025-01-26T22:14:00Z">
          <w:r w:rsidR="00C46C4E" w:rsidDel="003D6F6B">
            <w:delText>or</w:delText>
          </w:r>
        </w:del>
      </w:ins>
      <w:ins w:id="620" w:author="Firestein, Gary" w:date="2025-01-26T14:14:00Z" w16du:dateUtc="2025-01-26T22:14:00Z">
        <w:r w:rsidR="003D6F6B">
          <w:t>such as</w:t>
        </w:r>
      </w:ins>
      <w:ins w:id="621" w:author="Liu, Cong" w:date="2025-01-24T21:49:00Z" w16du:dateUtc="2025-01-25T05:49:00Z">
        <w:r w:rsidR="00C46C4E">
          <w:t xml:space="preserve"> instance, </w:t>
        </w:r>
      </w:ins>
      <w:ins w:id="622" w:author="Liu, Cong" w:date="2025-01-24T21:51:00Z" w16du:dateUtc="2025-01-25T05:51:00Z">
        <w:r w:rsidR="00B74928">
          <w:t>BRI-</w:t>
        </w:r>
      </w:ins>
      <w:ins w:id="623" w:author="Liu, Cong" w:date="2025-01-24T21:54:00Z" w16du:dateUtc="2025-01-25T05:54:00Z">
        <w:r w:rsidR="00B74928">
          <w:t>552</w:t>
        </w:r>
      </w:ins>
      <w:ins w:id="624" w:author="Firestein, Gary" w:date="2025-01-26T14:15:00Z" w16du:dateUtc="2025-01-26T22:15:00Z">
        <w:r w:rsidR="003D6F6B">
          <w:t>,</w:t>
        </w:r>
      </w:ins>
      <w:ins w:id="625" w:author="Liu, Cong" w:date="2025-01-24T21:49:00Z" w16du:dateUtc="2025-01-25T05:49:00Z">
        <w:r w:rsidR="00C46C4E">
          <w:t xml:space="preserve"> </w:t>
        </w:r>
      </w:ins>
      <w:ins w:id="626" w:author="Liu, Cong" w:date="2025-01-24T21:55:00Z" w16du:dateUtc="2025-01-25T05:55:00Z">
        <w:r w:rsidR="001B6A0B">
          <w:t>disp</w:t>
        </w:r>
      </w:ins>
      <w:ins w:id="627" w:author="Liu, Cong" w:date="2025-01-24T21:56:00Z" w16du:dateUtc="2025-01-25T05:56:00Z">
        <w:r w:rsidR="001B6A0B">
          <w:t xml:space="preserve">layed </w:t>
        </w:r>
        <w:del w:id="628" w:author="Firestein, Gary" w:date="2025-01-26T14:15:00Z" w16du:dateUtc="2025-01-26T22:15:00Z">
          <w:r w:rsidR="001B6A0B" w:rsidDel="003D6F6B">
            <w:delText>even</w:delText>
          </w:r>
        </w:del>
      </w:ins>
      <w:ins w:id="629" w:author="Liu, Cong" w:date="2025-01-24T21:49:00Z" w16du:dateUtc="2025-01-25T05:49:00Z">
        <w:del w:id="630" w:author="Firestein, Gary" w:date="2025-01-26T14:15:00Z" w16du:dateUtc="2025-01-26T22:15:00Z">
          <w:r w:rsidR="00C46C4E" w:rsidDel="003D6F6B">
            <w:delText xml:space="preserve"> </w:delText>
          </w:r>
        </w:del>
      </w:ins>
      <w:ins w:id="631" w:author="Liu, Cong" w:date="2025-01-24T21:55:00Z" w16du:dateUtc="2025-01-25T05:55:00Z">
        <w:r w:rsidR="00B74928">
          <w:t>expression</w:t>
        </w:r>
      </w:ins>
      <w:ins w:id="632" w:author="Liu, Cong" w:date="2025-01-24T21:56:00Z" w16du:dateUtc="2025-01-25T05:56:00Z">
        <w:r w:rsidR="001B6A0B">
          <w:t xml:space="preserve"> </w:t>
        </w:r>
      </w:ins>
      <w:ins w:id="633" w:author="Liu, Cong" w:date="2025-01-24T21:55:00Z" w16du:dateUtc="2025-01-25T05:55:00Z">
        <w:r w:rsidR="00B74928">
          <w:t>across</w:t>
        </w:r>
      </w:ins>
      <w:ins w:id="634" w:author="Liu, Cong" w:date="2025-01-24T21:49:00Z" w16du:dateUtc="2025-01-25T05:49:00Z">
        <w:r w:rsidR="00C46C4E">
          <w:t xml:space="preserve"> all the cell types. </w:t>
        </w:r>
      </w:ins>
      <w:ins w:id="635" w:author="Liu, Cong" w:date="2025-01-24T21:56:00Z" w16du:dateUtc="2025-01-25T05:56:00Z">
        <w:del w:id="636" w:author="Firestein, Gary" w:date="2025-01-26T14:15:00Z" w16du:dateUtc="2025-01-26T22:15:00Z">
          <w:r w:rsidR="007460FF" w:rsidDel="003D6F6B">
            <w:delText>This inter-</w:delText>
          </w:r>
        </w:del>
      </w:ins>
      <w:ins w:id="637" w:author="Liu, Cong" w:date="2025-01-24T21:58:00Z" w16du:dateUtc="2025-01-25T05:58:00Z">
        <w:del w:id="638" w:author="Firestein, Gary" w:date="2025-01-26T14:15:00Z" w16du:dateUtc="2025-01-26T22:15:00Z">
          <w:r w:rsidR="00541276" w:rsidDel="003D6F6B">
            <w:delText>patient variability among cell types</w:delText>
          </w:r>
        </w:del>
      </w:ins>
      <w:ins w:id="639" w:author="Liu, Cong" w:date="2025-01-24T21:57:00Z" w16du:dateUtc="2025-01-25T05:57:00Z">
        <w:del w:id="640" w:author="Firestein, Gary" w:date="2025-01-26T14:15:00Z" w16du:dateUtc="2025-01-26T22:15:00Z">
          <w:r w:rsidR="00541276" w:rsidDel="003D6F6B">
            <w:delText xml:space="preserve"> is consistent with the finding in At-Risk/ERA PBMC samples</w:delText>
          </w:r>
        </w:del>
      </w:ins>
      <w:ins w:id="641" w:author="Liu, Cong" w:date="2025-01-24T15:05:00Z" w16du:dateUtc="2025-01-24T23:05:00Z">
        <w:del w:id="642" w:author="Firestein, Gary" w:date="2025-01-26T14:15:00Z" w16du:dateUtc="2025-01-26T22:15:00Z">
          <w:r w:rsidRPr="00F615E8" w:rsidDel="003D6F6B">
            <w:delText>.</w:delText>
          </w:r>
        </w:del>
      </w:ins>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643" w:name="_4d34og8" w:colFirst="0" w:colLast="0"/>
      <w:bookmarkEnd w:id="643"/>
      <w:commentRangeStart w:id="644"/>
      <w:r>
        <w:t>Discussion</w:t>
      </w:r>
      <w:commentRangeEnd w:id="644"/>
      <w:r w:rsidR="001A1344">
        <w:rPr>
          <w:rStyle w:val="CommentReference"/>
          <w:b w:val="0"/>
        </w:rPr>
        <w:commentReference w:id="644"/>
      </w:r>
    </w:p>
    <w:p w14:paraId="5187590C" w14:textId="2639E259" w:rsidR="006F371C" w:rsidRDefault="003C3B5E">
      <w:pPr>
        <w:spacing w:line="360" w:lineRule="auto"/>
      </w:pPr>
      <w:r>
        <w:t xml:space="preserve">Our study provides compelling evidence that individuals with </w:t>
      </w:r>
      <w:del w:id="645" w:author="Firestein, Gary" w:date="2024-12-26T09:53:00Z" w16du:dateUtc="2024-12-26T17:53:00Z">
        <w:r w:rsidDel="001A1344">
          <w:delText xml:space="preserve">early RA and </w:delText>
        </w:r>
      </w:del>
      <w:r>
        <w:t>those at elevated risk for developing RA</w:t>
      </w:r>
      <w:ins w:id="646" w:author="Firestein, Gary" w:date="2024-12-26T09:53:00Z" w16du:dateUtc="2024-12-26T17:53:00Z">
        <w:r w:rsidR="001A1344">
          <w:t xml:space="preserve"> and even early RA</w:t>
        </w:r>
      </w:ins>
      <w:r>
        <w:t xml:space="preserve"> exhibit </w:t>
      </w:r>
      <w:ins w:id="647"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ins w:id="648" w:author="Firestein, Gary" w:date="2025-01-26T14:20:00Z" w16du:dateUtc="2025-01-26T22:20:00Z">
        <w:r w:rsidR="006E2922">
          <w:t xml:space="preserve">Serum protein levels for key genes </w:t>
        </w:r>
      </w:ins>
      <w:ins w:id="649" w:author="Firestein, Gary" w:date="2025-01-26T14:21:00Z" w16du:dateUtc="2025-01-26T22:21:00Z">
        <w:r w:rsidR="006E2922">
          <w:t>in the TF pathways</w:t>
        </w:r>
      </w:ins>
      <w:ins w:id="650" w:author="Firestein, Gary" w:date="2025-01-26T14:20:00Z" w16du:dateUtc="2025-01-26T22:20:00Z">
        <w:r w:rsidR="006E2922">
          <w:t xml:space="preserve"> </w:t>
        </w:r>
      </w:ins>
      <w:ins w:id="651" w:author="Firestein, Gary" w:date="2025-01-26T14:21:00Z" w16du:dateUtc="2025-01-26T22:21:00Z">
        <w:r w:rsidR="006E2922">
          <w:t>were also elevated and provide biologic confirmation of the transcriptome data.</w:t>
        </w:r>
      </w:ins>
    </w:p>
    <w:p w14:paraId="50700457" w14:textId="77777777" w:rsidR="006F371C" w:rsidRDefault="006F371C">
      <w:pPr>
        <w:spacing w:line="360" w:lineRule="auto"/>
      </w:pPr>
    </w:p>
    <w:p w14:paraId="21D0E594" w14:textId="13ABF987" w:rsidR="006F371C" w:rsidRDefault="003C3B5E">
      <w:pPr>
        <w:spacing w:line="360" w:lineRule="auto"/>
      </w:pPr>
      <w:r>
        <w:lastRenderedPageBreak/>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652"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6A025E0E" w14:textId="77777777" w:rsidR="002E4C95" w:rsidDel="006E2922" w:rsidRDefault="003C3B5E">
      <w:pPr>
        <w:spacing w:line="360" w:lineRule="auto"/>
        <w:rPr>
          <w:ins w:id="653" w:author="Liu, Cong" w:date="2025-01-26T10:32:00Z" w16du:dateUtc="2025-01-26T18:32:00Z"/>
          <w:del w:id="654" w:author="Firestein, Gary" w:date="2025-01-26T14:19:00Z" w16du:dateUtc="2025-01-26T22:19:00Z"/>
        </w:rPr>
      </w:pPr>
      <w:r>
        <w:t xml:space="preserve">While the </w:t>
      </w:r>
      <w:ins w:id="655" w:author="Firestein, Gary" w:date="2024-12-26T09:53:00Z" w16du:dateUtc="2024-12-26T17:53:00Z">
        <w:r w:rsidR="00D97B49">
          <w:t xml:space="preserve">blood </w:t>
        </w:r>
      </w:ins>
      <w:r>
        <w:t>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r w:rsidR="00EB697A">
        <w:fldChar w:fldCharType="begin"/>
      </w:r>
      <w:r w:rsidR="003B593D">
        <w:instrText xml:space="preserve"> ADDIN ZOTERO_ITEM CSL_CITATION {"citationID":"sXml21vy","properties":{"formattedCitation":"\\super 1,27\\uc0\\u8211{}29\\nosupersub{}","plainCitation":"1,27–29","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S"}],"issued":{"date-parts":[["2023",2]]}}},{"id":69,"uris":["http://zotero.org/users/local/JZClHNIm/items/RHAGV9DK","http://zotero.org/users/16227889/items/RHAGV9DK"],"itemData":{"id":69,"type":"article-journal","abstract":"At 24 weeks, a single course of rituximab with concomitant MTX therapy provided significant and clinically meaningful improvements in disease activity in patients with active, longstanding RA who had an inadequate response to 1 or more anti-TNF therapies.","container-title":"Arthritis Rheum.","issue":"9","note":"publisher: Arthritis Rheum","page":"2793–2806","title":"Rituximab for rheumatoid arthritis refractory to anti-tumor necrosis factor therapy: Results of a multicenter, randomized, double-blind, placebo-controlled, phase III trial evaluating primary efficacy and safety at twenty-four weeks","volume":"54","author":[{"family":"Cohen","given":"S B"},{"family":"Emery","given":"P"},{"family":"Greenwald","given":"M W"},{"family":"Dougados","given":"M"},{"family":"Furie","given":"R A"},{"family":"Genovese","given":"M C"},{"family":"Keystone","given":"E C"},{"family":"Loveless","given":"J E"},{"family":"Burmester","given":"G R"},{"family":"Cravets","given":"M W"},{"family":"Hessey","given":"E W"},{"family":"Shaw","given":"T"},{"family":"Totoritis","given":"M C"}],"issued":{"date-parts":[["2006",9]]}}},{"id":40,"uris":["http://zotero.org/users/local/JZClHNIm/items/ZH5WH3RY","http://zotero.org/users/16227889/items/ZH5WH3RY"],"itemData":{"id":40,"type":"article-journal","abstract":"Background A substantial number of patients with rheumatoid arthritis have an inadequate or unsustained response to tumor necrosis factor α (TNF-α) inhibitors. We conducted a randomized, double-bli...","container-title":"New England Journal of Medicine","issue":"11","language":"en","note":"publisher: Massachusetts Medical Society","page":"1114–1123","title":"Abatacept for Rheumatoid Arthritis Refractory to Tumor Necrosis Factor α Inhibition","volume":"353","author":[{"family":"Genovese","given":"Mark C"},{"family":"Becker","given":"Jean-Claude"},{"family":"Schiff","given":"Michael"},{"family":"Luggen","given":"Michael"},{"family":"Sherrer","given":"Yvonne"},{"family":"Kremer","given":"Joel"},{"family":"Birbara","given":"Charles"},{"family":"Box","given":"Jane"},{"family":"Natarajan","given":"Kannan"},{"family":"Nuamah","given":"Isaac"},{"family":"Li","given":"Tracy"},{"family":"Aranda","given":"Richard"},{"family":"Hagerty","given":"David T"},{"family":"Dougados","given":"Maxime"}],"issued":{"date-parts":[["2005",9]]}}},{"id":18,"uris":["http://zotero.org/users/local/JZClHNIm/items/FRBN3R9W","http://zotero.org/users/16227889/items/FRBN3R9W"],"itemData":{"id":18,"type":"article-journal","abstract":"Significant recent progress in understanding rheumatoid arthritis (RA) pathogenesis has led to improved treatment and quality of life. The introductio…","container-title":"Immunity","issue":"12","note":"publisher: Cell Press","page":"2255–2270","title":"The pathogenesis of rheumatoid arthritis","volume":"55","author":[{"literal":"Stefana Alivernini, Gary S Firestein, Iain B Mclnnes"}],"issued":{"date-parts":[["2022",12]]}}}],"schema":"https://github.com/citation-style-language/schema/raw/master/csl-citation.json"} </w:instrText>
      </w:r>
      <w:r w:rsidR="00EB697A">
        <w:fldChar w:fldCharType="separate"/>
      </w:r>
      <w:ins w:id="656" w:author="Liu, Cong" w:date="2025-01-19T19:57:00Z" w16du:dateUtc="2025-01-20T03:57:00Z">
        <w:r w:rsidR="00D17F1E" w:rsidRPr="00D17F1E">
          <w:rPr>
            <w:vertAlign w:val="superscript"/>
            <w:rPrChange w:id="657" w:author="Liu, Cong" w:date="2025-01-19T19:57:00Z" w16du:dateUtc="2025-01-20T03:57:00Z">
              <w:rPr>
                <w:rFonts w:ascii="Times New Roman" w:hAnsi="Times New Roman" w:cs="Times New Roman"/>
                <w:vertAlign w:val="superscript"/>
              </w:rPr>
            </w:rPrChange>
          </w:rPr>
          <w:t>1,27–29</w:t>
        </w:r>
      </w:ins>
      <w:del w:id="658" w:author="Liu, Cong" w:date="2025-01-19T19:57:00Z" w16du:dateUtc="2025-01-20T03:57:00Z">
        <w:r w:rsidR="00EB697A" w:rsidRPr="00D17F1E" w:rsidDel="00D17F1E">
          <w:rPr>
            <w:vertAlign w:val="superscript"/>
          </w:rPr>
          <w:delText>1,26–28</w:delText>
        </w:r>
      </w:del>
      <w:r w:rsidR="00EB697A">
        <w:fldChar w:fldCharType="end"/>
      </w:r>
      <w:del w:id="659" w:author="Liu, Cong" w:date="2025-01-09T10:35:00Z" w16du:dateUtc="2025-01-09T18:35:00Z">
        <w:r w:rsidDel="00EB697A">
          <w:fldChar w:fldCharType="begin"/>
        </w:r>
        <w:r w:rsidDel="00EB697A">
          <w:delInstrText>HYPERLINK "https://paperpile.com/c/ccxovd/iLxYk+t14Vl+O92d5+sKrPX" \h</w:delInstrText>
        </w:r>
        <w:r w:rsidDel="00EB697A">
          <w:fldChar w:fldCharType="separate"/>
        </w:r>
        <w:r w:rsidDel="00EB697A">
          <w:rPr>
            <w:color w:val="000000"/>
            <w:vertAlign w:val="superscript"/>
          </w:rPr>
          <w:delText>1,22–24</w:delText>
        </w:r>
        <w:r w:rsidDel="00EB697A">
          <w:fldChar w:fldCharType="end"/>
        </w:r>
      </w:del>
      <w:r>
        <w:t>. In other words, th</w:t>
      </w:r>
    </w:p>
    <w:p w14:paraId="302D43B2" w14:textId="261E0DC1" w:rsidR="006F371C" w:rsidRDefault="003C3B5E">
      <w:pPr>
        <w:spacing w:line="360" w:lineRule="auto"/>
        <w:rPr>
          <w:ins w:id="660" w:author="Firestein, Gary" w:date="2025-01-08T13:03:00Z" w16du:dateUtc="2025-01-08T21:03:00Z"/>
        </w:rPr>
      </w:pPr>
      <w:r>
        <w:t xml:space="preserve">e clinical responses could depend on which cell types express the pathogenic genes, such as B cells (rituximab) or CD4 T cells (abatacept) or the specific signal received by the receiver cells (e.g., </w:t>
      </w:r>
      <w:commentRangeStart w:id="661"/>
      <w:r w:rsidRPr="001961CD">
        <w:rPr>
          <w:i/>
          <w:iCs/>
          <w:rPrChange w:id="662" w:author="Liu, Cong" w:date="2025-01-03T23:25:00Z" w16du:dateUtc="2025-01-04T04:25:00Z">
            <w:rPr/>
          </w:rPrChange>
        </w:rPr>
        <w:t>TGF</w:t>
      </w:r>
      <w:ins w:id="663" w:author="Liu, Cong" w:date="2024-12-26T11:42:00Z" w16du:dateUtc="2024-12-26T19:42:00Z">
        <w:r w:rsidR="006637C1" w:rsidRPr="001961CD">
          <w:rPr>
            <w:i/>
            <w:iCs/>
            <w:rPrChange w:id="664" w:author="Liu, Cong" w:date="2025-01-03T23:25:00Z" w16du:dateUtc="2025-01-04T04:25:00Z">
              <w:rPr/>
            </w:rPrChange>
          </w:rPr>
          <w:t>B1</w:t>
        </w:r>
      </w:ins>
      <w:del w:id="665" w:author="Liu, Cong" w:date="2024-12-26T11:42:00Z" w16du:dateUtc="2024-12-26T19:42:00Z">
        <w:r w:rsidRPr="001961CD" w:rsidDel="006637C1">
          <w:rPr>
            <w:i/>
            <w:iCs/>
            <w:rPrChange w:id="666" w:author="Liu, Cong" w:date="2025-01-03T23:25:00Z" w16du:dateUtc="2025-01-04T04:25:00Z">
              <w:rPr/>
            </w:rPrChange>
          </w:rPr>
          <w:delText>ß</w:delText>
        </w:r>
      </w:del>
      <w:r>
        <w:t xml:space="preserve"> </w:t>
      </w:r>
      <w:commentRangeEnd w:id="661"/>
      <w:r w:rsidR="00166BD0">
        <w:rPr>
          <w:rStyle w:val="CommentReference"/>
        </w:rPr>
        <w:commentReference w:id="661"/>
      </w:r>
      <w:r>
        <w:t xml:space="preserve">or </w:t>
      </w:r>
      <w:r w:rsidRPr="001961CD">
        <w:rPr>
          <w:i/>
          <w:iCs/>
          <w:rPrChange w:id="667" w:author="Liu, Cong" w:date="2025-01-03T23:25:00Z" w16du:dateUtc="2025-01-04T04:25:00Z">
            <w:rPr/>
          </w:rPrChange>
        </w:rPr>
        <w:t>IL</w:t>
      </w:r>
      <w:del w:id="668" w:author="Liu, Cong" w:date="2024-12-25T14:48:00Z" w16du:dateUtc="2024-12-25T22:48:00Z">
        <w:r w:rsidRPr="001961CD" w:rsidDel="00676C7B">
          <w:rPr>
            <w:i/>
            <w:iCs/>
            <w:rPrChange w:id="669" w:author="Liu, Cong" w:date="2025-01-03T23:25:00Z" w16du:dateUtc="2025-01-04T04:25:00Z">
              <w:rPr/>
            </w:rPrChange>
          </w:rPr>
          <w:delText>-</w:delText>
        </w:r>
      </w:del>
      <w:r w:rsidRPr="001961CD">
        <w:rPr>
          <w:i/>
          <w:iCs/>
          <w:rPrChange w:id="670" w:author="Liu, Cong" w:date="2025-01-03T23:25:00Z" w16du:dateUtc="2025-01-04T04:25:00Z">
            <w:rPr/>
          </w:rPrChange>
        </w:rPr>
        <w:t>16</w:t>
      </w:r>
      <w:r>
        <w:t xml:space="preserve">). </w:t>
      </w:r>
    </w:p>
    <w:p w14:paraId="3EC596CB" w14:textId="77777777" w:rsidR="00430320" w:rsidRDefault="00430320">
      <w:pPr>
        <w:spacing w:line="360" w:lineRule="auto"/>
        <w:rPr>
          <w:ins w:id="671" w:author="Firestein, Gary" w:date="2025-01-08T13:03:00Z" w16du:dateUtc="2025-01-08T21:03:00Z"/>
        </w:rPr>
      </w:pPr>
    </w:p>
    <w:p w14:paraId="2113FFBC" w14:textId="67235606" w:rsidR="00430320" w:rsidRDefault="00430320" w:rsidP="00430320">
      <w:pPr>
        <w:spacing w:line="360" w:lineRule="auto"/>
        <w:rPr>
          <w:moveTo w:id="672" w:author="Firestein, Gary" w:date="2025-01-08T13:03:00Z" w16du:dateUtc="2025-01-08T21:03:00Z"/>
        </w:rPr>
      </w:pPr>
      <w:moveToRangeStart w:id="673" w:author="Firestein, Gary" w:date="2025-01-08T13:03:00Z" w:name="move187233833"/>
      <w:commentRangeStart w:id="674"/>
      <w:moveTo w:id="675" w:author="Firestein, Gary" w:date="2025-01-08T13:03:00Z" w16du:dateUtc="2025-01-08T21:03:00Z">
        <w:r>
          <w:t xml:space="preserve">Our </w:t>
        </w:r>
        <w:commentRangeEnd w:id="674"/>
        <w:r>
          <w:rPr>
            <w:rStyle w:val="CommentReference"/>
          </w:rPr>
          <w:commentReference w:id="674"/>
        </w:r>
        <w:r>
          <w:t>study was unique in that it integrated transcriptome and chromatin accessibility data to reveal pathways that would have been missed by transcriptome-only analysis</w:t>
        </w:r>
      </w:moveTo>
      <w:r w:rsidR="00EB697A">
        <w:fldChar w:fldCharType="begin"/>
      </w:r>
      <w:r w:rsidR="003B593D">
        <w:instrText xml:space="preserve"> ADDIN ZOTERO_ITEM CSL_CITATION {"citationID":"I8b52Gus","properties":{"formattedCitation":"\\super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EB697A">
        <w:fldChar w:fldCharType="separate"/>
      </w:r>
      <w:ins w:id="676" w:author="Liu, Cong" w:date="2025-01-19T19:57:00Z" w16du:dateUtc="2025-01-20T03:57:00Z">
        <w:r w:rsidR="00D17F1E" w:rsidRPr="00D17F1E">
          <w:rPr>
            <w:vertAlign w:val="superscript"/>
            <w:rPrChange w:id="677" w:author="Liu, Cong" w:date="2025-01-19T19:57:00Z" w16du:dateUtc="2025-01-20T03:57:00Z">
              <w:rPr>
                <w:rFonts w:ascii="Times New Roman" w:hAnsi="Times New Roman" w:cs="Times New Roman"/>
                <w:vertAlign w:val="superscript"/>
              </w:rPr>
            </w:rPrChange>
          </w:rPr>
          <w:t>30</w:t>
        </w:r>
      </w:ins>
      <w:del w:id="678" w:author="Liu, Cong" w:date="2025-01-19T19:57:00Z" w16du:dateUtc="2025-01-20T03:57:00Z">
        <w:r w:rsidR="00EB697A" w:rsidRPr="00D17F1E" w:rsidDel="00D17F1E">
          <w:rPr>
            <w:vertAlign w:val="superscript"/>
          </w:rPr>
          <w:delText>29</w:delText>
        </w:r>
      </w:del>
      <w:r w:rsidR="00EB697A">
        <w:fldChar w:fldCharType="end"/>
      </w:r>
      <w:moveTo w:id="679" w:author="Firestein, Gary" w:date="2025-01-08T13:03:00Z" w16du:dateUtc="2025-01-08T21:03:00Z">
        <w:del w:id="680" w:author="Liu, Cong" w:date="2025-01-09T10:35:00Z" w16du:dateUtc="2025-01-09T18:35:00Z">
          <w:r w:rsidDel="00EB697A">
            <w:rPr>
              <w:color w:val="000000"/>
              <w:vertAlign w:val="superscript"/>
            </w:rPr>
            <w:delText>25</w:delText>
          </w:r>
        </w:del>
        <w:r>
          <w:t xml:space="preserve">.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 </w:t>
        </w:r>
      </w:moveTo>
    </w:p>
    <w:moveToRangeEnd w:id="673"/>
    <w:p w14:paraId="75D5475F" w14:textId="179D1A82" w:rsidR="00430320" w:rsidDel="00430320" w:rsidRDefault="00430320">
      <w:pPr>
        <w:spacing w:line="360" w:lineRule="auto"/>
        <w:rPr>
          <w:del w:id="681" w:author="Firestein, Gary" w:date="2025-01-08T13:03:00Z" w16du:dateUtc="2025-01-08T21:03:00Z"/>
        </w:rPr>
      </w:pPr>
    </w:p>
    <w:p w14:paraId="538AE346" w14:textId="77777777" w:rsidR="006F371C" w:rsidRDefault="006F371C">
      <w:pPr>
        <w:spacing w:line="360" w:lineRule="auto"/>
        <w:rPr>
          <w:ins w:id="682" w:author="Liu, Cong" w:date="2025-01-04T00:15:00Z" w16du:dateUtc="2025-01-04T05:15:00Z"/>
        </w:rPr>
      </w:pPr>
    </w:p>
    <w:p w14:paraId="0A361884" w14:textId="6C21F296" w:rsidR="007876CC" w:rsidRDefault="003C4A10" w:rsidP="00A2091F">
      <w:pPr>
        <w:spacing w:line="360" w:lineRule="auto"/>
        <w:rPr>
          <w:ins w:id="683" w:author="Firestein, Gary" w:date="2025-01-08T13:00:00Z" w16du:dateUtc="2025-01-08T21:00:00Z"/>
        </w:rPr>
      </w:pPr>
      <w:ins w:id="684" w:author="Liu, Cong" w:date="2025-01-07T21:15:00Z" w16du:dateUtc="2025-01-08T05:15:00Z">
        <w:r>
          <w:t>While p</w:t>
        </w:r>
      </w:ins>
      <w:ins w:id="685" w:author="Liu, Cong" w:date="2025-01-04T00:15:00Z" w16du:dateUtc="2025-01-04T05:15:00Z">
        <w:r w:rsidR="00A2091F">
          <w:t xml:space="preserve">revious studies </w:t>
        </w:r>
      </w:ins>
      <w:ins w:id="686" w:author="Liu, Cong" w:date="2025-01-07T21:15:00Z" w16du:dateUtc="2025-01-08T05:15:00Z">
        <w:r>
          <w:t>have</w:t>
        </w:r>
      </w:ins>
      <w:ins w:id="687" w:author="Liu, Cong" w:date="2025-01-04T00:15:00Z" w16du:dateUtc="2025-01-04T05:15:00Z">
        <w:r w:rsidR="00A2091F">
          <w:t xml:space="preserve"> </w:t>
        </w:r>
      </w:ins>
      <w:ins w:id="688" w:author="Liu, Cong" w:date="2025-01-07T21:15:00Z" w16du:dateUtc="2025-01-08T05:15:00Z">
        <w:r>
          <w:t>predominantly</w:t>
        </w:r>
      </w:ins>
      <w:ins w:id="689" w:author="Liu, Cong" w:date="2025-01-04T00:15:00Z" w16du:dateUtc="2025-01-04T05:15:00Z">
        <w:r w:rsidR="00A2091F">
          <w:t xml:space="preserve"> </w:t>
        </w:r>
      </w:ins>
      <w:ins w:id="690" w:author="Liu, Cong" w:date="2025-01-07T09:44:00Z" w16du:dateUtc="2025-01-07T17:44:00Z">
        <w:r w:rsidR="00E76B9A">
          <w:t>focused</w:t>
        </w:r>
      </w:ins>
      <w:ins w:id="691" w:author="Liu, Cong" w:date="2025-01-04T00:15:00Z" w16du:dateUtc="2025-01-04T05:15:00Z">
        <w:r w:rsidR="00A2091F">
          <w:t xml:space="preserve"> on established RA synovium</w:t>
        </w:r>
      </w:ins>
      <w:ins w:id="692" w:author="Firestein, Gary" w:date="2025-01-08T11:31:00Z" w16du:dateUtc="2025-01-08T19:31:00Z">
        <w:r w:rsidR="00246D06">
          <w:t xml:space="preserve"> or the transcriptome peripheral blood in at-risk individuals</w:t>
        </w:r>
      </w:ins>
      <w:ins w:id="693" w:author="Liu, Cong" w:date="2025-01-09T10:42:00Z" w16du:dateUtc="2025-01-09T18:42:00Z">
        <w:r w:rsidR="00EB697A">
          <w:fldChar w:fldCharType="begin"/>
        </w:r>
      </w:ins>
      <w:r w:rsidR="003B593D">
        <w:instrText xml:space="preserve"> ADDIN ZOTERO_ITEM CSL_CITATION {"citationID":"8P3AF2aa","properties":{"formattedCitation":"\\super 9\\uc0\\u8211{}11,31,32\\nosupersub{}","plainCitation":"9–11,31,32","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B."},{"family":"Raychaudhuri","given":"Soumya"}],"issued":{"date-parts":[["2023",11]]}}},{"id":6,"uris":["http://zotero.org/users/local/JZClHNIm/items/PC8AGUHU","http://zotero.org/users/16227889/items/PC8AGUHU"],"itemData":{"id":6,"type":"article-journal","abstract":"Rheumatoid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w:instrText>
      </w:r>
      <w:r w:rsidR="003B593D">
        <w:rPr>
          <w:rFonts w:hint="eastAsia"/>
        </w:rPr>
        <w:instrText xml:space="preserve">luding an IFN-induced transmembrane 3-overexpressing (IFITM3-overexpressing) IFN-activated monocyte subset. We observed an increase in CD4+ T effector memory cells in patients with moderate-high disease activity (DAS28-CRP </w:instrText>
      </w:r>
      <w:r w:rsidR="003B593D">
        <w:rPr>
          <w:rFonts w:hint="eastAsia"/>
        </w:rPr>
        <w:instrText>≥</w:instrText>
      </w:r>
      <w:r w:rsidR="003B593D">
        <w:rPr>
          <w:rFonts w:hint="eastAsia"/>
        </w:rPr>
        <w:instrText xml:space="preserve"> 3.2) and a decrease in nonclas</w:instrText>
      </w:r>
      <w:r w:rsidR="003B593D">
        <w:instrText xml:space="preserve">sical monocytes in patients with low disease activity or remission (DAS28-CRP &lt; 3.2). 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r w:rsidR="00EB697A">
        <w:fldChar w:fldCharType="separate"/>
      </w:r>
      <w:ins w:id="694" w:author="Liu, Cong" w:date="2025-01-19T19:57:00Z" w16du:dateUtc="2025-01-20T03:57:00Z">
        <w:r w:rsidR="00D17F1E" w:rsidRPr="00D17F1E">
          <w:rPr>
            <w:vertAlign w:val="superscript"/>
            <w:rPrChange w:id="695" w:author="Liu, Cong" w:date="2025-01-19T19:57:00Z" w16du:dateUtc="2025-01-20T03:57:00Z">
              <w:rPr>
                <w:rFonts w:ascii="Times New Roman" w:hAnsi="Times New Roman" w:cs="Times New Roman"/>
                <w:vertAlign w:val="superscript"/>
              </w:rPr>
            </w:rPrChange>
          </w:rPr>
          <w:t>9–11,31,32</w:t>
        </w:r>
      </w:ins>
      <w:ins w:id="696" w:author="Liu, Cong" w:date="2025-01-09T10:42:00Z" w16du:dateUtc="2025-01-09T18:42:00Z">
        <w:r w:rsidR="00EB697A">
          <w:fldChar w:fldCharType="end"/>
        </w:r>
      </w:ins>
      <w:del w:id="697" w:author="Liu, Cong" w:date="2025-01-09T10:41:00Z" w16du:dateUtc="2025-01-09T18:41:00Z">
        <w:r w:rsidR="00EB697A" w:rsidDel="00EB697A">
          <w:fldChar w:fldCharType="begin"/>
        </w:r>
      </w:del>
      <w:ins w:id="698" w:author="Liu, Cong" w:date="2025-01-09T10:41:00Z" w16du:dateUtc="2025-01-09T18:41:00Z">
        <w:r w:rsidR="00EB697A">
          <w:instrText xml:space="preserve"> ADDIN ZOTERO_ITEM CSL_CITATION {"citationID":"W5MZXQvA","properties":{"formattedCitation":"\\super 9\\uc0\\u8211{}11,30,31\\nosupersub{}","plainCitation":"","noteIndex":0},"citationItems":[{"id":67,"uris":["http://zotero.org/users/local/JZClHNIm/items/6RBF4GLL"],"itemData":{"id":67,"type":"article-journal","abstract":"Synovial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B."},{"family":"Raychaudhuri","given":"Soumya"}],"issued":{"date-parts":[["2023",11]]}}},{"id":87,"uris":["http://zotero.org/users/local/JZClHNIm/items/D6RM3F9E"],"itemData":{"id":87,"type":"article-journal","abstract":"Rheumatoid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A."},{"family":"Zhang","given":"Fan"}],"issued":{"date-parts":[["2023",7,4]]}}},{"id":78,"uris":["http://zotero.org/users/local/JZClHNIm/items/PC8AGUHU"],"itemData":{"id":78,"type":"article-journal","abstract":"Rheumatoid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including an IFN-induced transmembrane 3-overexpressing (IFITM3-overexpressing) IFN-activ</w:instrText>
        </w:r>
        <w:r w:rsidR="00EB697A">
          <w:rPr>
            <w:rFonts w:hint="eastAsia"/>
          </w:rPr>
          <w:instrText xml:space="preserve">ated monocyte subset. We observed an increase in CD4+ T effector memory cells in patients with moderate-high disease activity (DAS28-CRP </w:instrText>
        </w:r>
        <w:r w:rsidR="00EB697A">
          <w:rPr>
            <w:rFonts w:hint="eastAsia"/>
          </w:rPr>
          <w:instrText>≥</w:instrText>
        </w:r>
        <w:r w:rsidR="00EB697A">
          <w:rPr>
            <w:rFonts w:hint="eastAsia"/>
          </w:rPr>
          <w:instrText xml:space="preserve"> 3.2) and a decrease in nonclassical monocytes in patients with low disease activity or remission (DAS28-CRP &lt; 3.2). </w:instrText>
        </w:r>
        <w:r w:rsidR="00EB697A">
          <w:instrText xml:space="preserve">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C."},{"family":"Sirota","given":"Marina"}],"issued":{"date-parts":[["2024",7,2]]}}}],"schema":"https://github.com/citation-style-language/schema/raw/master/csl-citation.json"} </w:instrText>
        </w:r>
      </w:ins>
      <w:del w:id="699" w:author="Liu, Cong" w:date="2025-01-09T10:41:00Z" w16du:dateUtc="2025-01-09T18:41:00Z">
        <w:r w:rsidR="00EB697A" w:rsidDel="00EB697A">
          <w:delInstrText xml:space="preserve"> ADDIN ZOTERO_TEMP </w:delInstrText>
        </w:r>
        <w:r w:rsidR="00EB697A" w:rsidDel="00EB697A">
          <w:fldChar w:fldCharType="separate"/>
        </w:r>
      </w:del>
      <w:ins w:id="700" w:author="Liu, Cong" w:date="2025-01-09T10:41:00Z" w16du:dateUtc="2025-01-09T18:41:00Z">
        <w:r w:rsidR="00EB697A" w:rsidRPr="00EB697A">
          <w:rPr>
            <w:vertAlign w:val="superscript"/>
            <w:rPrChange w:id="701" w:author="Liu, Cong" w:date="2025-01-09T10:41:00Z" w16du:dateUtc="2025-01-09T18:41:00Z">
              <w:rPr>
                <w:rFonts w:ascii="Times New Roman" w:hAnsi="Times New Roman" w:cs="Times New Roman"/>
                <w:vertAlign w:val="superscript"/>
              </w:rPr>
            </w:rPrChange>
          </w:rPr>
          <w:t>9–11,30,31</w:t>
        </w:r>
      </w:ins>
      <w:del w:id="702" w:author="Liu, Cong" w:date="2025-01-09T10:41:00Z" w16du:dateUtc="2025-01-09T18:41:00Z">
        <w:r w:rsidR="00EB697A" w:rsidRPr="00EB697A" w:rsidDel="00EB697A">
          <w:rPr>
            <w:noProof/>
          </w:rPr>
          <w:delText>{Citation}</w:delText>
        </w:r>
        <w:r w:rsidR="00EB697A" w:rsidDel="00EB697A">
          <w:fldChar w:fldCharType="end"/>
        </w:r>
      </w:del>
      <w:ins w:id="703" w:author="Firestein, Gary" w:date="2025-01-08T11:31:00Z" w16du:dateUtc="2025-01-08T19:31:00Z">
        <w:del w:id="704" w:author="Liu, Cong" w:date="2025-01-09T10:38:00Z" w16du:dateUtc="2025-01-09T18:38:00Z">
          <w:r w:rsidR="00246D06" w:rsidDel="00EB697A">
            <w:delText xml:space="preserve"> (REFs)</w:delText>
          </w:r>
        </w:del>
      </w:ins>
      <w:ins w:id="705" w:author="Liu, Cong" w:date="2025-01-07T21:15:00Z" w16du:dateUtc="2025-01-08T05:15:00Z">
        <w:r>
          <w:t xml:space="preserve">, </w:t>
        </w:r>
      </w:ins>
      <w:ins w:id="706" w:author="Liu, Cong" w:date="2025-01-04T00:16:00Z" w16du:dateUtc="2025-01-04T05:16:00Z">
        <w:r w:rsidR="00A2091F">
          <w:t xml:space="preserve">our study </w:t>
        </w:r>
      </w:ins>
      <w:ins w:id="707" w:author="Liu, Cong" w:date="2025-01-07T21:15:00Z" w16du:dateUtc="2025-01-08T05:15:00Z">
        <w:r>
          <w:t>explore</w:t>
        </w:r>
      </w:ins>
      <w:ins w:id="708" w:author="Liu, Cong" w:date="2025-01-07T21:16:00Z" w16du:dateUtc="2025-01-08T05:16:00Z">
        <w:r>
          <w:t>d</w:t>
        </w:r>
      </w:ins>
      <w:ins w:id="709" w:author="Liu, Cong" w:date="2025-01-04T00:16:00Z" w16du:dateUtc="2025-01-04T05:16:00Z">
        <w:r w:rsidR="00A2091F">
          <w:t xml:space="preserve"> </w:t>
        </w:r>
      </w:ins>
      <w:ins w:id="710" w:author="Liu, Cong" w:date="2025-01-04T00:17:00Z" w16du:dateUtc="2025-01-04T05:17:00Z">
        <w:del w:id="711" w:author="Firestein, Gary" w:date="2025-01-08T11:32:00Z" w16du:dateUtc="2025-01-08T19:32:00Z">
          <w:r w:rsidR="00A2091F" w:rsidDel="00246D06">
            <w:delText xml:space="preserve">pre-RA </w:delText>
          </w:r>
        </w:del>
      </w:ins>
      <w:ins w:id="712" w:author="Firestein, Gary" w:date="2025-01-08T11:31:00Z" w16du:dateUtc="2025-01-08T19:31:00Z">
        <w:r w:rsidR="00246D06">
          <w:t>and integrated</w:t>
        </w:r>
      </w:ins>
      <w:ins w:id="713" w:author="Firestein, Gary" w:date="2025-01-08T11:32:00Z" w16du:dateUtc="2025-01-08T19:32:00Z">
        <w:r w:rsidR="00246D06">
          <w:t xml:space="preserve"> transcriptome and chromatin accessibility in </w:t>
        </w:r>
      </w:ins>
      <w:ins w:id="714" w:author="Liu, Cong" w:date="2025-01-04T00:17:00Z" w16du:dateUtc="2025-01-04T05:17:00Z">
        <w:r w:rsidR="00A2091F">
          <w:t>PBMCs</w:t>
        </w:r>
      </w:ins>
      <w:ins w:id="715" w:author="Firestein, Gary" w:date="2025-01-08T11:32:00Z" w16du:dateUtc="2025-01-08T19:32:00Z">
        <w:r w:rsidR="00246D06">
          <w:t xml:space="preserve"> from at-risk individuals</w:t>
        </w:r>
      </w:ins>
      <w:ins w:id="716" w:author="Liu, Cong" w:date="2025-01-04T00:16:00Z" w16du:dateUtc="2025-01-04T05:16:00Z">
        <w:r w:rsidR="00A2091F">
          <w:t xml:space="preserve">. </w:t>
        </w:r>
        <w:del w:id="717" w:author="Firestein, Gary" w:date="2025-01-08T11:33:00Z" w16du:dateUtc="2025-01-08T19:33:00Z">
          <w:r w:rsidR="00A2091F" w:rsidDel="00246D06">
            <w:delText>Although it’s</w:delText>
          </w:r>
        </w:del>
      </w:ins>
      <w:ins w:id="718" w:author="Firestein, Gary" w:date="2025-01-08T11:33:00Z" w16du:dateUtc="2025-01-08T19:33:00Z">
        <w:r w:rsidR="00246D06">
          <w:t>Perhaps most interesting, many of the pathways and genes that we discovered in at-risk ind</w:t>
        </w:r>
      </w:ins>
      <w:ins w:id="719" w:author="Firestein, Gary" w:date="2025-01-08T11:34:00Z" w16du:dateUtc="2025-01-08T19:34:00Z">
        <w:r w:rsidR="00246D06">
          <w:t>ividuals have also been observed in synovial tissue cells, especially</w:t>
        </w:r>
      </w:ins>
      <w:ins w:id="720" w:author="Liu, Cong" w:date="2025-01-04T00:16:00Z" w16du:dateUtc="2025-01-04T05:16:00Z">
        <w:del w:id="721" w:author="Firestein, Gary" w:date="2025-01-08T11:34:00Z" w16du:dateUtc="2025-01-08T19:34:00Z">
          <w:r w:rsidR="00A2091F" w:rsidDel="00246D06">
            <w:delText xml:space="preserve"> not completely comparable </w:delText>
          </w:r>
        </w:del>
      </w:ins>
      <w:ins w:id="722" w:author="Liu, Cong" w:date="2025-01-07T21:16:00Z" w16du:dateUtc="2025-01-08T05:16:00Z">
        <w:del w:id="723" w:author="Firestein, Gary" w:date="2025-01-08T11:34:00Z" w16du:dateUtc="2025-01-08T19:34:00Z">
          <w:r w:rsidDel="00246D06">
            <w:delText>due to</w:delText>
          </w:r>
        </w:del>
      </w:ins>
      <w:ins w:id="724" w:author="Liu, Cong" w:date="2025-01-04T00:16:00Z" w16du:dateUtc="2025-01-04T05:16:00Z">
        <w:del w:id="725" w:author="Firestein, Gary" w:date="2025-01-08T11:34:00Z" w16du:dateUtc="2025-01-08T19:34:00Z">
          <w:r w:rsidR="00A2091F" w:rsidDel="00246D06">
            <w:delText xml:space="preserve"> differen</w:delText>
          </w:r>
        </w:del>
      </w:ins>
      <w:ins w:id="726" w:author="Liu, Cong" w:date="2025-01-07T21:16:00Z" w16du:dateUtc="2025-01-08T05:16:00Z">
        <w:del w:id="727" w:author="Firestein, Gary" w:date="2025-01-08T11:34:00Z" w16du:dateUtc="2025-01-08T19:34:00Z">
          <w:r w:rsidDel="00246D06">
            <w:delText>ces in</w:delText>
          </w:r>
        </w:del>
      </w:ins>
      <w:ins w:id="728" w:author="Liu, Cong" w:date="2025-01-04T00:16:00Z" w16du:dateUtc="2025-01-04T05:16:00Z">
        <w:del w:id="729" w:author="Firestein, Gary" w:date="2025-01-08T11:34:00Z" w16du:dateUtc="2025-01-08T19:34:00Z">
          <w:r w:rsidR="00A2091F" w:rsidDel="00246D06">
            <w:delText xml:space="preserve"> sample scope</w:delText>
          </w:r>
        </w:del>
      </w:ins>
      <w:ins w:id="730" w:author="Liu, Cong" w:date="2025-01-04T00:17:00Z" w16du:dateUtc="2025-01-04T05:17:00Z">
        <w:del w:id="731" w:author="Firestein, Gary" w:date="2025-01-08T11:34:00Z" w16du:dateUtc="2025-01-08T19:34:00Z">
          <w:r w:rsidR="00A2091F" w:rsidDel="00246D06">
            <w:delText xml:space="preserve">, some of the top hits identified in our study </w:delText>
          </w:r>
        </w:del>
      </w:ins>
      <w:ins w:id="732" w:author="Liu, Cong" w:date="2025-01-07T21:16:00Z" w16du:dateUtc="2025-01-08T05:16:00Z">
        <w:del w:id="733" w:author="Firestein, Gary" w:date="2025-01-08T11:34:00Z" w16du:dateUtc="2025-01-08T19:34:00Z">
          <w:r w:rsidDel="00246D06">
            <w:delText>exhibited notably high expression</w:delText>
          </w:r>
        </w:del>
      </w:ins>
      <w:ins w:id="734" w:author="Liu, Cong" w:date="2025-01-04T00:19:00Z" w16du:dateUtc="2025-01-04T05:19:00Z">
        <w:del w:id="735" w:author="Firestein, Gary" w:date="2025-01-08T11:34:00Z" w16du:dateUtc="2025-01-08T19:34:00Z">
          <w:r w:rsidR="00A2091F" w:rsidDel="00246D06">
            <w:delText xml:space="preserve"> in established RA synovium,</w:delText>
          </w:r>
        </w:del>
      </w:ins>
      <w:ins w:id="736" w:author="Liu, Cong" w:date="2025-01-04T00:20:00Z" w16du:dateUtc="2025-01-04T05:20:00Z">
        <w:del w:id="737" w:author="Firestein, Gary" w:date="2025-01-08T11:34:00Z" w16du:dateUtc="2025-01-08T19:34:00Z">
          <w:r w:rsidR="00A2091F" w:rsidDel="00246D06">
            <w:delText xml:space="preserve"> particularly</w:delText>
          </w:r>
        </w:del>
        <w:r w:rsidR="00A2091F">
          <w:t xml:space="preserve"> </w:t>
        </w:r>
      </w:ins>
      <w:ins w:id="738" w:author="Liu, Cong" w:date="2025-01-07T21:16:00Z" w16du:dateUtc="2025-01-08T05:16:00Z">
        <w:r>
          <w:t>with</w:t>
        </w:r>
      </w:ins>
      <w:ins w:id="739" w:author="Liu, Cong" w:date="2025-01-04T00:20:00Z" w16du:dateUtc="2025-01-04T05:20:00Z">
        <w:r w:rsidR="00A2091F">
          <w:t xml:space="preserve">in </w:t>
        </w:r>
        <w:del w:id="740" w:author="Firestein, Gary" w:date="2025-01-08T11:34:00Z" w16du:dateUtc="2025-01-08T19:34:00Z">
          <w:r w:rsidR="00A2091F" w:rsidDel="00246D06">
            <w:delText>specific</w:delText>
          </w:r>
        </w:del>
      </w:ins>
      <w:ins w:id="741" w:author="Firestein, Gary" w:date="2025-01-08T11:34:00Z" w16du:dateUtc="2025-01-08T19:34:00Z">
        <w:r w:rsidR="00246D06">
          <w:t>certain</w:t>
        </w:r>
      </w:ins>
      <w:ins w:id="742" w:author="Liu, Cong" w:date="2025-01-04T00:20:00Z" w16du:dateUtc="2025-01-04T05:20:00Z">
        <w:r w:rsidR="00A2091F">
          <w:t xml:space="preserve"> T cell clusters. For instance, </w:t>
        </w:r>
      </w:ins>
      <w:ins w:id="743" w:author="Liu, Cong" w:date="2025-01-04T00:27:00Z" w16du:dateUtc="2025-01-04T05:27:00Z">
        <w:r w:rsidR="00A2091F">
          <w:t>CCL5</w:t>
        </w:r>
      </w:ins>
      <w:ins w:id="744" w:author="Liu, Cong" w:date="2025-01-07T21:17:00Z" w16du:dateUtc="2025-01-08T05:17:00Z">
        <w:r w:rsidR="00F615E8">
          <w:t xml:space="preserve">, </w:t>
        </w:r>
      </w:ins>
      <w:ins w:id="745" w:author="Liu, Cong" w:date="2025-01-04T00:32:00Z" w16du:dateUtc="2025-01-04T05:32:00Z">
        <w:r w:rsidR="00A2091F">
          <w:t xml:space="preserve">identified as </w:t>
        </w:r>
      </w:ins>
      <w:ins w:id="746" w:author="Liu, Cong" w:date="2025-01-07T21:17:00Z" w16du:dateUtc="2025-01-08T05:17:00Z">
        <w:r w:rsidR="00F615E8">
          <w:t>a key player</w:t>
        </w:r>
      </w:ins>
      <w:ins w:id="747" w:author="Liu, Cong" w:date="2025-01-04T00:32:00Z" w16du:dateUtc="2025-01-04T05:32:00Z">
        <w:r w:rsidR="00A2091F">
          <w:t xml:space="preserve"> in both communication pathway and </w:t>
        </w:r>
      </w:ins>
      <w:ins w:id="748" w:author="Firestein, Gary" w:date="2025-01-08T11:34:00Z" w16du:dateUtc="2025-01-08T19:34:00Z">
        <w:r w:rsidR="00D03CEB">
          <w:t xml:space="preserve">a </w:t>
        </w:r>
      </w:ins>
      <w:ins w:id="749" w:author="Liu, Cong" w:date="2025-01-04T00:32:00Z" w16du:dateUtc="2025-01-04T05:32:00Z">
        <w:r w:rsidR="00A2091F">
          <w:t>top pathogenic</w:t>
        </w:r>
      </w:ins>
      <w:ins w:id="750" w:author="Liu, Cong" w:date="2025-01-04T00:33:00Z" w16du:dateUtc="2025-01-04T05:33:00Z">
        <w:r w:rsidR="00A2091F">
          <w:t xml:space="preserve"> gene in our study</w:t>
        </w:r>
      </w:ins>
      <w:ins w:id="751" w:author="Liu, Cong" w:date="2025-01-07T21:17:00Z" w16du:dateUtc="2025-01-08T05:17:00Z">
        <w:r w:rsidR="00F615E8">
          <w:t>,</w:t>
        </w:r>
      </w:ins>
      <w:ins w:id="752" w:author="Liu, Cong" w:date="2025-01-04T00:33:00Z" w16du:dateUtc="2025-01-04T05:33:00Z">
        <w:r w:rsidR="00A2091F">
          <w:t xml:space="preserve"> </w:t>
        </w:r>
      </w:ins>
      <w:ins w:id="753" w:author="Liu, Cong" w:date="2025-01-07T21:17:00Z" w16du:dateUtc="2025-01-08T05:17:00Z">
        <w:del w:id="754" w:author="Firestein, Gary" w:date="2025-01-08T11:35:00Z" w16du:dateUtc="2025-01-08T19:35:00Z">
          <w:r w:rsidR="00F615E8" w:rsidDel="00D03CEB">
            <w:delText>has been</w:delText>
          </w:r>
        </w:del>
      </w:ins>
      <w:ins w:id="755" w:author="Liu, Cong" w:date="2025-01-04T00:33:00Z" w16du:dateUtc="2025-01-04T05:33:00Z">
        <w:del w:id="756" w:author="Firestein, Gary" w:date="2025-01-08T11:35:00Z" w16du:dateUtc="2025-01-08T19:35:00Z">
          <w:r w:rsidR="00A2091F" w:rsidDel="00D03CEB">
            <w:delText xml:space="preserve"> found as</w:delText>
          </w:r>
        </w:del>
      </w:ins>
      <w:ins w:id="757" w:author="Firestein, Gary" w:date="2025-01-08T11:35:00Z" w16du:dateUtc="2025-01-08T19:35:00Z">
        <w:r w:rsidR="00D03CEB">
          <w:t>is also</w:t>
        </w:r>
      </w:ins>
      <w:ins w:id="758" w:author="Liu, Cong" w:date="2025-01-07T21:17:00Z" w16du:dateUtc="2025-01-08T05:17:00Z">
        <w:r w:rsidR="00F615E8">
          <w:t xml:space="preserve"> a</w:t>
        </w:r>
      </w:ins>
      <w:ins w:id="759" w:author="Liu, Cong" w:date="2025-01-04T00:33:00Z" w16du:dateUtc="2025-01-04T05:33:00Z">
        <w:r w:rsidR="00A2091F">
          <w:t xml:space="preserve"> </w:t>
        </w:r>
      </w:ins>
      <w:ins w:id="760" w:author="Liu, Cong" w:date="2025-01-04T00:35:00Z" w16du:dateUtc="2025-01-04T05:35:00Z">
        <w:r w:rsidR="00A2091F">
          <w:t xml:space="preserve">top </w:t>
        </w:r>
      </w:ins>
      <w:ins w:id="761" w:author="Liu, Cong" w:date="2025-01-04T00:36:00Z" w16du:dateUtc="2025-01-04T05:36:00Z">
        <w:r w:rsidR="00A2091F">
          <w:t>maker</w:t>
        </w:r>
      </w:ins>
      <w:ins w:id="762" w:author="Liu, Cong" w:date="2025-01-04T00:35:00Z" w16du:dateUtc="2025-01-04T05:35:00Z">
        <w:r w:rsidR="00A2091F">
          <w:t xml:space="preserve"> </w:t>
        </w:r>
      </w:ins>
      <w:ins w:id="763" w:author="Liu, Cong" w:date="2025-01-04T00:36:00Z" w16du:dateUtc="2025-01-04T05:36:00Z">
        <w:r w:rsidR="00A2091F">
          <w:t>gene of CD8+ GZMK+ memory cluster</w:t>
        </w:r>
      </w:ins>
      <w:ins w:id="764" w:author="Firestein, Gary" w:date="2025-01-08T13:13:00Z" w16du:dateUtc="2025-01-08T21:13:00Z">
        <w:r w:rsidR="00202893">
          <w:t>s</w:t>
        </w:r>
      </w:ins>
      <w:ins w:id="765" w:author="Liu, Cong" w:date="2025-01-04T00:36:00Z" w16du:dateUtc="2025-01-04T05:36:00Z">
        <w:r w:rsidR="00A2091F">
          <w:t xml:space="preserve"> in </w:t>
        </w:r>
      </w:ins>
      <w:ins w:id="766" w:author="Firestein, Gary" w:date="2025-01-08T13:13:00Z" w16du:dateUtc="2025-01-08T21:13:00Z">
        <w:r w:rsidR="00202893">
          <w:t xml:space="preserve">RA </w:t>
        </w:r>
      </w:ins>
      <w:ins w:id="767" w:author="Liu, Cong" w:date="2025-01-04T00:36:00Z" w16du:dateUtc="2025-01-04T05:36:00Z">
        <w:del w:id="768" w:author="Firestein, Gary" w:date="2025-01-08T13:13:00Z" w16du:dateUtc="2025-01-08T21:13:00Z">
          <w:r w:rsidR="00A2091F" w:rsidDel="00202893">
            <w:delText xml:space="preserve">recent </w:delText>
          </w:r>
        </w:del>
      </w:ins>
      <w:ins w:id="769" w:author="Liu, Cong" w:date="2025-01-04T00:39:00Z" w16du:dateUtc="2025-01-04T05:39:00Z">
        <w:del w:id="770" w:author="Firestein, Gary" w:date="2025-01-08T13:13:00Z" w16du:dateUtc="2025-01-08T21:13:00Z">
          <w:r w:rsidR="00EF4064" w:rsidDel="00202893">
            <w:delText>studies</w:delText>
          </w:r>
        </w:del>
      </w:ins>
      <w:ins w:id="771" w:author="Liu, Cong" w:date="2025-01-04T00:36:00Z" w16du:dateUtc="2025-01-04T05:36:00Z">
        <w:del w:id="772" w:author="Firestein, Gary" w:date="2025-01-08T13:13:00Z" w16du:dateUtc="2025-01-08T21:13:00Z">
          <w:r w:rsidR="00A2091F" w:rsidDel="00202893">
            <w:delText xml:space="preserve"> in </w:delText>
          </w:r>
        </w:del>
        <w:r w:rsidR="00A2091F">
          <w:t>synovial tissue</w:t>
        </w:r>
      </w:ins>
      <w:ins w:id="773" w:author="Liu, Cong" w:date="2025-01-07T21:18:00Z" w16du:dateUtc="2025-01-08T05:18:00Z">
        <w:r w:rsidR="00F615E8">
          <w:t>s</w:t>
        </w:r>
      </w:ins>
      <w:ins w:id="774" w:author="Liu, Cong" w:date="2025-01-09T10:45:00Z" w16du:dateUtc="2025-01-09T18:45:00Z">
        <w:r w:rsidR="009C71E7">
          <w:fldChar w:fldCharType="begin"/>
        </w:r>
      </w:ins>
      <w:r w:rsidR="003B593D">
        <w:instrText xml:space="preserve"> ADDIN ZOTERO_ITEM CSL_CITATION {"citationID":"maDnUaSf","properties":{"formattedCitation":"\\super 9,11\\nosupersub{}","plainCitation":"9,11","noteIndex":0},"citationItems":[{"id":11,"uris":["http://zotero.org/users/local/JZClHNIm/items/6RBF4GLL","http://zotero.org/users/16227889/items/6RBF4GLL"],"itemData":{"id":11,"type":"article-journal","abstract":"Synovial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ins w:id="775" w:author="Liu, Cong" w:date="2025-01-09T10:45:00Z" w16du:dateUtc="2025-01-09T18:45:00Z">
        <w:r w:rsidR="009C71E7" w:rsidRPr="009C71E7">
          <w:rPr>
            <w:vertAlign w:val="superscript"/>
            <w:rPrChange w:id="776" w:author="Liu, Cong" w:date="2025-01-09T10:45:00Z" w16du:dateUtc="2025-01-09T18:45:00Z">
              <w:rPr>
                <w:rFonts w:ascii="Times New Roman" w:hAnsi="Times New Roman" w:cs="Times New Roman"/>
                <w:vertAlign w:val="superscript"/>
              </w:rPr>
            </w:rPrChange>
          </w:rPr>
          <w:t>9,11</w:t>
        </w:r>
        <w:r w:rsidR="009C71E7">
          <w:fldChar w:fldCharType="end"/>
        </w:r>
      </w:ins>
      <w:del w:id="777" w:author="Liu, Cong" w:date="2025-01-09T10:44:00Z" w16du:dateUtc="2025-01-09T18:44:00Z">
        <w:r w:rsidR="00A0722A" w:rsidDel="009C71E7">
          <w:fldChar w:fldCharType="begin"/>
        </w:r>
        <w:r w:rsidR="00A0722A" w:rsidDel="009C71E7">
          <w:delInstrText xml:space="preserve"> ADDIN ZOTERO_ITEM CSL_CITATION {"citationID":"F50oOwJJ","properties":{"formattedCitation":"\\super 9,11\\nosupersub{}","plainCitation":"9,11","noteIndex":0},"citationItems":[{"id":67,"uris":["http://zotero.org/users/local/JZClHNIm/items/6RBF4GLL"],"itemData":{"id":67,"type":"article-journal","abstract":"Synovial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delInstrText>
        </w:r>
        <w:r w:rsidR="00A0722A" w:rsidDel="009C71E7">
          <w:fldChar w:fldCharType="separate"/>
        </w:r>
        <w:r w:rsidR="00A0722A" w:rsidRPr="00A0722A" w:rsidDel="009C71E7">
          <w:rPr>
            <w:vertAlign w:val="superscript"/>
          </w:rPr>
          <w:delText>9,11</w:delText>
        </w:r>
        <w:r w:rsidR="00A0722A" w:rsidDel="009C71E7">
          <w:fldChar w:fldCharType="end"/>
        </w:r>
      </w:del>
      <w:commentRangeStart w:id="778"/>
      <w:commentRangeEnd w:id="778"/>
      <w:ins w:id="779" w:author="Liu, Cong" w:date="2025-01-07T09:43:00Z" w16du:dateUtc="2025-01-07T17:43:00Z">
        <w:r w:rsidR="00E76B9A">
          <w:rPr>
            <w:rStyle w:val="CommentReference"/>
          </w:rPr>
          <w:commentReference w:id="778"/>
        </w:r>
      </w:ins>
      <w:ins w:id="780" w:author="Liu, Cong" w:date="2025-01-04T00:37:00Z" w16du:dateUtc="2025-01-04T05:37:00Z">
        <w:r w:rsidR="00EF4064">
          <w:t xml:space="preserve">. </w:t>
        </w:r>
      </w:ins>
      <w:ins w:id="781" w:author="Liu, Cong" w:date="2025-01-07T21:18:00Z" w16du:dateUtc="2025-01-08T05:18:00Z">
        <w:r w:rsidR="00F615E8">
          <w:t>Our findings also corroborate previous research in highlighting the importance of s</w:t>
        </w:r>
      </w:ins>
      <w:ins w:id="782" w:author="Liu, Cong" w:date="2025-01-07T19:53:00Z" w16du:dateUtc="2025-01-08T03:53:00Z">
        <w:r w:rsidR="004569C3">
          <w:t xml:space="preserve">everal other </w:t>
        </w:r>
      </w:ins>
      <w:ins w:id="783" w:author="Liu, Cong" w:date="2025-01-07T19:57:00Z" w16du:dateUtc="2025-01-08T03:57:00Z">
        <w:r w:rsidR="004569C3">
          <w:t>chemokines</w:t>
        </w:r>
      </w:ins>
      <w:ins w:id="784" w:author="Liu, Cong" w:date="2025-01-07T19:53:00Z" w16du:dateUtc="2025-01-08T03:53:00Z">
        <w:r w:rsidR="004569C3">
          <w:t xml:space="preserve"> </w:t>
        </w:r>
      </w:ins>
      <w:ins w:id="785" w:author="Liu, Cong" w:date="2025-01-07T19:54:00Z" w16du:dateUtc="2025-01-08T03:54:00Z">
        <w:r w:rsidR="004569C3">
          <w:t>including CCL4, CCL4L2,</w:t>
        </w:r>
      </w:ins>
      <w:ins w:id="786" w:author="Liu, Cong" w:date="2025-01-07T19:57:00Z" w16du:dateUtc="2025-01-08T03:57:00Z">
        <w:r w:rsidR="004569C3">
          <w:t xml:space="preserve"> </w:t>
        </w:r>
      </w:ins>
      <w:ins w:id="787" w:author="Liu, Cong" w:date="2025-01-07T19:54:00Z" w16du:dateUtc="2025-01-08T03:54:00Z">
        <w:r w:rsidR="004569C3">
          <w:t>CCL3</w:t>
        </w:r>
      </w:ins>
      <w:ins w:id="788" w:author="Liu, Cong" w:date="2025-01-07T19:57:00Z" w16du:dateUtc="2025-01-08T03:57:00Z">
        <w:r w:rsidR="004569C3">
          <w:t>, XCL1, and XCL2</w:t>
        </w:r>
      </w:ins>
      <w:ins w:id="789" w:author="Liu, Cong" w:date="2025-01-07T19:55:00Z" w16du:dateUtc="2025-01-08T03:55:00Z">
        <w:r w:rsidR="004569C3">
          <w:t xml:space="preserve">. </w:t>
        </w:r>
      </w:ins>
      <w:ins w:id="790" w:author="Liu, Cong" w:date="2025-01-07T21:19:00Z" w16du:dateUtc="2025-01-08T05:19:00Z">
        <w:r w:rsidR="00F615E8">
          <w:t xml:space="preserve">Furthermore, </w:t>
        </w:r>
      </w:ins>
      <w:ins w:id="791" w:author="Liu, Cong" w:date="2025-01-07T19:58:00Z" w16du:dateUtc="2025-01-08T03:58:00Z">
        <w:r w:rsidR="00DC3E0A">
          <w:t>TNFSF9 and IFNG</w:t>
        </w:r>
      </w:ins>
      <w:ins w:id="792" w:author="Liu, Cong" w:date="2025-01-04T00:54:00Z" w16du:dateUtc="2025-01-04T05:54:00Z">
        <w:r w:rsidR="00121988">
          <w:t xml:space="preserve">, which </w:t>
        </w:r>
      </w:ins>
      <w:ins w:id="793" w:author="Liu, Cong" w:date="2025-01-07T21:19:00Z" w16du:dateUtc="2025-01-08T05:19:00Z">
        <w:r w:rsidR="00F615E8">
          <w:t>emerged</w:t>
        </w:r>
      </w:ins>
      <w:ins w:id="794" w:author="Liu, Cong" w:date="2025-01-04T00:54:00Z" w16du:dateUtc="2025-01-04T05:54:00Z">
        <w:r w:rsidR="00121988">
          <w:t xml:space="preserve"> as top predictor</w:t>
        </w:r>
      </w:ins>
      <w:ins w:id="795" w:author="Liu, Cong" w:date="2025-01-07T19:59:00Z" w16du:dateUtc="2025-01-08T03:59:00Z">
        <w:r w:rsidR="00DC3E0A">
          <w:t>s</w:t>
        </w:r>
      </w:ins>
      <w:ins w:id="796" w:author="Liu, Cong" w:date="2025-01-07T19:49:00Z" w16du:dateUtc="2025-01-08T03:49:00Z">
        <w:r w:rsidR="004569C3">
          <w:t xml:space="preserve"> </w:t>
        </w:r>
      </w:ins>
      <w:ins w:id="797" w:author="Liu, Cong" w:date="2025-01-07T21:19:00Z" w16du:dateUtc="2025-01-08T05:19:00Z">
        <w:r w:rsidR="00F615E8">
          <w:t>in our</w:t>
        </w:r>
      </w:ins>
      <w:ins w:id="798" w:author="Liu, Cong" w:date="2025-01-07T19:49:00Z" w16du:dateUtc="2025-01-08T03:49:00Z">
        <w:r w:rsidR="004569C3">
          <w:t xml:space="preserve"> </w:t>
        </w:r>
        <w:del w:id="799" w:author="Firestein, Gary" w:date="2025-01-08T13:13:00Z" w16du:dateUtc="2025-01-08T21:13:00Z">
          <w:r w:rsidR="004569C3" w:rsidDel="00202893">
            <w:delText xml:space="preserve">prediction </w:delText>
          </w:r>
        </w:del>
        <w:r w:rsidR="004569C3">
          <w:t>model</w:t>
        </w:r>
      </w:ins>
      <w:ins w:id="800" w:author="Liu, Cong" w:date="2025-01-04T00:54:00Z" w16du:dateUtc="2025-01-04T05:54:00Z">
        <w:r w:rsidR="00121988">
          <w:t xml:space="preserve">, </w:t>
        </w:r>
      </w:ins>
      <w:ins w:id="801" w:author="Liu, Cong" w:date="2025-01-07T21:19:00Z" w16du:dateUtc="2025-01-08T05:19:00Z">
        <w:del w:id="802" w:author="Firestein, Gary" w:date="2025-01-08T11:35:00Z" w16du:dateUtc="2025-01-08T19:35:00Z">
          <w:r w:rsidR="00F615E8" w:rsidDel="001E2EB7">
            <w:delText>have been shown as</w:delText>
          </w:r>
        </w:del>
      </w:ins>
      <w:ins w:id="803" w:author="Firestein, Gary" w:date="2025-01-08T11:35:00Z" w16du:dateUtc="2025-01-08T19:35:00Z">
        <w:r w:rsidR="001E2EB7">
          <w:t>are also noted</w:t>
        </w:r>
      </w:ins>
      <w:ins w:id="804" w:author="Liu, Cong" w:date="2025-01-07T21:19:00Z" w16du:dateUtc="2025-01-08T05:19:00Z">
        <w:r w:rsidR="00F615E8">
          <w:t xml:space="preserve"> </w:t>
        </w:r>
        <w:del w:id="805" w:author="Firestein, Gary" w:date="2025-01-08T11:35:00Z" w16du:dateUtc="2025-01-08T19:35:00Z">
          <w:r w:rsidR="00F615E8" w:rsidDel="001E2EB7">
            <w:delText>significant</w:delText>
          </w:r>
        </w:del>
      </w:ins>
      <w:ins w:id="806" w:author="Liu, Cong" w:date="2025-01-07T19:59:00Z" w16du:dateUtc="2025-01-08T03:59:00Z">
        <w:del w:id="807" w:author="Firestein, Gary" w:date="2025-01-08T11:35:00Z" w16du:dateUtc="2025-01-08T19:35:00Z">
          <w:r w:rsidR="00DC3E0A" w:rsidDel="001E2EB7">
            <w:delText xml:space="preserve"> </w:delText>
          </w:r>
        </w:del>
        <w:r w:rsidR="00DC3E0A">
          <w:t xml:space="preserve">in CD4 T cells </w:t>
        </w:r>
        <w:del w:id="808" w:author="Firestein, Gary" w:date="2025-01-08T11:35:00Z" w16du:dateUtc="2025-01-08T19:35:00Z">
          <w:r w:rsidR="00DC3E0A" w:rsidDel="001E2EB7">
            <w:delText>in</w:delText>
          </w:r>
        </w:del>
      </w:ins>
      <w:ins w:id="809" w:author="Firestein, Gary" w:date="2025-01-08T13:13:00Z" w16du:dateUtc="2025-01-08T21:13:00Z">
        <w:r w:rsidR="00202893">
          <w:t>isolated from</w:t>
        </w:r>
      </w:ins>
      <w:ins w:id="810" w:author="Liu, Cong" w:date="2025-01-07T19:59:00Z" w16du:dateUtc="2025-01-08T03:59:00Z">
        <w:r w:rsidR="00DC3E0A">
          <w:t xml:space="preserve"> established RA synovium</w:t>
        </w:r>
      </w:ins>
      <w:ins w:id="811" w:author="Liu, Cong" w:date="2025-01-09T10:46:00Z" w16du:dateUtc="2025-01-09T18:46:00Z">
        <w:r w:rsidR="009C71E7">
          <w:fldChar w:fldCharType="begin"/>
        </w:r>
      </w:ins>
      <w:r w:rsidR="003B593D">
        <w:instrText xml:space="preserve"> ADDIN ZOTERO_ITEM CSL_CITATION {"citationID":"S1YmQNhZ","properties":{"formattedCitation":"\\super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ins w:id="812" w:author="Liu, Cong" w:date="2025-01-09T10:46:00Z" w16du:dateUtc="2025-01-09T18:46:00Z">
        <w:r w:rsidR="009C71E7" w:rsidRPr="009C71E7">
          <w:rPr>
            <w:vertAlign w:val="superscript"/>
            <w:rPrChange w:id="813" w:author="Liu, Cong" w:date="2025-01-09T10:46:00Z" w16du:dateUtc="2025-01-09T18:46:00Z">
              <w:rPr>
                <w:rFonts w:ascii="Times New Roman" w:hAnsi="Times New Roman" w:cs="Times New Roman"/>
                <w:vertAlign w:val="superscript"/>
              </w:rPr>
            </w:rPrChange>
          </w:rPr>
          <w:t>11</w:t>
        </w:r>
        <w:r w:rsidR="009C71E7">
          <w:fldChar w:fldCharType="end"/>
        </w:r>
      </w:ins>
      <w:del w:id="814" w:author="Liu, Cong" w:date="2025-01-09T10:46:00Z" w16du:dateUtc="2025-01-09T18:46:00Z">
        <w:r w:rsidR="00A0722A" w:rsidDel="009C71E7">
          <w:fldChar w:fldCharType="begin"/>
        </w:r>
        <w:r w:rsidR="00A0722A" w:rsidDel="009C71E7">
          <w:delInstrText xml:space="preserve"> ADDIN ZOTERO_ITEM CSL_CITATION {"citationID":"6qhC1qDb","properties":{"formattedCitation":"\\super 11\\nosupersub{}","plainCitation":"11","noteIndex":0},"citationItems":[{"id":81,"uris":["http://zotero.org/users/local/JZClHNIm/items/PEB86FIT"],"itemData":{"id":81,"type":"article-journal","abstract":"Rheumatoid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delInstrText>
        </w:r>
        <w:r w:rsidR="00A0722A" w:rsidDel="009C71E7">
          <w:fldChar w:fldCharType="separate"/>
        </w:r>
        <w:r w:rsidR="00A0722A" w:rsidRPr="00A0722A" w:rsidDel="009C71E7">
          <w:rPr>
            <w:vertAlign w:val="superscript"/>
          </w:rPr>
          <w:delText>11</w:delText>
        </w:r>
        <w:r w:rsidR="00A0722A" w:rsidDel="009C71E7">
          <w:fldChar w:fldCharType="end"/>
        </w:r>
      </w:del>
      <w:ins w:id="815" w:author="Liu, Cong" w:date="2025-01-07T19:59:00Z" w16du:dateUtc="2025-01-08T03:59:00Z">
        <w:r w:rsidR="00DC3E0A">
          <w:t xml:space="preserve">. </w:t>
        </w:r>
      </w:ins>
      <w:ins w:id="816" w:author="Firestein, Gary" w:date="2025-01-08T13:01:00Z" w16du:dateUtc="2025-01-08T21:01:00Z">
        <w:r w:rsidR="007876CC" w:rsidRPr="00F615E8">
          <w:t xml:space="preserve">The </w:t>
        </w:r>
        <w:r w:rsidR="007876CC">
          <w:t>concordance</w:t>
        </w:r>
        <w:r w:rsidR="007876CC" w:rsidRPr="00F615E8">
          <w:t xml:space="preserve"> between our pre-RA PBMC and established RA synovium data suggest </w:t>
        </w:r>
        <w:r w:rsidR="007876CC">
          <w:t xml:space="preserve">that blood sampling is relevant to synovial mechanisms and that </w:t>
        </w:r>
        <w:r w:rsidR="007876CC" w:rsidRPr="00F615E8">
          <w:t xml:space="preserve">potential early biomarkers </w:t>
        </w:r>
        <w:r w:rsidR="007876CC">
          <w:t>or patient stratification is feasible using PBMCs</w:t>
        </w:r>
        <w:r w:rsidR="007876CC" w:rsidRPr="00F615E8">
          <w:t>.</w:t>
        </w:r>
      </w:ins>
    </w:p>
    <w:p w14:paraId="5EDA8E92" w14:textId="77777777" w:rsidR="00430320" w:rsidRDefault="00430320" w:rsidP="00A2091F">
      <w:pPr>
        <w:spacing w:line="360" w:lineRule="auto"/>
        <w:rPr>
          <w:ins w:id="817" w:author="Firestein, Gary" w:date="2025-01-08T13:05:00Z" w16du:dateUtc="2025-01-08T21:05:00Z"/>
        </w:rPr>
      </w:pPr>
    </w:p>
    <w:p w14:paraId="08C3F0B3" w14:textId="76ABD061" w:rsidR="00A2091F" w:rsidDel="002E4C95" w:rsidRDefault="007876CC">
      <w:pPr>
        <w:spacing w:line="360" w:lineRule="auto"/>
        <w:rPr>
          <w:del w:id="818" w:author="Firestein, Gary" w:date="2025-01-08T13:03:00Z" w16du:dateUtc="2025-01-08T21:03:00Z"/>
        </w:rPr>
      </w:pPr>
      <w:ins w:id="819" w:author="Firestein, Gary" w:date="2025-01-08T12:58:00Z" w16du:dateUtc="2025-01-08T20:58:00Z">
        <w:r>
          <w:t>The primary findings in other analyses of peripheral blood</w:t>
        </w:r>
      </w:ins>
      <w:ins w:id="820" w:author="Firestein, Gary" w:date="2025-01-08T13:13:00Z" w16du:dateUtc="2025-01-08T21:13:00Z">
        <w:r w:rsidR="00610A8F">
          <w:t xml:space="preserve"> cells</w:t>
        </w:r>
      </w:ins>
      <w:ins w:id="821" w:author="Firestein, Gary" w:date="2025-01-08T12:58:00Z" w16du:dateUtc="2025-01-08T20:58:00Z">
        <w:r>
          <w:t xml:space="preserve"> in at-risk individuals foc</w:t>
        </w:r>
      </w:ins>
      <w:ins w:id="822" w:author="Firestein, Gary" w:date="2025-01-08T12:59:00Z" w16du:dateUtc="2025-01-08T20:59:00Z">
        <w:r>
          <w:t>us</w:t>
        </w:r>
      </w:ins>
      <w:ins w:id="823" w:author="Firestein, Gary" w:date="2025-01-08T13:04:00Z" w16du:dateUtc="2025-01-08T21:04:00Z">
        <w:r w:rsidR="00430320">
          <w:t>ed</w:t>
        </w:r>
      </w:ins>
      <w:ins w:id="824" w:author="Firestein, Gary" w:date="2025-01-08T12:59:00Z" w16du:dateUtc="2025-01-08T20:59:00Z">
        <w:r>
          <w:t xml:space="preserve"> on CD4+ T naïve cells or CCR2</w:t>
        </w:r>
      </w:ins>
      <w:ins w:id="825" w:author="Firestein, Gary" w:date="2025-01-08T13:01:00Z" w16du:dateUtc="2025-01-08T21:01:00Z">
        <w:r>
          <w:t>+ CD4+ T cells</w:t>
        </w:r>
        <w:del w:id="826" w:author="Liu, Cong" w:date="2025-01-09T10:52:00Z" w16du:dateUtc="2025-01-09T18:52:00Z">
          <w:r w:rsidDel="009C71E7">
            <w:delText xml:space="preserve"> (ALTRA and JCI papers</w:delText>
          </w:r>
        </w:del>
      </w:ins>
      <w:ins w:id="827" w:author="Liu, Cong" w:date="2025-01-09T10:52:00Z" w16du:dateUtc="2025-01-09T18:52:00Z">
        <w:r w:rsidR="009C71E7">
          <w:fldChar w:fldCharType="begin"/>
        </w:r>
      </w:ins>
      <w:r w:rsidR="003B593D">
        <w:instrText xml:space="preserve"> ADDIN ZOTERO_ITEM CSL_CITATION {"citationID":"zAkBBDhE","properties":{"formattedCitation":"\\super 32,33\\nosupersub{}","plainCitation":"32,33","noteIndex":0},"citationItems":[{"id":3,"uris":["http://zotero.org/users/local/JZClHNIm/items/D6RM3F9E","http://zotero.org/users/16227889/items/D6RM3F9E"],"itemData":{"id":3,"type":"article-journal","abstract":"Rheumatoid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A."},{"family":"Zhang","given":"Fan"}],"issued":{"date-parts":[["2023",7,4]]}}},{"id":2,"uris":["http://zotero.org/users/local/JZClHNIm/items/NE8KMQ58","http://zotero.org/users/16227889/items/NE8KMQ58"],"itemData":{"id":2,"type":"article","abstract":"Abstract\n          \n            Some autoimmune diseases, including rheumatoid arthritis (RA), are preceded by a critical subclinical phase of disease activity. Proactive clinical management is hampered by a lack of biological understanding of this subclinical ‘at-risk’ state and the changes underlying disease development. In a cross-sectional and longitudinal multi-omics study of peripheral immunity in the autoantibody-positive at-risk for RA period, we identified systemic inflammation, proinflammatory-skewed B cells, expanded Tfh17-like cells, epigenetic bias in naive T cells, TNF+IL1B+ monocytes resembling a synovial macrophage population, and CD4 T cell transcriptional features resembling those suppressed by abatacept (CTLA4-Ig) in RA patients. Our findings characterize pathogenesis prior to clinical diagnosis and suggest the at-risk state exhibits substantial immune alterations that could potentially be targeted for early intervention to delay or prevent autoimmunity. We provide a suite of tools at\n            https://apps.allenimmunology.org/aifi/insights/ra-progression/\n            to facilitate exploration and enhance accessibility of this extensive dataset.\n          \n          \n            One Sentence Summary\n            ACPA+ at-risk individuals show RA-like inflammation and multi-compartment immune dysregulation during transition to clinically active RA","DOI":"10.1101/2024.10.25.620344","language":"en","license":"http://creativecommons.org/licenses/by-nc-nd/4.0/","source":"Immunology","title":"Systemic inflammation and lymphocyte activation precede rheumatoid arthritis","URL":"http://biorxiv.org/lookup/doi/10.1101/2024.10.25.620344","author":[{"family":"He","given":"Ziyuan"},{"family":"Glass","given":"Marla C."},{"family":"Venkatesan","given":"Pravina"},{"family":"Feser","given":"Marie L."},{"family":"Lazaro","given":"Leander"},{"family":"Okada","given":"Lauren Y."},{"family":"Tran","given":"Nhung T. T."},{"family":"He","given":"Yudong D."},{"family":"Rachid Zaim","given":"Samir"},{"family":"Bennett","given":"Christy E."},{"family":"Ravisankar","given":"Padmapriyadarshini"},{"family":"Dornisch","given":"Elisabeth M."},{"family":"Arishi","given":"Najeeb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ryn"},{"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A."}],"accessed":{"date-parts":[["2025",1,9]]},"issued":{"date-parts":[["2024",10,30]]}}}],"schema":"https://github.com/citation-style-language/schema/raw/master/csl-citation.json"} </w:instrText>
      </w:r>
      <w:r w:rsidR="009C71E7">
        <w:fldChar w:fldCharType="separate"/>
      </w:r>
      <w:ins w:id="828" w:author="Liu, Cong" w:date="2025-01-19T19:57:00Z" w16du:dateUtc="2025-01-20T03:57:00Z">
        <w:r w:rsidR="00D17F1E" w:rsidRPr="00D17F1E">
          <w:rPr>
            <w:vertAlign w:val="superscript"/>
            <w:rPrChange w:id="829" w:author="Liu, Cong" w:date="2025-01-19T19:57:00Z" w16du:dateUtc="2025-01-20T03:57:00Z">
              <w:rPr>
                <w:rFonts w:ascii="Times New Roman" w:hAnsi="Times New Roman" w:cs="Times New Roman"/>
                <w:vertAlign w:val="superscript"/>
              </w:rPr>
            </w:rPrChange>
          </w:rPr>
          <w:t>32,33</w:t>
        </w:r>
      </w:ins>
      <w:ins w:id="830" w:author="Liu, Cong" w:date="2025-01-09T10:52:00Z" w16du:dateUtc="2025-01-09T18:52:00Z">
        <w:r w:rsidR="009C71E7">
          <w:fldChar w:fldCharType="end"/>
        </w:r>
      </w:ins>
      <w:ins w:id="831" w:author="Firestein, Gary" w:date="2025-01-08T13:01:00Z" w16du:dateUtc="2025-01-08T21:01:00Z">
        <w:del w:id="832" w:author="Liu, Cong" w:date="2025-01-09T10:52:00Z" w16du:dateUtc="2025-01-09T18:52:00Z">
          <w:r w:rsidDel="009C71E7">
            <w:delText>)</w:delText>
          </w:r>
        </w:del>
        <w:r>
          <w:t xml:space="preserve">. </w:t>
        </w:r>
      </w:ins>
      <w:ins w:id="833" w:author="Firestein, Gary" w:date="2025-01-08T13:02:00Z" w16du:dateUtc="2025-01-08T21:02:00Z">
        <w:r w:rsidR="00D63CDE">
          <w:t xml:space="preserve">However, a preponderance of a single pathogenic cell type </w:t>
        </w:r>
      </w:ins>
      <w:ins w:id="834" w:author="Firestein, Gary" w:date="2025-01-08T13:14:00Z" w16du:dateUtc="2025-01-08T21:14:00Z">
        <w:r w:rsidR="008560C2">
          <w:t>would</w:t>
        </w:r>
      </w:ins>
      <w:ins w:id="835" w:author="Firestein, Gary" w:date="2025-01-08T13:02:00Z" w16du:dateUtc="2025-01-08T21:02:00Z">
        <w:r w:rsidR="00D63CDE">
          <w:t xml:space="preserve"> not explain the diversity of responses to targeted agents like abatacept</w:t>
        </w:r>
      </w:ins>
      <w:ins w:id="836" w:author="Firestein, Gary" w:date="2025-01-08T13:19:00Z" w16du:dateUtc="2025-01-08T21:19:00Z">
        <w:r w:rsidR="00D70410">
          <w:t xml:space="preserve"> or even anti-CD4 </w:t>
        </w:r>
        <w:commentRangeStart w:id="837"/>
        <w:r w:rsidR="00D70410">
          <w:t>antibodies</w:t>
        </w:r>
      </w:ins>
      <w:commentRangeEnd w:id="837"/>
      <w:ins w:id="838" w:author="Firestein, Gary" w:date="2025-01-08T13:20:00Z" w16du:dateUtc="2025-01-08T21:20:00Z">
        <w:r w:rsidR="00D70410">
          <w:rPr>
            <w:rStyle w:val="CommentReference"/>
          </w:rPr>
          <w:commentReference w:id="837"/>
        </w:r>
      </w:ins>
      <w:ins w:id="839" w:author="Liu, Cong" w:date="2025-01-09T10:55:00Z" w16du:dateUtc="2025-01-09T18:55:00Z">
        <w:r w:rsidR="002D18D0">
          <w:fldChar w:fldCharType="begin"/>
        </w:r>
      </w:ins>
      <w:r w:rsidR="003B593D">
        <w:instrText xml:space="preserve"> ADDIN ZOTERO_ITEM CSL_CITATION {"citationID":"XCwLeQdm","properties":{"formattedCitation":"\\super 34\\nosupersub{}","plainCitation":"34","noteIndex":0},"citationItems":[{"id":1,"uris":["http://zotero.org/users/local/JZClHNIm/items/8AHCKCY9","http://zotero.org/users/16227889/items/8AHCKCY9"],"itemData":{"id":1,"type":"article-journal","abstract":"OBJECTIVE: To evaluate the clinical response to and safety of single and repeat doses of a chimeric anti-CD4 monoclonal antibody, cM-T412, in patients with rheumatoid arthritis (RA) concomitantly treated with a stable regimen of low-dose methotrexate.\nMETHODS: Sixty-four patients with refractory RA, who were already receiving stable doses of methotrexate, were randomized into a multicenter, double-blind, placebo-controlled trial to receive 3 monthly treatments with either a placebo, or 5, 10, or 50 mg cM-T412, given intravenously.\nRESULTS: Using &gt; or = 50% improvement in swollen joint counts as a criterion for clinical response, 13%, 13%, 18%, and 13% of patients receiving 50, 10, or 5 mg cM-T412, or the placebo, respectively, exhibited a clinical response at 3 months of therapy. Using &gt; or = 50% improvement in tender joint counts as a measure of clinical efficacy at 3 months, 19%, 13%, 12%, and 6% of patients receiving 50, 10, or 5 mg cM-T412, or the placebo, respectively, exhibited a clinical response. \"Flu-like\" symptoms (fever, chills, rigor) within 24 hours of the infusion occurred more frequently in the groups receiving 50-mg (29%) and 10-mg (31%) doses of cM-T412 than those receiving 5 mg cM-T412 (12%) or the placebo (13%). Significant CD4+ T cell depletion occurred in the 50-mg group (mean of 353 CD4+ T cells/mm3 at 6 months versus 856 CD4+ T cells/mm3 at baseline). All patients were followed up for 12 months after the final treatment; no opportunistic infectious complications occurred.\nCONCLUSION: Treatment with cM-T412 in this cohort of RA patients who were also taking methotrexate was not associated with clinical efficacy or enhanced toxicity from infectious complications, despite significant peripheral CD4+ T cell depletion.","container-title":"Arthritis and Rheumatism","DOI":"10.1002/art.1780381109","ISSN":"0004-3591","issue":"11","journalAbbreviation":"Arthritis Rheum","language":"eng","note":"PMID: 7488278","page":"1581-1588","source":"PubMed","title":"Double-blind, placebo-controlled multicenter trial using chimeric monoclonal anti-CD4 antibody, cM-T412, in rheumatoid arthritis patients receiving concomitant methotrexate","volume":"38","author":[{"family":"Moreland","given":"L. W."},{"family":"Pratt","given":"P. W."},{"family":"Mayes","given":"M. D."},{"family":"Postlethwaite","given":"A."},{"family":"Weisman","given":"M. H."},{"family":"Schnitzer","given":"T."},{"family":"Lightfoot","given":"R."},{"family":"Calabrese","given":"L."},{"family":"Zelinger","given":"D. J."},{"family":"Woody","given":"J. N."}],"issued":{"date-parts":[["1995",11]]}}}],"schema":"https://github.com/citation-style-language/schema/raw/master/csl-citation.json"} </w:instrText>
      </w:r>
      <w:r w:rsidR="002D18D0">
        <w:fldChar w:fldCharType="separate"/>
      </w:r>
      <w:ins w:id="840" w:author="Liu, Cong" w:date="2025-01-19T19:57:00Z" w16du:dateUtc="2025-01-20T03:57:00Z">
        <w:r w:rsidR="00D17F1E" w:rsidRPr="00D17F1E">
          <w:rPr>
            <w:vertAlign w:val="superscript"/>
            <w:rPrChange w:id="841" w:author="Liu, Cong" w:date="2025-01-19T19:57:00Z" w16du:dateUtc="2025-01-20T03:57:00Z">
              <w:rPr>
                <w:rFonts w:ascii="Times New Roman" w:hAnsi="Times New Roman" w:cs="Times New Roman"/>
                <w:vertAlign w:val="superscript"/>
              </w:rPr>
            </w:rPrChange>
          </w:rPr>
          <w:t>34</w:t>
        </w:r>
      </w:ins>
      <w:ins w:id="842" w:author="Liu, Cong" w:date="2025-01-09T10:55:00Z" w16du:dateUtc="2025-01-09T18:55:00Z">
        <w:r w:rsidR="002D18D0">
          <w:fldChar w:fldCharType="end"/>
        </w:r>
      </w:ins>
      <w:ins w:id="843" w:author="Firestein, Gary" w:date="2025-01-08T13:02:00Z" w16du:dateUtc="2025-01-08T21:02:00Z">
        <w:r w:rsidR="00D63CDE">
          <w:t>.</w:t>
        </w:r>
      </w:ins>
      <w:ins w:id="844" w:author="Firestein, Gary" w:date="2025-01-08T13:07:00Z" w16du:dateUtc="2025-01-08T21:07:00Z">
        <w:r w:rsidR="006647A1">
          <w:t xml:space="preserve"> </w:t>
        </w:r>
      </w:ins>
      <w:ins w:id="845" w:author="Firestein, Gary" w:date="2025-01-08T13:14:00Z" w16du:dateUtc="2025-01-08T21:14:00Z">
        <w:r w:rsidR="00E438A7">
          <w:t>The same</w:t>
        </w:r>
      </w:ins>
      <w:ins w:id="846" w:author="Firestein, Gary" w:date="2025-01-08T13:07:00Z" w16du:dateUtc="2025-01-08T21:07:00Z">
        <w:r w:rsidR="006647A1">
          <w:t xml:space="preserve"> </w:t>
        </w:r>
      </w:ins>
      <w:ins w:id="847" w:author="Firestein, Gary" w:date="2025-01-08T13:14:00Z" w16du:dateUtc="2025-01-08T21:14:00Z">
        <w:r w:rsidR="00E438A7">
          <w:t xml:space="preserve">cell types </w:t>
        </w:r>
      </w:ins>
      <w:ins w:id="848" w:author="Firestein, Gary" w:date="2025-01-08T13:07:00Z" w16du:dateUtc="2025-01-08T21:07:00Z">
        <w:r w:rsidR="006647A1">
          <w:t xml:space="preserve">are </w:t>
        </w:r>
      </w:ins>
      <w:ins w:id="849" w:author="Firestein, Gary" w:date="2025-01-08T13:14:00Z" w16du:dateUtc="2025-01-08T21:14:00Z">
        <w:r w:rsidR="00E438A7">
          <w:t>identified</w:t>
        </w:r>
      </w:ins>
      <w:ins w:id="850" w:author="Firestein, Gary" w:date="2025-01-08T13:07:00Z" w16du:dateUtc="2025-01-08T21:07:00Z">
        <w:r w:rsidR="006647A1">
          <w:t xml:space="preserve"> in our analysis, but many other</w:t>
        </w:r>
      </w:ins>
      <w:ins w:id="851" w:author="Firestein, Gary" w:date="2025-01-08T13:14:00Z" w16du:dateUtc="2025-01-08T21:14:00Z">
        <w:r w:rsidR="00E438A7">
          <w:t>s were</w:t>
        </w:r>
      </w:ins>
      <w:ins w:id="852" w:author="Firestein, Gary" w:date="2025-01-08T13:07:00Z" w16du:dateUtc="2025-01-08T21:07:00Z">
        <w:r w:rsidR="006647A1">
          <w:t xml:space="preserve"> also </w:t>
        </w:r>
      </w:ins>
      <w:ins w:id="853" w:author="Firestein, Gary" w:date="2025-01-08T13:14:00Z" w16du:dateUtc="2025-01-08T21:14:00Z">
        <w:r w:rsidR="00E438A7">
          <w:t>ide</w:t>
        </w:r>
      </w:ins>
      <w:ins w:id="854" w:author="Firestein, Gary" w:date="2025-01-08T13:15:00Z" w16du:dateUtc="2025-01-08T21:15:00Z">
        <w:r w:rsidR="00E438A7">
          <w:t>ntified</w:t>
        </w:r>
      </w:ins>
      <w:ins w:id="855" w:author="Firestein, Gary" w:date="2025-01-08T13:07:00Z" w16du:dateUtc="2025-01-08T21:07:00Z">
        <w:r w:rsidR="006647A1">
          <w:t xml:space="preserve"> based on the RA TF signature.</w:t>
        </w:r>
      </w:ins>
      <w:ins w:id="856" w:author="Firestein, Gary" w:date="2025-01-08T13:02:00Z" w16du:dateUtc="2025-01-08T21:02:00Z">
        <w:r w:rsidR="00D63CDE">
          <w:t xml:space="preserve"> </w:t>
        </w:r>
      </w:ins>
      <w:ins w:id="857" w:author="Firestein, Gary" w:date="2025-01-08T13:07:00Z" w16du:dateUtc="2025-01-08T21:07:00Z">
        <w:r w:rsidR="006647A1">
          <w:t>Th</w:t>
        </w:r>
      </w:ins>
      <w:ins w:id="858" w:author="Firestein, Gary" w:date="2025-01-08T13:15:00Z" w16du:dateUtc="2025-01-08T21:15:00Z">
        <w:r w:rsidR="00C010B6">
          <w:t>e ability to discover other potentially pathogenic cells</w:t>
        </w:r>
      </w:ins>
      <w:ins w:id="859" w:author="Firestein, Gary" w:date="2025-01-08T13:07:00Z" w16du:dateUtc="2025-01-08T21:07:00Z">
        <w:r w:rsidR="006647A1">
          <w:t xml:space="preserve"> is likely due to the </w:t>
        </w:r>
      </w:ins>
      <w:ins w:id="860" w:author="Firestein, Gary" w:date="2025-01-08T13:03:00Z" w16du:dateUtc="2025-01-08T21:03:00Z">
        <w:r w:rsidR="00D63CDE">
          <w:t>greater resolution</w:t>
        </w:r>
      </w:ins>
      <w:ins w:id="861" w:author="Firestein, Gary" w:date="2025-01-08T13:04:00Z" w16du:dateUtc="2025-01-08T21:04:00Z">
        <w:r w:rsidR="00430320">
          <w:t xml:space="preserve"> </w:t>
        </w:r>
      </w:ins>
      <w:ins w:id="862" w:author="Firestein, Gary" w:date="2025-01-08T13:08:00Z" w16du:dateUtc="2025-01-08T21:08:00Z">
        <w:r w:rsidR="006647A1">
          <w:t xml:space="preserve">afforded by </w:t>
        </w:r>
      </w:ins>
      <w:ins w:id="863" w:author="Firestein, Gary" w:date="2025-01-08T13:04:00Z" w16du:dateUtc="2025-01-08T21:04:00Z">
        <w:r w:rsidR="00430320">
          <w:t xml:space="preserve">integration of transcriptome and </w:t>
        </w:r>
      </w:ins>
      <w:ins w:id="864" w:author="Firestein, Gary" w:date="2025-01-08T13:08:00Z" w16du:dateUtc="2025-01-08T21:08:00Z">
        <w:r w:rsidR="006647A1">
          <w:t>chromatin</w:t>
        </w:r>
      </w:ins>
      <w:ins w:id="865" w:author="Firestein, Gary" w:date="2025-01-08T13:04:00Z" w16du:dateUtc="2025-01-08T21:04:00Z">
        <w:r w:rsidR="00430320">
          <w:t xml:space="preserve"> accessib</w:t>
        </w:r>
      </w:ins>
      <w:ins w:id="866" w:author="Firestein, Gary" w:date="2025-01-08T13:05:00Z" w16du:dateUtc="2025-01-08T21:05:00Z">
        <w:r w:rsidR="00430320">
          <w:t>ility</w:t>
        </w:r>
      </w:ins>
      <w:ins w:id="867" w:author="Firestein, Gary" w:date="2025-01-08T13:15:00Z" w16du:dateUtc="2025-01-08T21:15:00Z">
        <w:r w:rsidR="00C010B6">
          <w:t xml:space="preserve"> and disc</w:t>
        </w:r>
      </w:ins>
      <w:ins w:id="868" w:author="Firestein, Gary" w:date="2025-01-08T13:16:00Z" w16du:dateUtc="2025-01-08T21:16:00Z">
        <w:r w:rsidR="00C010B6">
          <w:t>overing the most relevant TFs. This method also allows</w:t>
        </w:r>
      </w:ins>
      <w:ins w:id="869" w:author="Firestein, Gary" w:date="2025-01-08T13:05:00Z" w16du:dateUtc="2025-01-08T21:05:00Z">
        <w:r w:rsidR="00430320">
          <w:t xml:space="preserve"> </w:t>
        </w:r>
      </w:ins>
      <w:ins w:id="870" w:author="Firestein, Gary" w:date="2025-01-08T13:08:00Z" w16du:dateUtc="2025-01-08T21:08:00Z">
        <w:r w:rsidR="006647A1">
          <w:t>identification of</w:t>
        </w:r>
      </w:ins>
      <w:ins w:id="871" w:author="Firestein, Gary" w:date="2025-01-08T13:03:00Z" w16du:dateUtc="2025-01-08T21:03:00Z">
        <w:r w:rsidR="00D63CDE">
          <w:t xml:space="preserve"> </w:t>
        </w:r>
      </w:ins>
      <w:ins w:id="872" w:author="Firestein, Gary" w:date="2025-01-08T13:16:00Z" w16du:dateUtc="2025-01-08T21:16:00Z">
        <w:r w:rsidR="00C010B6">
          <w:t>distinct</w:t>
        </w:r>
      </w:ins>
      <w:ins w:id="873" w:author="Firestein, Gary" w:date="2025-01-08T13:03:00Z" w16du:dateUtc="2025-01-08T21:03:00Z">
        <w:r w:rsidR="00D63CDE">
          <w:t xml:space="preserve"> patterns of pathogenic cell types </w:t>
        </w:r>
      </w:ins>
      <w:ins w:id="874" w:author="Firestein, Gary" w:date="2025-01-08T13:16:00Z" w16du:dateUtc="2025-01-08T21:16:00Z">
        <w:r w:rsidR="00353E1C">
          <w:t>for</w:t>
        </w:r>
      </w:ins>
      <w:ins w:id="875" w:author="Firestein, Gary" w:date="2025-01-08T13:05:00Z" w16du:dateUtc="2025-01-08T21:05:00Z">
        <w:r w:rsidR="00430320">
          <w:t xml:space="preserve"> each participant. </w:t>
        </w:r>
      </w:ins>
      <w:ins w:id="876" w:author="Firestein, Gary" w:date="2025-01-08T13:16:00Z" w16du:dateUtc="2025-01-08T21:16:00Z">
        <w:r w:rsidR="00693AB0">
          <w:t xml:space="preserve">This improved resolution confirms our previous </w:t>
        </w:r>
      </w:ins>
      <w:ins w:id="877" w:author="Firestein, Gary" w:date="2025-01-08T13:17:00Z" w16du:dateUtc="2025-01-08T21:17:00Z">
        <w:r w:rsidR="00693AB0">
          <w:t>observation</w:t>
        </w:r>
      </w:ins>
      <w:ins w:id="878" w:author="Firestein, Gary" w:date="2025-01-08T13:05:00Z" w16du:dateUtc="2025-01-08T21:05:00Z">
        <w:r w:rsidR="00430320">
          <w:t xml:space="preserve"> that combining both technologies markedly increases the ability to distinguish between </w:t>
        </w:r>
      </w:ins>
      <w:ins w:id="879" w:author="Firestein, Gary" w:date="2025-01-08T13:06:00Z" w16du:dateUtc="2025-01-08T21:06:00Z">
        <w:r w:rsidR="00430320">
          <w:t>cell</w:t>
        </w:r>
      </w:ins>
      <w:ins w:id="880" w:author="Firestein, Gary" w:date="2025-01-08T13:05:00Z" w16du:dateUtc="2025-01-08T21:05:00Z">
        <w:r w:rsidR="00430320">
          <w:t xml:space="preserve"> populations</w:t>
        </w:r>
      </w:ins>
      <w:ins w:id="881" w:author="Firestein, Gary" w:date="2025-01-08T13:06:00Z" w16du:dateUtc="2025-01-08T21:06:00Z">
        <w:r w:rsidR="00430320">
          <w:t xml:space="preserve"> and pathways</w:t>
        </w:r>
      </w:ins>
      <w:ins w:id="882" w:author="Liu, Cong" w:date="2025-01-09T10:56:00Z" w16du:dateUtc="2025-01-09T18:56:00Z">
        <w:r w:rsidR="002D18D0">
          <w:fldChar w:fldCharType="begin"/>
        </w:r>
      </w:ins>
      <w:r w:rsidR="003B593D">
        <w:instrText xml:space="preserve"> ADDIN ZOTERO_ITEM CSL_CITATION {"citationID":"YdiOG3lv","properties":{"formattedCitation":"\\super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2D18D0">
        <w:fldChar w:fldCharType="separate"/>
      </w:r>
      <w:ins w:id="883" w:author="Liu, Cong" w:date="2025-01-19T19:57:00Z" w16du:dateUtc="2025-01-20T03:57:00Z">
        <w:r w:rsidR="00D17F1E" w:rsidRPr="00D17F1E">
          <w:rPr>
            <w:vertAlign w:val="superscript"/>
            <w:rPrChange w:id="884" w:author="Liu, Cong" w:date="2025-01-19T19:57:00Z" w16du:dateUtc="2025-01-20T03:57:00Z">
              <w:rPr>
                <w:rFonts w:ascii="Times New Roman" w:hAnsi="Times New Roman" w:cs="Times New Roman"/>
                <w:vertAlign w:val="superscript"/>
              </w:rPr>
            </w:rPrChange>
          </w:rPr>
          <w:t>30</w:t>
        </w:r>
      </w:ins>
      <w:ins w:id="885" w:author="Liu, Cong" w:date="2025-01-09T10:56:00Z" w16du:dateUtc="2025-01-09T18:56:00Z">
        <w:r w:rsidR="002D18D0">
          <w:fldChar w:fldCharType="end"/>
        </w:r>
      </w:ins>
      <w:ins w:id="886" w:author="Firestein, Gary" w:date="2025-01-08T13:05:00Z" w16du:dateUtc="2025-01-08T21:05:00Z">
        <w:del w:id="887" w:author="Liu, Cong" w:date="2025-01-09T10:56:00Z" w16du:dateUtc="2025-01-09T18:56:00Z">
          <w:r w:rsidR="00430320" w:rsidDel="002D18D0">
            <w:delText xml:space="preserve"> (REF</w:delText>
          </w:r>
        </w:del>
      </w:ins>
      <w:ins w:id="888" w:author="Firestein, Gary" w:date="2025-01-08T13:06:00Z" w16du:dateUtc="2025-01-08T21:06:00Z">
        <w:del w:id="889" w:author="Liu, Cong" w:date="2025-01-09T10:56:00Z" w16du:dateUtc="2025-01-09T18:56:00Z">
          <w:r w:rsidR="000E4C99" w:rsidDel="002D18D0">
            <w:delText xml:space="preserve"> Eunice paper</w:delText>
          </w:r>
        </w:del>
      </w:ins>
      <w:ins w:id="890" w:author="Firestein, Gary" w:date="2025-01-08T13:05:00Z" w16du:dateUtc="2025-01-08T21:05:00Z">
        <w:del w:id="891" w:author="Liu, Cong" w:date="2025-01-09T10:56:00Z" w16du:dateUtc="2025-01-09T18:56:00Z">
          <w:r w:rsidR="00430320" w:rsidDel="002D18D0">
            <w:delText>)</w:delText>
          </w:r>
        </w:del>
        <w:r w:rsidR="00430320">
          <w:t xml:space="preserve">. </w:t>
        </w:r>
      </w:ins>
      <w:ins w:id="892" w:author="Firestein, Gary" w:date="2025-01-08T13:09:00Z" w16du:dateUtc="2025-01-08T21:09:00Z">
        <w:r w:rsidR="007C4D47">
          <w:t xml:space="preserve">CD4+ </w:t>
        </w:r>
      </w:ins>
      <w:ins w:id="893" w:author="Firestein, Gary" w:date="2025-01-08T13:08:00Z" w16du:dateUtc="2025-01-08T21:08:00Z">
        <w:r w:rsidR="007C4D47">
          <w:t>T cells certainly account for many of the</w:t>
        </w:r>
      </w:ins>
      <w:ins w:id="894" w:author="Firestein, Gary" w:date="2025-01-08T13:17:00Z" w16du:dateUtc="2025-01-08T21:17:00Z">
        <w:r w:rsidR="00693AB0">
          <w:t xml:space="preserve"> clusters in our analysis, but</w:t>
        </w:r>
      </w:ins>
      <w:ins w:id="895" w:author="Firestein, Gary" w:date="2025-01-08T13:10:00Z" w16du:dateUtc="2025-01-08T21:10:00Z">
        <w:r w:rsidR="007C4D47">
          <w:t xml:space="preserve"> B cells, CD8+ T cells, monocytes and NK cells </w:t>
        </w:r>
      </w:ins>
      <w:ins w:id="896" w:author="Firestein, Gary" w:date="2025-01-08T13:11:00Z" w16du:dateUtc="2025-01-08T21:11:00Z">
        <w:r w:rsidR="007C4D47">
          <w:t>can</w:t>
        </w:r>
      </w:ins>
      <w:ins w:id="897" w:author="Firestein, Gary" w:date="2025-01-08T13:10:00Z" w16du:dateUtc="2025-01-08T21:10:00Z">
        <w:r w:rsidR="007C4D47">
          <w:t xml:space="preserve"> </w:t>
        </w:r>
      </w:ins>
      <w:ins w:id="898" w:author="Firestein, Gary" w:date="2025-01-08T13:17:00Z" w16du:dateUtc="2025-01-08T21:17:00Z">
        <w:r w:rsidR="00693AB0">
          <w:t>also exhibit</w:t>
        </w:r>
      </w:ins>
      <w:ins w:id="899" w:author="Firestein, Gary" w:date="2025-01-08T13:10:00Z" w16du:dateUtc="2025-01-08T21:10:00Z">
        <w:r w:rsidR="007C4D47">
          <w:t xml:space="preserve"> the signature and produce the</w:t>
        </w:r>
      </w:ins>
      <w:ins w:id="900" w:author="Firestein, Gary" w:date="2025-01-08T13:11:00Z" w16du:dateUtc="2025-01-08T21:11:00Z">
        <w:r w:rsidR="007C4D47">
          <w:t xml:space="preserve"> same pathogenic mediators as CD4+ T cells in some participants. </w:t>
        </w:r>
      </w:ins>
      <w:ins w:id="901" w:author="Firestein, Gary" w:date="2025-01-08T13:17:00Z" w16du:dateUtc="2025-01-08T21:17:00Z">
        <w:r w:rsidR="00693AB0">
          <w:t>The</w:t>
        </w:r>
      </w:ins>
      <w:ins w:id="902" w:author="Firestein, Gary" w:date="2025-01-08T13:11:00Z" w16du:dateUtc="2025-01-08T21:11:00Z">
        <w:r w:rsidR="007C4D47">
          <w:t xml:space="preserve"> expanded repertoire of </w:t>
        </w:r>
      </w:ins>
      <w:ins w:id="903" w:author="Firestein, Gary" w:date="2025-01-08T13:17:00Z" w16du:dateUtc="2025-01-08T21:17:00Z">
        <w:r w:rsidR="00693AB0">
          <w:t>disease-</w:t>
        </w:r>
      </w:ins>
      <w:ins w:id="904" w:author="Firestein, Gary" w:date="2025-01-08T13:18:00Z" w16du:dateUtc="2025-01-08T21:18:00Z">
        <w:r w:rsidR="00693AB0">
          <w:t>associated</w:t>
        </w:r>
      </w:ins>
      <w:ins w:id="905" w:author="Firestein, Gary" w:date="2025-01-08T13:11:00Z" w16du:dateUtc="2025-01-08T21:11:00Z">
        <w:r w:rsidR="007C4D47">
          <w:t xml:space="preserve"> cells</w:t>
        </w:r>
      </w:ins>
      <w:ins w:id="906" w:author="Firestein, Gary" w:date="2025-01-08T13:12:00Z" w16du:dateUtc="2025-01-08T21:12:00Z">
        <w:r w:rsidR="007C4D47">
          <w:t xml:space="preserve"> likely contributes to variable mechanisms of </w:t>
        </w:r>
      </w:ins>
      <w:ins w:id="907" w:author="Firestein, Gary" w:date="2025-01-08T13:18:00Z" w16du:dateUtc="2025-01-08T21:18:00Z">
        <w:r w:rsidR="00693AB0">
          <w:t>RA</w:t>
        </w:r>
      </w:ins>
      <w:ins w:id="908" w:author="Firestein, Gary" w:date="2025-01-08T13:12:00Z" w16du:dateUtc="2025-01-08T21:12:00Z">
        <w:r w:rsidR="007C4D47">
          <w:t>.</w:t>
        </w:r>
      </w:ins>
      <w:ins w:id="909" w:author="Firestein, Gary" w:date="2025-01-08T13:10:00Z" w16du:dateUtc="2025-01-08T21:10:00Z">
        <w:r w:rsidR="007C4D47">
          <w:t xml:space="preserve"> </w:t>
        </w:r>
      </w:ins>
      <w:ins w:id="910" w:author="Firestein, Gary" w:date="2025-01-08T13:08:00Z" w16du:dateUtc="2025-01-08T21:08:00Z">
        <w:r w:rsidR="007C4D47">
          <w:t xml:space="preserve"> </w:t>
        </w:r>
      </w:ins>
      <w:ins w:id="911" w:author="Liu, Cong" w:date="2025-01-07T21:19:00Z" w16du:dateUtc="2025-01-08T05:19:00Z">
        <w:del w:id="912" w:author="Firestein, Gary" w:date="2025-01-08T13:01:00Z" w16du:dateUtc="2025-01-08T21:01:00Z">
          <w:r w:rsidR="00F615E8" w:rsidRPr="00F615E8" w:rsidDel="007876CC">
            <w:delText xml:space="preserve">These </w:delText>
          </w:r>
        </w:del>
      </w:ins>
      <w:ins w:id="913" w:author="Liu, Cong" w:date="2025-01-07T21:20:00Z" w16du:dateUtc="2025-01-08T05:20:00Z">
        <w:del w:id="914" w:author="Firestein, Gary" w:date="2025-01-08T13:01:00Z" w16du:dateUtc="2025-01-08T21:01:00Z">
          <w:r w:rsidR="000600F6" w:rsidDel="007876CC">
            <w:delText>concordances</w:delText>
          </w:r>
        </w:del>
      </w:ins>
      <w:ins w:id="915" w:author="Liu, Cong" w:date="2025-01-07T21:19:00Z" w16du:dateUtc="2025-01-08T05:19:00Z">
        <w:del w:id="916" w:author="Firestein, Gary" w:date="2025-01-08T13:01:00Z" w16du:dateUtc="2025-01-08T21:01:00Z">
          <w:r w:rsidR="00F615E8" w:rsidRPr="00F615E8" w:rsidDel="007876CC">
            <w:delText xml:space="preserve"> between our pre-RA PBMC and established RA synovium data suggest potential early biomarkers </w:delText>
          </w:r>
        </w:del>
        <w:del w:id="917" w:author="Firestein, Gary" w:date="2025-01-08T11:36:00Z" w16du:dateUtc="2025-01-08T19:36:00Z">
          <w:r w:rsidR="00F615E8" w:rsidRPr="00F615E8" w:rsidDel="006B60DE">
            <w:delText>and therapeutic targets in RA pathogenesis</w:delText>
          </w:r>
        </w:del>
        <w:del w:id="918" w:author="Firestein, Gary" w:date="2025-01-08T13:01:00Z" w16du:dateUtc="2025-01-08T21:01:00Z">
          <w:r w:rsidR="00F615E8" w:rsidRPr="00F615E8" w:rsidDel="007876CC">
            <w:delText>.</w:delText>
          </w:r>
        </w:del>
      </w:ins>
    </w:p>
    <w:p w14:paraId="677738A4" w14:textId="7FD7B11A" w:rsidR="002E4C95" w:rsidRDefault="002E4C95">
      <w:pPr>
        <w:spacing w:line="360" w:lineRule="auto"/>
        <w:rPr>
          <w:ins w:id="919" w:author="Liu, Cong" w:date="2025-01-26T10:32:00Z" w16du:dateUtc="2025-01-26T18:32:00Z"/>
        </w:rPr>
      </w:pPr>
    </w:p>
    <w:p w14:paraId="123DC595" w14:textId="0FBF8D43" w:rsidR="006F371C" w:rsidRDefault="003C3B5E">
      <w:pPr>
        <w:spacing w:line="360" w:lineRule="auto"/>
        <w:rPr>
          <w:moveFrom w:id="920" w:author="Firestein, Gary" w:date="2025-01-08T13:03:00Z" w16du:dateUtc="2025-01-08T21:03:00Z"/>
        </w:rPr>
      </w:pPr>
      <w:moveFromRangeStart w:id="921" w:author="Firestein, Gary" w:date="2025-01-08T13:03:00Z" w:name="move187233833"/>
      <w:commentRangeStart w:id="922"/>
      <w:moveFrom w:id="923" w:author="Firestein, Gary" w:date="2025-01-08T13:03:00Z" w16du:dateUtc="2025-01-08T21:03:00Z">
        <w:r w:rsidDel="00430320">
          <w:t xml:space="preserve">Our </w:t>
        </w:r>
        <w:commentRangeEnd w:id="922"/>
        <w:r w:rsidR="00166BD0" w:rsidDel="00430320">
          <w:rPr>
            <w:rStyle w:val="CommentReference"/>
          </w:rPr>
          <w:commentReference w:id="922"/>
        </w:r>
        <w:r w:rsidDel="00430320">
          <w:t>study was unique in that it integrated transcriptome and chromatin accessibility data to reveal pathways that would have been missed by transcriptome-only analysis</w:t>
        </w:r>
        <w:r w:rsidDel="00430320">
          <w:fldChar w:fldCharType="begin"/>
        </w:r>
        <w:r w:rsidDel="00430320">
          <w:instrText>HYPERLINK "https://paperpile.com/c/ccxovd/nmWp"</w:instrText>
        </w:r>
      </w:moveFrom>
      <w:del w:id="924" w:author="Firestein, Gary" w:date="2025-01-08T13:03:00Z" w16du:dateUtc="2025-01-08T21:03:00Z"/>
      <w:moveFrom w:id="925" w:author="Firestein, Gary" w:date="2025-01-08T13:03:00Z" w16du:dateUtc="2025-01-08T21:03:00Z">
        <w:r w:rsidDel="00430320">
          <w:fldChar w:fldCharType="separate"/>
        </w:r>
        <w:r w:rsidDel="00430320">
          <w:rPr>
            <w:color w:val="000000"/>
            <w:vertAlign w:val="superscript"/>
          </w:rPr>
          <w:t>25</w:t>
        </w:r>
        <w:r w:rsidDel="00430320">
          <w:rPr>
            <w:color w:val="000000"/>
            <w:vertAlign w:val="superscript"/>
          </w:rPr>
          <w:fldChar w:fldCharType="end"/>
        </w:r>
        <w:r w:rsidDel="00430320">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ins w:id="926" w:author="Liu, Cong" w:date="2025-01-04T00:15:00Z" w16du:dateUtc="2025-01-04T05:15:00Z">
          <w:r w:rsidR="00A2091F" w:rsidDel="00430320">
            <w:t xml:space="preserve"> </w:t>
          </w:r>
        </w:ins>
      </w:moveFrom>
    </w:p>
    <w:moveFromRangeEnd w:id="921"/>
    <w:p w14:paraId="727A9A64" w14:textId="77777777" w:rsidR="002E4C95" w:rsidDel="00430320" w:rsidRDefault="002E4C95">
      <w:pPr>
        <w:spacing w:line="360" w:lineRule="auto"/>
        <w:rPr>
          <w:ins w:id="927" w:author="Liu, Cong" w:date="2025-01-26T10:33:00Z" w16du:dateUtc="2025-01-26T18:33:00Z"/>
        </w:rPr>
      </w:pPr>
    </w:p>
    <w:p w14:paraId="3BFBEDFB" w14:textId="4EFE77C4" w:rsidR="002E4C95" w:rsidDel="002E4C95" w:rsidRDefault="002E4C95">
      <w:pPr>
        <w:spacing w:line="360" w:lineRule="auto"/>
        <w:rPr>
          <w:del w:id="928" w:author="Liu, Cong" w:date="2025-01-26T10:38:00Z" w16du:dateUtc="2025-01-26T18:38:00Z"/>
        </w:rPr>
      </w:pPr>
      <w:ins w:id="929" w:author="Liu, Cong" w:date="2025-01-26T10:33:00Z" w16du:dateUtc="2025-01-26T18:33:00Z">
        <w:del w:id="930" w:author="Firestein, Gary" w:date="2025-01-26T14:19:00Z" w16du:dateUtc="2025-01-26T22:19:00Z">
          <w:r w:rsidDel="006E2922">
            <w:delText xml:space="preserve">Moreover, the </w:delText>
          </w:r>
        </w:del>
      </w:ins>
      <w:ins w:id="931" w:author="Firestein, Gary" w:date="2025-01-26T14:19:00Z" w16du:dateUtc="2025-01-26T22:19:00Z">
        <w:r w:rsidR="006E2922">
          <w:t>P</w:t>
        </w:r>
      </w:ins>
      <w:ins w:id="932" w:author="Liu, Cong" w:date="2025-01-26T10:34:00Z" w16du:dateUtc="2025-01-26T18:34:00Z">
        <w:del w:id="933" w:author="Firestein, Gary" w:date="2025-01-26T14:19:00Z" w16du:dateUtc="2025-01-26T22:19:00Z">
          <w:r w:rsidDel="006E2922">
            <w:delText>p</w:delText>
          </w:r>
        </w:del>
        <w:r>
          <w:t xml:space="preserve">articipant-specific </w:t>
        </w:r>
      </w:ins>
      <w:ins w:id="934" w:author="Liu, Cong" w:date="2025-01-26T10:33:00Z" w16du:dateUtc="2025-01-26T18:33:00Z">
        <w:r>
          <w:t>patter</w:t>
        </w:r>
      </w:ins>
      <w:ins w:id="935" w:author="Liu, Cong" w:date="2025-01-26T10:34:00Z" w16du:dateUtc="2025-01-26T18:34:00Z">
        <w:r>
          <w:t>ns of pathogenic cell types were discovered</w:t>
        </w:r>
      </w:ins>
      <w:ins w:id="936" w:author="Liu, Cong" w:date="2025-01-26T10:35:00Z" w16du:dateUtc="2025-01-26T18:35:00Z">
        <w:r>
          <w:t xml:space="preserve"> not only</w:t>
        </w:r>
      </w:ins>
      <w:ins w:id="937" w:author="Liu, Cong" w:date="2025-01-26T10:34:00Z" w16du:dateUtc="2025-01-26T18:34:00Z">
        <w:r>
          <w:t xml:space="preserve"> in peripheral blood cells</w:t>
        </w:r>
      </w:ins>
      <w:ins w:id="938" w:author="Liu, Cong" w:date="2025-01-26T10:35:00Z" w16du:dateUtc="2025-01-26T18:35:00Z">
        <w:r>
          <w:t xml:space="preserve"> in at-risk individuals</w:t>
        </w:r>
      </w:ins>
      <w:ins w:id="939" w:author="Firestein, Gary" w:date="2025-01-26T14:17:00Z" w16du:dateUtc="2025-01-26T22:17:00Z">
        <w:r w:rsidR="006E2922">
          <w:t xml:space="preserve"> and early RA patients</w:t>
        </w:r>
      </w:ins>
      <w:ins w:id="940" w:author="Liu, Cong" w:date="2025-01-26T10:34:00Z" w16du:dateUtc="2025-01-26T18:34:00Z">
        <w:r>
          <w:t>, bu</w:t>
        </w:r>
      </w:ins>
      <w:ins w:id="941" w:author="Liu, Cong" w:date="2025-01-26T10:35:00Z" w16du:dateUtc="2025-01-26T18:35:00Z">
        <w:r>
          <w:t xml:space="preserve">t also in synovial tissues in RA patients. </w:t>
        </w:r>
      </w:ins>
      <w:ins w:id="942" w:author="Liu, Cong" w:date="2025-01-26T10:36:00Z" w16du:dateUtc="2025-01-26T18:36:00Z">
        <w:r>
          <w:t xml:space="preserve">Each RA patient has </w:t>
        </w:r>
      </w:ins>
      <w:ins w:id="943" w:author="Liu, Cong" w:date="2025-01-26T10:37:00Z" w16du:dateUtc="2025-01-26T18:37:00Z">
        <w:r>
          <w:t xml:space="preserve">an individualized pattern of cell types expressing the top </w:t>
        </w:r>
        <w:del w:id="944" w:author="Firestein, Gary" w:date="2025-01-26T14:22:00Z" w16du:dateUtc="2025-01-26T22:22:00Z">
          <w:r w:rsidDel="00D365CA">
            <w:delText xml:space="preserve">30 </w:delText>
          </w:r>
        </w:del>
        <w:r>
          <w:t>pathogenic mediators.</w:t>
        </w:r>
      </w:ins>
      <w:ins w:id="945" w:author="Liu, Cong" w:date="2025-01-26T10:38:00Z" w16du:dateUtc="2025-01-26T18:38:00Z">
        <w:r>
          <w:t xml:space="preserve"> </w:t>
        </w:r>
      </w:ins>
    </w:p>
    <w:p w14:paraId="103776BC" w14:textId="56E1A2BF" w:rsidR="006F371C" w:rsidRDefault="003C3B5E">
      <w:pPr>
        <w:spacing w:line="360" w:lineRule="auto"/>
      </w:pPr>
      <w:r>
        <w:t xml:space="preserve">Taken together, these findings support our hypothesis on the contribution </w:t>
      </w:r>
      <w:r>
        <w:lastRenderedPageBreak/>
        <w:t xml:space="preserve">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7010CA3E" w:rsidR="006F371C" w:rsidRDefault="003C3B5E">
      <w:pPr>
        <w:spacing w:line="360" w:lineRule="auto"/>
        <w:rPr>
          <w:ins w:id="946" w:author="Liu, Cong" w:date="2025-01-26T10:38:00Z" w16du:dateUtc="2025-01-26T18:38:00Z"/>
        </w:rPr>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ins w:id="947" w:author="Liu, Cong" w:date="2025-01-09T10:57:00Z" w16du:dateUtc="2025-01-09T18:57:00Z">
        <w:r w:rsidR="002D18D0">
          <w:fldChar w:fldCharType="begin"/>
        </w:r>
      </w:ins>
      <w:r w:rsidR="003B593D">
        <w:instrText xml:space="preserve"> ADDIN ZOTERO_ITEM CSL_CITATION {"citationID":"RPOPWIJp","properties":{"formattedCitation":"\\super 35\\nosupersub{}","plainCitation":"35","noteIndex":0},"citationItems":[{"id":35,"uris":["http://zotero.org/users/local/JZClHNIm/items/FGA8H2Y4","http://zotero.org/users/16227889/items/FGA8H2Y4"],"itemData":{"id":35,"type":"article-journal","abstract":"BACKGROUND: DNA methylation leaves a long-term signature of smoking exposure and is one potential mechanism by which tobacco exposure predisposes to adverse health outcomes, such as cancers, osteoporosis, lung, and cardiovascular disorders. METHODS AND RESULTS: To comprehensively determine the association between cigarette smoking and DNA methylation, we conducted a meta-analysis of genome-wide DNA methylation assessed using the Illumina BeadChip 450K array on 15 907 blood-derived DNA samples from participants in 16 cohorts (including 2433 current, 6518 former, and 6956 never smokers). Comparing current versus never smokers, 2623 cytosine-phosphate-guanine sites (CpGs), annotated to 1405 genes, were statistically significantly differentially methylated at Bonferroni threshold of P&lt;1\\times10 (18 760 CpGs at false discovery rate &lt;0.05). Genes annotated to these CpGs were enriched for associations with several smoking-related traits in genome-wide studies including pulmonary function, cancers, inflammatory diseases, and heart disease. Comparing former versus never smokers, 185 of the CpGs that differed between current and never smokers were significant P&lt;1\\times10 (2623 CpGs at false discovery rate &lt;0.05), indicating a pattern of persistent altered methylation, with attenuation, after smoking cessation. Transcriptomic integration identified effects on gene expression at many differentially methylated CpGs. CONCLUSIONS: Cigarette smoking has a broad impact on genome-wide methylation that, at many loci, persists many years after smoking cessation. Many of the differentially methylated genes were novel genes with respect to biological effects of smoking and might represent therapeutic targets for prevention or treatment of tobacco-related diseases. Methylation at these sites could also serve as sensitive and stable biomarkers of lifetime exposure to tobacco smoke.","container-title":"Circ. Cardiovasc. Genet.","issue":"5","language":"en","page":"436–447","title":"Epigenetic Signatures of Cigarette Smoking","volume":"9","author":[{"family":"Joehanes","given":"Roby"},{"family":"Just","given":"Allan C"},{"family":"Marioni","given":"Riccardo E"},{"family":"Pilling","given":"Luke C"},{"family":"Reynolds","given":"Lindsay M"},{"family":"Mandaviya","given":"Pooja R"},{"family":"Guan","given":"Weihua"},{"family":"Xu","given":"Tao"},{"family":"Elks","given":"Cathy E"},{"family":"Aslibekyan","given":"Stella"},{"family":"Moreno-Macias","given":"Hortensia"},{"family":"Smith","given":"Jennifer A"},{"family":"Brody","given":"Jennifer A"},{"family":"Dhingra","given":"Radhika"},{"family":"Yousefi","given":"Paul"},{"family":"Pankow","given":"James S"},{"family":"Kunze","given":"Sonja"},{"family":"Shah","given":"Sonia H"},{"family":"McRae","given":"Allan F"},{"family":"Lohman","given":"Kurt"},{"family":"Sha","given":"Jin"},{"family":"Absher","given":"Devin M"},{"family":"Ferrucci","given":"Luigi"},{"family":"Zhao","given":"Wei"},{"family":"Demerath","given":"Ellen W"},{"family":"Bressler","given":"Jan"},{"family":"Grove","given":"Megan L"},{"family":"Huan","given":"Tianxiao"},{"family":"Liu","given":"Chunyu"},{"family":"Mendelson","given":"Michael M"},{"family":"Yao","given":"Chen"},{"family":"Kiel","given":"Douglas P"},{"family":"Peters","given":"Annette"},{"family":"Wang-Sattler","given":"Rui"},{"family":"Visscher","given":"Peter M"},{"family":"Wray","given":"Naomi R"},{"family":"Starr","given":"John M"},{"family":"Ding","given":"Jingzhong"},{"family":"Rodriguez","given":"Carlos J"},{"family":"Wareham","given":"Nicholas J"},{"family":"Irvin","given":"Marguerite R"},{"family":"Zhi","given":"Degui"},{"family":"Barrdahl","given":"Myrto"},{"family":"Vineis","given":"Paolo"},{"family":"Ambatipudi","given":"Srikant"},{"family":"Uitterlinden","given":"André G"},{"family":"Hofman","given":"Albert"},{"family":"Schwartz","given":"Joel"},{"family":"Colicino","given":"Elena"},{"family":"Hou","given":"Lifang"},{"family":"Vokonas","given":"Pantel S"},{"family":"Hernandez","given":"Dena G"},{"family":"Singleton","given":"Andrew B"},{"family":"Bandinelli","given":"Stefania"},{"family":"Turner","given":"Stephen T"},{"family":"Ware","given":"Erin B"},{"family":"Smith","given":"Alicia K"},{"family":"Klengel","given":"Torsten"},{"family":"Binder","given":"Elisabeth B"},{"family":"Psaty","given":"Bruce M"},{"family":"Taylor","given":"Kent D"},{"family":"Gharib","given":"Sina A"},{"family":"Swenson","given":"Brenton R"},{"family":"Liang","given":"Liming"},{"family":"DeMeo","given":"Dawn L"},{"family":"O'Connor","given":"George T"},{"family":"Herceg","given":"Zdenko"},{"family":"Ressler","given":"Kerry J"},{"family":"Conneely","given":"Karen N"},{"family":"Sotoodehnia","given":"Nona"},{"family":"Kardia","given":"Sharon L R"},{"family":"Melzer","given":"David"},{"family":"Baccarelli","given":"Andrea A"},{"family":"Meurs","given":"Joyce B J","non-dropping-particle":"van"},{"family":"Romieu","given":"Isabelle"},{"family":"Arnett","given":"Donna K"},{"family":"Ong","given":"Ken K"},{"family":"Liu","given":"Yongmei"},{"family":"Waldenberger","given":"Melanie"},{"family":"Deary","given":"Ian J"},{"family":"Fornage","given":"Myriam"},{"family":"Levy","given":"Daniel"},{"family":"London","given":"Stephanie J"}],"issued":{"date-parts":[["2016",10]]}}}],"schema":"https://github.com/citation-style-language/schema/raw/master/csl-citation.json"} </w:instrText>
      </w:r>
      <w:r w:rsidR="002D18D0">
        <w:fldChar w:fldCharType="separate"/>
      </w:r>
      <w:ins w:id="948" w:author="Liu, Cong" w:date="2025-01-19T19:57:00Z" w16du:dateUtc="2025-01-20T03:57:00Z">
        <w:r w:rsidR="00D17F1E" w:rsidRPr="00D17F1E">
          <w:rPr>
            <w:vertAlign w:val="superscript"/>
            <w:rPrChange w:id="949" w:author="Liu, Cong" w:date="2025-01-19T19:57:00Z" w16du:dateUtc="2025-01-20T03:57:00Z">
              <w:rPr>
                <w:rFonts w:ascii="Times New Roman" w:hAnsi="Times New Roman" w:cs="Times New Roman"/>
                <w:vertAlign w:val="superscript"/>
              </w:rPr>
            </w:rPrChange>
          </w:rPr>
          <w:t>35</w:t>
        </w:r>
      </w:ins>
      <w:ins w:id="950" w:author="Liu, Cong" w:date="2025-01-09T10:57:00Z" w16du:dateUtc="2025-01-09T18:57:00Z">
        <w:r w:rsidR="002D18D0">
          <w:fldChar w:fldCharType="end"/>
        </w:r>
      </w:ins>
      <w:del w:id="951" w:author="Liu, Cong" w:date="2025-01-09T10:57:00Z" w16du:dateUtc="2025-01-09T18:57:00Z">
        <w:r w:rsidDel="002D18D0">
          <w:fldChar w:fldCharType="begin"/>
        </w:r>
        <w:r w:rsidDel="002D18D0">
          <w:delInstrText>HYPERLINK "https://paperpile.com/c/ccxovd/KiNp4" \h</w:delInstrText>
        </w:r>
        <w:r w:rsidDel="002D18D0">
          <w:fldChar w:fldCharType="separate"/>
        </w:r>
        <w:r w:rsidDel="002D18D0">
          <w:rPr>
            <w:color w:val="000000"/>
            <w:vertAlign w:val="superscript"/>
          </w:rPr>
          <w:delText>26</w:delText>
        </w:r>
        <w:r w:rsidDel="002D18D0">
          <w:fldChar w:fldCharType="end"/>
        </w:r>
      </w:del>
      <w:r>
        <w:t>. We also previously described shared DNA methylation abnormalities in circulating B cells and memory and naive CD4 T cells in the at-risk population</w:t>
      </w:r>
      <w:ins w:id="952" w:author="Liu, Cong" w:date="2025-01-09T10:57:00Z" w16du:dateUtc="2025-01-09T18:57:00Z">
        <w:r w:rsidR="002D18D0">
          <w:fldChar w:fldCharType="begin"/>
        </w:r>
      </w:ins>
      <w:r w:rsidR="003B593D">
        <w:instrText xml:space="preserve"> ADDIN ZOTERO_ITEM CSL_CITATION {"citationID":"C61ARClv","properties":{"formattedCitation":"\\super 36\\nosupersub{}","plainCitation":"36","noteIndex":0},"citationItems":[{"id":17,"uris":["http://zotero.org/users/local/JZClHNIm/items/YAXKD9BI","http://zotero.org/users/16227889/items/YAXKD9BI"],"itemData":{"id":17,"type":"article-journal","abstract":"Molecular markers of autoimmunity, such as antibodies to citrullinated protein antigens (ACPA), are detectable prior to inflammatory arthritis (IA) in rheumatoid arthritis (RA) and may define a state that is `at-risk' for future RA. Here we present a cross-sectional comparative analysis among three groups that include ACPA positive individuals without IA (At-Risk), ACPA negative individuals and individuals with early, ACPA positive clinical RA (Early RA). Differential methylation analysis among the groups identifies non-specific dysregulation in peripheral B, memory and naïve T cells in At-Risk participants, with more specific immunological pathway abnormalities in Early RA. Tetramer studies show increased abundance of T cells recognizing citrullinated (cit) epitopes in At-Risk participants, including expansion of T cells reactive to citrullinated cartilage intermediate layer protein I (cit-CILP); these T cells have Th1, Th17, and T stem cell memory-like phenotypes. Antibody-antigen array analyses show that antibodies targeting cit-clusterin, cit-fibrinogen and cit-histone H4 are elevated in At-Risk and Early RA participants, with the highest levels of antibodies detected in those with Early RA. These findings indicate that an ACPA positive at-risk state is associated with multifaceted immune dysregulation that may represent a potential opportunity for targeted intervention. The presence of antibodies to citrullinated protein antigens (ACPA) in peripheral blood represents a risk a state that is `at-risk' for subsequent development of rheumatoid arthritis (RA). Here authors compare multiple molecular and immunological parameters in individuals who are ACPA positive without inflammatory arthritis, ACPA negative controls and patients diagnosed with ACPA positive early-stage RA to conclude that complex immunopathological processes are present in an ACPA positive state which may be targeted by future preventive approaches for RA.","container-title":"Nat. Commun.","issue":"1","language":"en","note":"publisher: Nature Publishing Group","page":"7637","title":"Multifaceted immune dysregulation characterizes individuals at-risk for rheumatoid arthritis","volume":"14","author":[{"family":"James","given":"Eddie A"},{"family":"Holers","given":"V Michael"},{"family":"Iyer","given":"Radhika"},{"family":"Prideaux","given":"E Barton"},{"family":"Rao","given":"Navin L"},{"family":"Rims","given":"Cliff"},{"family":"Muir","given":"Virginia S"},{"family":"Posso","given":"Sylvia E"},{"family":"Bloom","given":"Michelle S"},{"family":"Zia","given":"Amin"},{"family":"Elliott","given":"Serra E"},{"family":"Adamska","given":"Julia Z"},{"family":"Ai","given":"Rizi"},{"family":"Brewer","given":"R Camille"},{"family":"Seifert","given":"Jennifer A"},{"family":"Moss","given":"Laurakay"},{"family":"Barzideh","given":"Saman"},{"family":"Demoruelle","given":"M Kristen"},{"family":"Striebich","given":"Christopher C"},{"family":"Okamoto","given":"Yuko"},{"family":"Sainbayar","given":"Enkhtsogt"},{"family":"Crook","given":"Alexandra A"},{"family":"Peterson","given":"Ryan A"},{"family":"Vanderlinden","given":"Lauren A"},{"family":"Wang","given":"Wei"},{"family":"Boyle","given":"David L"},{"family":"Robinson","given":"William H"},{"family":"Buckner","given":"Jane H"},{"family":"Firestein","given":"Gary S"},{"family":"Deane","given":"Kevin D"}],"issued":{"date-parts":[["2023",11]]}}}],"schema":"https://github.com/citation-style-language/schema/raw/master/csl-citation.json"} </w:instrText>
      </w:r>
      <w:r w:rsidR="002D18D0">
        <w:fldChar w:fldCharType="separate"/>
      </w:r>
      <w:ins w:id="953" w:author="Liu, Cong" w:date="2025-01-19T19:57:00Z" w16du:dateUtc="2025-01-20T03:57:00Z">
        <w:r w:rsidR="00D17F1E" w:rsidRPr="00D17F1E">
          <w:rPr>
            <w:vertAlign w:val="superscript"/>
            <w:rPrChange w:id="954" w:author="Liu, Cong" w:date="2025-01-19T19:57:00Z" w16du:dateUtc="2025-01-20T03:57:00Z">
              <w:rPr>
                <w:rFonts w:ascii="Times New Roman" w:hAnsi="Times New Roman" w:cs="Times New Roman"/>
                <w:vertAlign w:val="superscript"/>
              </w:rPr>
            </w:rPrChange>
          </w:rPr>
          <w:t>36</w:t>
        </w:r>
      </w:ins>
      <w:ins w:id="955" w:author="Liu, Cong" w:date="2025-01-09T10:57:00Z" w16du:dateUtc="2025-01-09T18:57:00Z">
        <w:r w:rsidR="002D18D0">
          <w:fldChar w:fldCharType="end"/>
        </w:r>
      </w:ins>
      <w:del w:id="956" w:author="Liu, Cong" w:date="2025-01-09T10:57:00Z" w16du:dateUtc="2025-01-09T18:57:00Z">
        <w:r w:rsidDel="002D18D0">
          <w:fldChar w:fldCharType="begin"/>
        </w:r>
        <w:r w:rsidDel="002D18D0">
          <w:delInstrText>HYPERLINK "https://paperpile.com/c/ccxovd/mFY6Z" \h</w:delInstrText>
        </w:r>
        <w:r w:rsidDel="002D18D0">
          <w:fldChar w:fldCharType="separate"/>
        </w:r>
        <w:r w:rsidDel="002D18D0">
          <w:rPr>
            <w:color w:val="000000"/>
            <w:vertAlign w:val="superscript"/>
          </w:rPr>
          <w:delText>27</w:delText>
        </w:r>
        <w:r w:rsidDel="002D18D0">
          <w:fldChar w:fldCharType="end"/>
        </w:r>
      </w:del>
      <w:r>
        <w:t xml:space="preserve">, which supports this concept. It is also possible that multiple cell types in G2 are influenced by similar inflammatory </w:t>
      </w:r>
      <w:proofErr w:type="gramStart"/>
      <w:r>
        <w:t>signals</w:t>
      </w:r>
      <w:proofErr w:type="gramEnd"/>
      <w:r>
        <w:t xml:space="preserve"> but the impact could be divergent depending on where they are imprinted (e.g., gut, lung, or synovium).</w:t>
      </w:r>
    </w:p>
    <w:p w14:paraId="55E01CF8" w14:textId="77777777" w:rsidR="00C52475" w:rsidRDefault="00C52475">
      <w:pPr>
        <w:spacing w:line="360" w:lineRule="auto"/>
        <w:rPr>
          <w:ins w:id="957" w:author="Liu, Cong" w:date="2025-01-26T10:38:00Z" w16du:dateUtc="2025-01-26T18:38:00Z"/>
        </w:rPr>
      </w:pPr>
    </w:p>
    <w:p w14:paraId="05308F40" w14:textId="398E99B7" w:rsidR="00C52475" w:rsidRDefault="00C52475">
      <w:pPr>
        <w:spacing w:line="360" w:lineRule="auto"/>
      </w:pPr>
      <w:ins w:id="958" w:author="Liu, Cong" w:date="2025-01-26T10:38:00Z" w16du:dateUtc="2025-01-26T18:38:00Z">
        <w:r>
          <w:t xml:space="preserve">Our </w:t>
        </w:r>
      </w:ins>
      <w:ins w:id="959" w:author="Liu, Cong" w:date="2025-01-26T10:43:00Z" w16du:dateUtc="2025-01-26T18:43:00Z">
        <w:r w:rsidR="0039223E">
          <w:t>study</w:t>
        </w:r>
      </w:ins>
      <w:ins w:id="960" w:author="Liu, Cong" w:date="2025-01-26T10:41:00Z" w16du:dateUtc="2025-01-26T18:41:00Z">
        <w:r w:rsidRPr="00C52475">
          <w:t xml:space="preserve"> primarily focused on pre-RA, but </w:t>
        </w:r>
      </w:ins>
      <w:ins w:id="961" w:author="Liu, Cong" w:date="2025-01-26T10:43:00Z" w16du:dateUtc="2025-01-26T18:43:00Z">
        <w:r w:rsidR="0039223E">
          <w:t>we also</w:t>
        </w:r>
      </w:ins>
      <w:ins w:id="962" w:author="Liu, Cong" w:date="2025-01-26T10:41:00Z" w16du:dateUtc="2025-01-26T18:41:00Z">
        <w:r w:rsidRPr="00C52475">
          <w:t xml:space="preserve"> observed</w:t>
        </w:r>
      </w:ins>
      <w:ins w:id="963" w:author="Liu, Cong" w:date="2025-01-26T10:44:00Z" w16du:dateUtc="2025-01-26T18:44:00Z">
        <w:r w:rsidR="0039223E">
          <w:t xml:space="preserve"> similar patterns</w:t>
        </w:r>
      </w:ins>
      <w:ins w:id="964" w:author="Liu, Cong" w:date="2025-01-26T10:41:00Z" w16du:dateUtc="2025-01-26T18:41:00Z">
        <w:r w:rsidRPr="00C52475">
          <w:t xml:space="preserve"> in </w:t>
        </w:r>
      </w:ins>
      <w:ins w:id="965" w:author="Liu, Cong" w:date="2025-01-26T10:43:00Z" w16du:dateUtc="2025-01-26T18:43:00Z">
        <w:r w:rsidR="0039223E">
          <w:t>early</w:t>
        </w:r>
      </w:ins>
      <w:ins w:id="966" w:author="Liu, Cong" w:date="2025-01-26T10:41:00Z" w16du:dateUtc="2025-01-26T18:41:00Z">
        <w:r w:rsidRPr="00C52475">
          <w:t xml:space="preserve"> </w:t>
        </w:r>
      </w:ins>
      <w:ins w:id="967" w:author="Liu, Cong" w:date="2025-01-26T10:43:00Z" w16du:dateUtc="2025-01-26T18:43:00Z">
        <w:r w:rsidR="0039223E">
          <w:t>RA</w:t>
        </w:r>
      </w:ins>
      <w:ins w:id="968" w:author="Liu, Cong" w:date="2025-01-26T10:41:00Z" w16du:dateUtc="2025-01-26T18:41:00Z">
        <w:r w:rsidRPr="00C52475">
          <w:t>. However,</w:t>
        </w:r>
      </w:ins>
      <w:ins w:id="969" w:author="Liu, Cong" w:date="2025-01-26T10:44:00Z" w16du:dateUtc="2025-01-26T18:44:00Z">
        <w:r w:rsidR="0039223E">
          <w:t xml:space="preserve"> it </w:t>
        </w:r>
        <w:r w:rsidR="0039223E" w:rsidRPr="00C52475">
          <w:t>remains uncertain</w:t>
        </w:r>
        <w:r w:rsidR="0039223E">
          <w:t xml:space="preserve"> whether</w:t>
        </w:r>
      </w:ins>
      <w:ins w:id="970" w:author="Liu, Cong" w:date="2025-01-26T10:41:00Z" w16du:dateUtc="2025-01-26T18:41:00Z">
        <w:r w:rsidRPr="00C52475">
          <w:t xml:space="preserve"> the signature </w:t>
        </w:r>
      </w:ins>
      <w:ins w:id="971" w:author="Liu, Cong" w:date="2025-01-26T10:44:00Z" w16du:dateUtc="2025-01-26T18:44:00Z">
        <w:r w:rsidR="0039223E">
          <w:t>is specific to</w:t>
        </w:r>
      </w:ins>
      <w:ins w:id="972" w:author="Liu, Cong" w:date="2025-01-26T10:41:00Z" w16du:dateUtc="2025-01-26T18:41:00Z">
        <w:r w:rsidRPr="00C52475">
          <w:t xml:space="preserve"> pre-RA due to the absence of comparable datasets for other “at-risk” populations, such as those predisposed to systemic lupus erythematosus</w:t>
        </w:r>
        <w:del w:id="973" w:author="Firestein, Gary" w:date="2025-01-26T14:23:00Z" w16du:dateUtc="2025-01-26T22:23:00Z">
          <w:r w:rsidRPr="00C52475" w:rsidDel="00D365CA">
            <w:delText xml:space="preserve"> (SLE)</w:delText>
          </w:r>
        </w:del>
        <w:r w:rsidRPr="00C52475">
          <w:t xml:space="preserve"> or inflammatory bowel disease</w:t>
        </w:r>
        <w:del w:id="974" w:author="Firestein, Gary" w:date="2025-01-26T14:23:00Z" w16du:dateUtc="2025-01-26T22:23:00Z">
          <w:r w:rsidRPr="00C52475" w:rsidDel="00D365CA">
            <w:delText xml:space="preserve"> (IBD)</w:delText>
          </w:r>
        </w:del>
        <w:r w:rsidRPr="00C52475">
          <w:t xml:space="preserve">. It is plausible that this signature represents a general phenomenon occurring during the “at-risk” period across various immune-mediated diseases. If </w:t>
        </w:r>
      </w:ins>
      <w:ins w:id="975" w:author="Liu, Cong" w:date="2025-01-26T10:46:00Z" w16du:dateUtc="2025-01-26T18:46:00Z">
        <w:r w:rsidR="0039223E">
          <w:t>so</w:t>
        </w:r>
      </w:ins>
      <w:ins w:id="976" w:author="Liu, Cong" w:date="2025-01-26T10:41:00Z" w16du:dateUtc="2025-01-26T18:41:00Z">
        <w:r w:rsidRPr="00C52475">
          <w:t>,</w:t>
        </w:r>
      </w:ins>
      <w:ins w:id="977" w:author="Liu, Cong" w:date="2025-01-26T10:47:00Z" w16du:dateUtc="2025-01-26T18:47:00Z">
        <w:r w:rsidR="0039223E">
          <w:t xml:space="preserve"> the ultimate manifestation of a particular autoimmune disease</w:t>
        </w:r>
      </w:ins>
      <w:ins w:id="978" w:author="Liu, Cong" w:date="2025-01-26T10:41:00Z" w16du:dateUtc="2025-01-26T18:41:00Z">
        <w:r w:rsidRPr="00C52475">
          <w:t xml:space="preserve"> </w:t>
        </w:r>
      </w:ins>
      <w:ins w:id="979" w:author="Liu, Cong" w:date="2025-01-26T10:47:00Z" w16du:dateUtc="2025-01-26T18:47:00Z">
        <w:r w:rsidR="0039223E">
          <w:t>might be determined by</w:t>
        </w:r>
      </w:ins>
      <w:ins w:id="980" w:author="Liu, Cong" w:date="2025-01-26T10:41:00Z" w16du:dateUtc="2025-01-26T18:41:00Z">
        <w:r w:rsidRPr="00C52475">
          <w:t xml:space="preserve"> other factors, such as genetic</w:t>
        </w:r>
      </w:ins>
      <w:ins w:id="981" w:author="Liu, Cong" w:date="2025-01-26T10:47:00Z" w16du:dateUtc="2025-01-26T18:47:00Z">
        <w:r w:rsidR="0039223E">
          <w:t xml:space="preserve"> predisposition</w:t>
        </w:r>
      </w:ins>
      <w:ins w:id="982" w:author="Liu, Cong" w:date="2025-01-26T10:41:00Z" w16du:dateUtc="2025-01-26T18:41:00Z">
        <w:r w:rsidRPr="00C52475">
          <w:t xml:space="preserve"> and environmental influences. This </w:t>
        </w:r>
      </w:ins>
      <w:ins w:id="983" w:author="Firestein, Gary" w:date="2025-01-26T14:23:00Z" w16du:dateUtc="2025-01-26T22:23:00Z">
        <w:r w:rsidR="00D365CA">
          <w:t xml:space="preserve">phenomenon </w:t>
        </w:r>
      </w:ins>
      <w:ins w:id="984" w:author="Liu, Cong" w:date="2025-01-26T10:47:00Z" w16du:dateUtc="2025-01-26T18:47:00Z">
        <w:r w:rsidR="0039223E">
          <w:t>could pro</w:t>
        </w:r>
      </w:ins>
      <w:ins w:id="985" w:author="Liu, Cong" w:date="2025-01-26T10:48:00Z" w16du:dateUtc="2025-01-26T18:48:00Z">
        <w:r w:rsidR="0039223E">
          <w:t>vide insight into the variability in therapeutic responses observed across different diseases</w:t>
        </w:r>
      </w:ins>
      <w:ins w:id="986" w:author="Liu, Cong" w:date="2025-01-26T10:41:00Z" w16du:dateUtc="2025-01-26T18:41:00Z">
        <w:r w:rsidRPr="00C52475">
          <w:t xml:space="preserve">. Nevertheless, in certain instances, this scenario seems unlikely. For </w:t>
        </w:r>
      </w:ins>
      <w:ins w:id="987" w:author="Liu, Cong" w:date="2025-01-26T10:45:00Z" w16du:dateUtc="2025-01-26T18:45:00Z">
        <w:r w:rsidR="0039223E">
          <w:t>instance</w:t>
        </w:r>
      </w:ins>
      <w:ins w:id="988" w:author="Liu, Cong" w:date="2025-01-26T10:41:00Z" w16du:dateUtc="2025-01-26T18:41:00Z">
        <w:r w:rsidRPr="00C52475">
          <w:t xml:space="preserve">, </w:t>
        </w:r>
      </w:ins>
      <w:proofErr w:type="gramStart"/>
      <w:ins w:id="989" w:author="Liu, Cong" w:date="2025-01-26T10:49:00Z" w16du:dateUtc="2025-01-26T18:49:00Z">
        <w:r w:rsidR="0039223E">
          <w:t>the majority of</w:t>
        </w:r>
      </w:ins>
      <w:proofErr w:type="gramEnd"/>
      <w:ins w:id="990" w:author="Liu, Cong" w:date="2025-01-26T10:41:00Z" w16du:dateUtc="2025-01-26T18:41:00Z">
        <w:r w:rsidRPr="00C52475">
          <w:t xml:space="preserve"> psoriasis patients respond favorably to Th17-directed therapies </w:t>
        </w:r>
        <w:r w:rsidRPr="00E55C63">
          <w:rPr>
            <w:highlight w:val="yellow"/>
            <w:rPrChange w:id="991" w:author="Firestein, Gary" w:date="2025-01-26T14:25:00Z" w16du:dateUtc="2025-01-26T22:25:00Z">
              <w:rPr/>
            </w:rPrChange>
          </w:rPr>
          <w:t>(</w:t>
        </w:r>
      </w:ins>
      <w:ins w:id="992" w:author="Firestein, Gary" w:date="2025-01-26T14:25:00Z" w16du:dateUtc="2025-01-26T22:25:00Z">
        <w:r w:rsidR="00E55C63" w:rsidRPr="00E55C63">
          <w:rPr>
            <w:highlight w:val="yellow"/>
            <w:rPrChange w:id="993" w:author="Firestein, Gary" w:date="2025-01-26T14:25:00Z" w16du:dateUtc="2025-01-26T22:25:00Z">
              <w:rPr/>
            </w:rPrChange>
          </w:rPr>
          <w:t>https://pubmed.ncbi.nlm.nih.gov/39485596/</w:t>
        </w:r>
      </w:ins>
      <w:ins w:id="994" w:author="Liu, Cong" w:date="2025-01-26T10:41:00Z" w16du:dateUtc="2025-01-26T18:41:00Z">
        <w:del w:id="995" w:author="Firestein, Gary" w:date="2025-01-26T14:25:00Z" w16du:dateUtc="2025-01-26T22:25:00Z">
          <w:r w:rsidRPr="00E55C63" w:rsidDel="00E55C63">
            <w:rPr>
              <w:highlight w:val="yellow"/>
              <w:rPrChange w:id="996" w:author="Firestein, Gary" w:date="2025-01-26T14:25:00Z" w16du:dateUtc="2025-01-26T22:25:00Z">
                <w:rPr/>
              </w:rPrChange>
            </w:rPr>
            <w:delText>anti-IL-17 or anti-IL-23</w:delText>
          </w:r>
        </w:del>
        <w:r w:rsidRPr="00E55C63">
          <w:rPr>
            <w:highlight w:val="yellow"/>
            <w:rPrChange w:id="997" w:author="Firestein, Gary" w:date="2025-01-26T14:25:00Z" w16du:dateUtc="2025-01-26T22:25:00Z">
              <w:rPr/>
            </w:rPrChange>
          </w:rPr>
          <w:t>)</w:t>
        </w:r>
      </w:ins>
      <w:ins w:id="998" w:author="Liu, Cong" w:date="2025-01-26T10:50:00Z" w16du:dateUtc="2025-01-26T18:50:00Z">
        <w:r w:rsidR="0039223E" w:rsidRPr="00E55C63">
          <w:rPr>
            <w:highlight w:val="yellow"/>
            <w:rPrChange w:id="999" w:author="Firestein, Gary" w:date="2025-01-26T14:25:00Z" w16du:dateUtc="2025-01-26T22:25:00Z">
              <w:rPr/>
            </w:rPrChange>
          </w:rPr>
          <w:t>,</w:t>
        </w:r>
        <w:r w:rsidR="0039223E">
          <w:t xml:space="preserve"> suggesting a more limited cellular repertoire driving disease pathology compared to RA. </w:t>
        </w:r>
      </w:ins>
      <w:ins w:id="1000" w:author="Liu, Cong" w:date="2025-01-26T10:51:00Z" w16du:dateUtc="2025-01-26T18:51:00Z">
        <w:r w:rsidR="0039223E">
          <w:t>Thus, while the immune signature identified in pre-RA may have broader relevance, its specificity and cellular distribution likely vary acros</w:t>
        </w:r>
      </w:ins>
      <w:ins w:id="1001" w:author="Liu, Cong" w:date="2025-01-26T10:52:00Z" w16du:dateUtc="2025-01-26T18:52:00Z">
        <w:r w:rsidR="0039223E">
          <w:t>s autoimmune diseases, warranting further investigation.</w:t>
        </w:r>
      </w:ins>
    </w:p>
    <w:p w14:paraId="0D9E45BD" w14:textId="77777777" w:rsidR="006F371C" w:rsidRDefault="006F371C">
      <w:pPr>
        <w:spacing w:line="360" w:lineRule="auto"/>
      </w:pPr>
    </w:p>
    <w:p w14:paraId="0BE62B12" w14:textId="40625CE8" w:rsidR="006F371C" w:rsidRDefault="003C3B5E">
      <w:pPr>
        <w:spacing w:line="360" w:lineRule="auto"/>
      </w:pPr>
      <w:r>
        <w:lastRenderedPageBreak/>
        <w:t xml:space="preserve">In conclusion, our study defined a distinctive RA TF signature and genes enriched in the peripheral blood mononuclear cells </w:t>
      </w:r>
      <w:del w:id="1002" w:author="Firestein, Gary" w:date="2024-12-26T09:55:00Z" w16du:dateUtc="2024-12-26T17:55:00Z">
        <w:r w:rsidDel="00166BD0">
          <w:delText xml:space="preserve">of early RA and </w:delText>
        </w:r>
      </w:del>
      <w:r>
        <w:t>at-risk individuals</w:t>
      </w:r>
      <w:ins w:id="1003"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 xml:space="preserve">Fig. </w:t>
      </w:r>
      <w:ins w:id="1004" w:author="Liu, Cong" w:date="2025-01-24T21:21:00Z" w16du:dateUtc="2025-01-25T05:21:00Z">
        <w:r w:rsidR="00FE3590">
          <w:rPr>
            <w:b/>
          </w:rPr>
          <w:t>6D</w:t>
        </w:r>
      </w:ins>
      <w:del w:id="1005" w:author="Liu, Cong" w:date="2025-01-24T21:21:00Z" w16du:dateUtc="2025-01-25T05:21:00Z">
        <w:r w:rsidDel="00FE3590">
          <w:rPr>
            <w:b/>
          </w:rPr>
          <w:delText>5G</w:delText>
        </w:r>
      </w:del>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1006" w:name="_2s8eyo1" w:colFirst="0" w:colLast="0"/>
      <w:bookmarkEnd w:id="1006"/>
      <w:r>
        <w:br w:type="page"/>
      </w:r>
    </w:p>
    <w:p w14:paraId="0B7C0F6E" w14:textId="77777777" w:rsidR="006F371C" w:rsidRDefault="003C3B5E">
      <w:pPr>
        <w:pStyle w:val="Heading3"/>
        <w:spacing w:line="360" w:lineRule="auto"/>
      </w:pPr>
      <w:bookmarkStart w:id="1007" w:name="_17dp8vu" w:colFirst="0" w:colLast="0"/>
      <w:bookmarkEnd w:id="1007"/>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1008" w:name="_3rdcrjn" w:colFirst="0" w:colLast="0"/>
      <w:bookmarkEnd w:id="1008"/>
      <w:r>
        <w:t>Clinical cohorts</w:t>
      </w:r>
    </w:p>
    <w:p w14:paraId="6E03F7B6" w14:textId="657D1717" w:rsidR="006F371C" w:rsidRDefault="003C3B5E">
      <w:pPr>
        <w:shd w:val="clear" w:color="auto" w:fill="FFFFFF"/>
        <w:spacing w:line="360" w:lineRule="auto"/>
      </w:pPr>
      <w:bookmarkStart w:id="1009" w:name="_26in1rg" w:colFirst="0" w:colLast="0"/>
      <w:bookmarkStart w:id="1010" w:name="OLE_LINK1"/>
      <w:bookmarkStart w:id="1011" w:name="OLE_LINK2"/>
      <w:bookmarkEnd w:id="1009"/>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ins w:id="1012" w:author="Liu, Cong" w:date="2025-01-09T11:00:00Z" w16du:dateUtc="2025-01-09T19:00:00Z">
        <w:r w:rsidR="00BE3858">
          <w:fldChar w:fldCharType="begin"/>
        </w:r>
      </w:ins>
      <w:r w:rsidR="003B593D">
        <w:instrText xml:space="preserve"> ADDIN ZOTERO_ITEM CSL_CITATION {"citationID":"ZnRvtXaV","properties":{"formattedCitation":"\\super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BE3858">
        <w:fldChar w:fldCharType="separate"/>
      </w:r>
      <w:ins w:id="1013" w:author="Liu, Cong" w:date="2025-01-09T11:00:00Z" w16du:dateUtc="2025-01-09T19:00:00Z">
        <w:r w:rsidR="00BE3858" w:rsidRPr="00BE3858">
          <w:rPr>
            <w:vertAlign w:val="superscript"/>
            <w:rPrChange w:id="1014" w:author="Liu, Cong" w:date="2025-01-09T11:00:00Z" w16du:dateUtc="2025-01-09T19:00:00Z">
              <w:rPr>
                <w:rFonts w:ascii="Times New Roman" w:hAnsi="Times New Roman" w:cs="Times New Roman"/>
                <w:vertAlign w:val="superscript"/>
              </w:rPr>
            </w:rPrChange>
          </w:rPr>
          <w:t>2</w:t>
        </w:r>
        <w:r w:rsidR="00BE3858">
          <w:fldChar w:fldCharType="end"/>
        </w:r>
      </w:ins>
      <w:del w:id="1015" w:author="Liu, Cong" w:date="2025-01-09T11:00:00Z" w16du:dateUtc="2025-01-09T19:00:00Z">
        <w:r w:rsidDel="00BE3858">
          <w:fldChar w:fldCharType="begin"/>
        </w:r>
        <w:r w:rsidDel="00BE3858">
          <w:delInstrText>HYPERLINK "https://paperpile.com/c/ccxovd/oeFbx" \h</w:delInstrText>
        </w:r>
        <w:r w:rsidDel="00BE3858">
          <w:fldChar w:fldCharType="separate"/>
        </w:r>
        <w:r w:rsidDel="00BE3858">
          <w:rPr>
            <w:color w:val="000000"/>
            <w:vertAlign w:val="superscript"/>
          </w:rPr>
          <w:delText>2</w:delText>
        </w:r>
        <w:r w:rsidDel="00BE3858">
          <w:fldChar w:fldCharType="end"/>
        </w:r>
      </w:del>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ins w:id="1016" w:author="Liu, Cong" w:date="2025-01-09T11:01:00Z" w16du:dateUtc="2025-01-09T19:01:00Z">
        <w:r w:rsidR="00BE3858">
          <w:fldChar w:fldCharType="begin"/>
        </w:r>
      </w:ins>
      <w:r w:rsidR="003B593D">
        <w:instrText xml:space="preserve"> ADDIN ZOTERO_ITEM CSL_CITATION {"citationID":"D0SQkiWU","properties":{"formattedCitation":"\\super 37\\nosupersub{}","plainCitation":"37","noteIndex":0},"citationItems":[{"id":48,"uris":["http://zotero.org/users/local/JZClHNIm/items/QD3E7P9K","http://zotero.org/users/16227889/items/QD3E7P9K"],"itemData":{"id":48,"type":"article-journal","abstract":"This new classification system redefines the current paradigm of RA by focusing on features at earlier stages of disease that are associated with persistent and/or erosive disease, rather than defining the disease by its late-stage features. This will refocus attention on the important need for earl …","container-title":"Arthritis Rheum.","issue":"9","note":"publisher: Arthritis Rheum","page":"2569–2581","title":"2010 Rheumatoid arthritis classification criteria: an American College of Rheumatology/European League Against Rheumatism collaborative initiative","volume":"62","author":[{"family":"Aletaha","given":"D"},{"family":"Neogi","given":"T"},{"family":"Silman","given":"A J"},{"family":"Funovits","given":"J"},{"family":"Felson","given":"D T"},{"family":"Bingham","given":"C O"},{"family":"Birnbaum","given":"N S"},{"family":"Burmester","given":"G R"},{"family":"Bykerk","given":"V P"},{"literal":"Cohen"},{"family":"Combe","given":"B"},{"family":"Costenbader","given":"K H"},{"family":"Dougados","given":"M"},{"family":"Emery","given":"P"},{"family":"Ferraccioli","given":"G"},{"family":"Hazes","given":"J M"},{"family":"Hobbs","given":"K"},{"family":"Huizinga","given":"T W"},{"family":"Kavanaugh","given":"A"},{"family":"Kay","given":"J"},{"family":"Kvien","given":"T K"},{"family":"Laing","given":"T"},{"family":"Mease","given":"P"},{"family":"Ménard","given":"H A"},{"family":"Moreland","given":"L W"},{"family":"Naden","given":"R L"},{"family":"Pincus","given":"T"},{"family":"Smolen","given":"J S"},{"family":"Stanislawska-Biernat","given":"E"},{"family":"Symmons","given":"D"},{"family":"Tak","given":"P P"},{"family":"Upchurch","given":"K S"},{"family":"Vencovský","given":"J"},{"family":"Wolfe","given":"F"},{"family":"Hawker","given":"G"}],"issued":{"date-parts":[["2010",9]]}}}],"schema":"https://github.com/citation-style-language/schema/raw/master/csl-citation.json"} </w:instrText>
      </w:r>
      <w:r w:rsidR="00BE3858">
        <w:fldChar w:fldCharType="separate"/>
      </w:r>
      <w:ins w:id="1017" w:author="Liu, Cong" w:date="2025-01-19T19:56:00Z" w16du:dateUtc="2025-01-20T03:56:00Z">
        <w:r w:rsidR="00D17F1E" w:rsidRPr="00D17F1E">
          <w:rPr>
            <w:vertAlign w:val="superscript"/>
            <w:rPrChange w:id="1018" w:author="Liu, Cong" w:date="2025-01-19T19:56:00Z" w16du:dateUtc="2025-01-20T03:56:00Z">
              <w:rPr>
                <w:rFonts w:ascii="Times New Roman" w:hAnsi="Times New Roman" w:cs="Times New Roman"/>
                <w:vertAlign w:val="superscript"/>
              </w:rPr>
            </w:rPrChange>
          </w:rPr>
          <w:t>37</w:t>
        </w:r>
      </w:ins>
      <w:ins w:id="1019" w:author="Liu, Cong" w:date="2025-01-09T11:01:00Z" w16du:dateUtc="2025-01-09T19:01:00Z">
        <w:r w:rsidR="00BE3858">
          <w:fldChar w:fldCharType="end"/>
        </w:r>
      </w:ins>
      <w:del w:id="1020" w:author="Liu, Cong" w:date="2025-01-09T11:01:00Z" w16du:dateUtc="2025-01-09T19:01:00Z">
        <w:r w:rsidDel="00BE3858">
          <w:fldChar w:fldCharType="begin"/>
        </w:r>
        <w:r w:rsidDel="00BE3858">
          <w:delInstrText>HYPERLINK "https://paperpile.com/c/ccxovd/psA6v" \h</w:delInstrText>
        </w:r>
        <w:r w:rsidDel="00BE3858">
          <w:fldChar w:fldCharType="separate"/>
        </w:r>
        <w:r w:rsidDel="00BE3858">
          <w:rPr>
            <w:color w:val="000000"/>
            <w:vertAlign w:val="superscript"/>
          </w:rPr>
          <w:delText>28</w:delText>
        </w:r>
        <w:r w:rsidDel="00BE3858">
          <w:fldChar w:fldCharType="end"/>
        </w:r>
      </w:del>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1010"/>
    <w:bookmarkEnd w:id="1011"/>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proofErr w:type="spellStart"/>
      <w:r>
        <w:t>scRNA</w:t>
      </w:r>
      <w:proofErr w:type="spellEnd"/>
      <w:r>
        <w:t>-seq</w:t>
      </w:r>
    </w:p>
    <w:p w14:paraId="3E00D351" w14:textId="173A8A82" w:rsidR="006F371C" w:rsidRDefault="003C3B5E">
      <w:pPr>
        <w:pBdr>
          <w:top w:val="nil"/>
          <w:left w:val="nil"/>
          <w:bottom w:val="nil"/>
          <w:right w:val="nil"/>
          <w:between w:val="nil"/>
        </w:pBdr>
        <w:spacing w:line="360" w:lineRule="auto"/>
        <w:rPr>
          <w:color w:val="000000"/>
        </w:rPr>
      </w:pPr>
      <w:bookmarkStart w:id="1021" w:name="_lnxbz9" w:colFirst="0" w:colLast="0"/>
      <w:bookmarkEnd w:id="1021"/>
      <w:proofErr w:type="spellStart"/>
      <w:r>
        <w:rPr>
          <w:color w:val="000000"/>
        </w:rPr>
        <w:t>scRNA</w:t>
      </w:r>
      <w:proofErr w:type="spellEnd"/>
      <w:r>
        <w:rPr>
          <w:color w:val="000000"/>
        </w:rPr>
        <w:t>-seq was performed on PBMCs as previously described</w:t>
      </w:r>
      <w:ins w:id="1022" w:author="Liu, Cong" w:date="2025-01-09T11:02:00Z" w16du:dateUtc="2025-01-09T19:02:00Z">
        <w:r w:rsidR="00BE3858">
          <w:rPr>
            <w:color w:val="000000"/>
          </w:rPr>
          <w:fldChar w:fldCharType="begin"/>
        </w:r>
      </w:ins>
      <w:r w:rsidR="003B593D">
        <w:rPr>
          <w:color w:val="000000"/>
        </w:rPr>
        <w:instrText xml:space="preserve"> ADDIN ZOTERO_ITEM CSL_CITATION {"citationID":"6j6nVpCq","properties":{"formattedCitation":"\\super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000000"/>
        </w:rPr>
        <w:fldChar w:fldCharType="separate"/>
      </w:r>
      <w:ins w:id="1023" w:author="Liu, Cong" w:date="2025-01-19T19:56:00Z" w16du:dateUtc="2025-01-20T03:56:00Z">
        <w:r w:rsidR="00D17F1E" w:rsidRPr="00D17F1E">
          <w:rPr>
            <w:color w:val="000000"/>
            <w:vertAlign w:val="superscript"/>
            <w:rPrChange w:id="1024" w:author="Liu, Cong" w:date="2025-01-19T19:56:00Z" w16du:dateUtc="2025-01-20T03:56:00Z">
              <w:rPr>
                <w:rFonts w:ascii="Times New Roman" w:hAnsi="Times New Roman" w:cs="Times New Roman"/>
                <w:vertAlign w:val="superscript"/>
              </w:rPr>
            </w:rPrChange>
          </w:rPr>
          <w:t>38</w:t>
        </w:r>
      </w:ins>
      <w:ins w:id="1025" w:author="Liu, Cong" w:date="2025-01-09T11:02:00Z" w16du:dateUtc="2025-01-09T19:02:00Z">
        <w:r w:rsidR="00BE3858">
          <w:rPr>
            <w:color w:val="000000"/>
          </w:rPr>
          <w:fldChar w:fldCharType="end"/>
        </w:r>
      </w:ins>
      <w:del w:id="1026" w:author="Liu, Cong" w:date="2025-01-09T11:02:00Z" w16du:dateUtc="2025-01-09T19:02: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w:t>
      </w:r>
      <w:proofErr w:type="spellStart"/>
      <w:r>
        <w:rPr>
          <w:color w:val="000000"/>
        </w:rPr>
        <w:t>scRNA</w:t>
      </w:r>
      <w:proofErr w:type="spellEnd"/>
      <w:r>
        <w:rPr>
          <w:color w:val="000000"/>
        </w:rPr>
        <w:t xml:space="preserve">-seq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w:t>
      </w:r>
      <w:proofErr w:type="spellStart"/>
      <w:r>
        <w:rPr>
          <w:color w:val="000000"/>
        </w:rPr>
        <w:t>scRNA</w:t>
      </w:r>
      <w:proofErr w:type="spellEnd"/>
      <w:r>
        <w:rPr>
          <w:color w:val="000000"/>
        </w:rPr>
        <w:t>-seq data processing was carried out using BarWare</w:t>
      </w:r>
      <w:ins w:id="1027" w:author="Liu, Cong" w:date="2025-01-09T11:03:00Z" w16du:dateUtc="2025-01-09T19:03:00Z">
        <w:r w:rsidR="00BE3858">
          <w:rPr>
            <w:color w:val="000000"/>
          </w:rPr>
          <w:fldChar w:fldCharType="begin"/>
        </w:r>
      </w:ins>
      <w:r w:rsidR="003B593D">
        <w:rPr>
          <w:color w:val="000000"/>
        </w:rPr>
        <w:instrText xml:space="preserve"> ADDIN ZOTERO_ITEM CSL_CITATION {"citationID":"sgTySm14","properties":{"formattedCitation":"\\super 39\\nosupersub{}","plainCitation":"39","noteIndex":0},"citationItems":[{"id":49,"uris":["http://zotero.org/users/local/JZClHNIm/items/6H5SQAF5","http://zotero.org/users/16227889/items/6H5SQAF5"],"itemData":{"id":49,"type":"article-journal","abstract":"Barcode-based multiplexing methods can be used to increase throughput and reduce batch effects in large single-cell genomics studies. Despite advantages in flexibility of sample collection and scale, there are additional complications in the data deconvolution steps required to assign each cell to their originating samples. To meet computational needs for efficient sample deconvolution, we developed the tools BarCounter and BarMixer that compute barcode counts and deconvolute mixed single-cell data into sample-specific files, respectively. Together, these tools are implemented as the BarWare pipeline to support demultiplexing from large sequencing projects with many wells of hashed 10x Genomics scRNA-seq data. BarWare is a modular set of tools linked by shell scripting: BarCounter, a computationally efficient barcode sequence quantification tool implemented in C; and BarMixer, an R package for identification of barcoded populations, merging barcoded data from multiple wells, and quality-control reporting related to scRNA-seq data. These tools and a self-contained implementation of the pipeline are freely available for non-commercial use at https://github.com/AllenInstitute/BarWare-pipeline .","container-title":"BMC Bioinformatics","issue":"1","language":"en","note":"publisher: BioMed Central","page":"106","title":"BarWare: efficient software tools for barcoded single-cell genomics","volume":"23","author":[{"family":"Swanson","given":"Elliott"},{"family":"Reading","given":"Julian"},{"family":"Graybuck","given":"Lucas T"},{"family":"Skene","given":"Peter J"}],"issued":{"date-parts":[["2022",3]]}}}],"schema":"https://github.com/citation-style-language/schema/raw/master/csl-citation.json"} </w:instrText>
      </w:r>
      <w:r w:rsidR="00BE3858">
        <w:rPr>
          <w:color w:val="000000"/>
        </w:rPr>
        <w:fldChar w:fldCharType="separate"/>
      </w:r>
      <w:ins w:id="1028" w:author="Liu, Cong" w:date="2025-01-19T19:56:00Z" w16du:dateUtc="2025-01-20T03:56:00Z">
        <w:r w:rsidR="00D17F1E" w:rsidRPr="00D17F1E">
          <w:rPr>
            <w:color w:val="000000"/>
            <w:vertAlign w:val="superscript"/>
            <w:rPrChange w:id="1029" w:author="Liu, Cong" w:date="2025-01-19T19:56:00Z" w16du:dateUtc="2025-01-20T03:56:00Z">
              <w:rPr>
                <w:rFonts w:ascii="Times New Roman" w:hAnsi="Times New Roman" w:cs="Times New Roman"/>
                <w:vertAlign w:val="superscript"/>
              </w:rPr>
            </w:rPrChange>
          </w:rPr>
          <w:t>39</w:t>
        </w:r>
      </w:ins>
      <w:ins w:id="1030" w:author="Liu, Cong" w:date="2025-01-09T11:03:00Z" w16du:dateUtc="2025-01-09T19:03:00Z">
        <w:r w:rsidR="00BE3858">
          <w:rPr>
            <w:color w:val="000000"/>
          </w:rPr>
          <w:fldChar w:fldCharType="end"/>
        </w:r>
      </w:ins>
      <w:del w:id="1031" w:author="Liu, Cong" w:date="2025-01-09T11:03:00Z" w16du:dateUtc="2025-01-09T19:03:00Z">
        <w:r w:rsidDel="00BE3858">
          <w:fldChar w:fldCharType="begin"/>
        </w:r>
        <w:r w:rsidDel="00BE3858">
          <w:delInstrText>HYPERLINK "https://paperpile.com/c/ccxovd/QBECs" \h</w:delInstrText>
        </w:r>
        <w:r w:rsidDel="00BE3858">
          <w:fldChar w:fldCharType="separate"/>
        </w:r>
        <w:r w:rsidDel="00BE3858">
          <w:rPr>
            <w:color w:val="000000"/>
            <w:vertAlign w:val="superscript"/>
          </w:rPr>
          <w:delText>30</w:delText>
        </w:r>
        <w:r w:rsidDel="00BE3858">
          <w:fldChar w:fldCharType="end"/>
        </w:r>
      </w:del>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proofErr w:type="spellStart"/>
      <w:r>
        <w:t>scATAC</w:t>
      </w:r>
      <w:proofErr w:type="spellEnd"/>
      <w:r>
        <w:t>-seq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0C9D3714" w:rsidR="006F371C" w:rsidRDefault="003C3B5E">
      <w:pPr>
        <w:pBdr>
          <w:top w:val="nil"/>
          <w:left w:val="nil"/>
          <w:bottom w:val="nil"/>
          <w:right w:val="nil"/>
          <w:between w:val="nil"/>
        </w:pBdr>
        <w:shd w:val="clear" w:color="auto" w:fill="FFFFFF"/>
        <w:spacing w:line="360" w:lineRule="auto"/>
        <w:rPr>
          <w:color w:val="191919"/>
        </w:rPr>
      </w:pPr>
      <w:bookmarkStart w:id="1032" w:name="_35nkun2" w:colFirst="0" w:colLast="0"/>
      <w:bookmarkEnd w:id="1032"/>
      <w:r>
        <w:rPr>
          <w:color w:val="191919"/>
        </w:rPr>
        <w:t xml:space="preserve">To remove dead cells, debris, and neutrophils prior to </w:t>
      </w:r>
      <w:proofErr w:type="spellStart"/>
      <w:r>
        <w:rPr>
          <w:color w:val="191919"/>
        </w:rPr>
        <w:t>scATAC</w:t>
      </w:r>
      <w:proofErr w:type="spellEnd"/>
      <w:r>
        <w:rPr>
          <w:color w:val="191919"/>
        </w:rPr>
        <w:t>-seq, PBMC samples were sorted by fluorescence-activated cell sorting (FACS) following established protocols</w:t>
      </w:r>
      <w:ins w:id="1033" w:author="Liu, Cong" w:date="2025-01-09T11:03:00Z" w16du:dateUtc="2025-01-09T19:03:00Z">
        <w:r w:rsidR="00BE3858">
          <w:rPr>
            <w:color w:val="191919"/>
          </w:rPr>
          <w:fldChar w:fldCharType="begin"/>
        </w:r>
      </w:ins>
      <w:r w:rsidR="003B593D">
        <w:rPr>
          <w:color w:val="191919"/>
        </w:rPr>
        <w:instrText xml:space="preserve"> ADDIN ZOTERO_ITEM CSL_CITATION {"citationID":"a6YgOiqS","properties":{"formattedCitation":"\\super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191919"/>
        </w:rPr>
        <w:fldChar w:fldCharType="separate"/>
      </w:r>
      <w:ins w:id="1034" w:author="Liu, Cong" w:date="2025-01-19T19:56:00Z" w16du:dateUtc="2025-01-20T03:56:00Z">
        <w:r w:rsidR="00D17F1E" w:rsidRPr="00D17F1E">
          <w:rPr>
            <w:color w:val="000000"/>
            <w:vertAlign w:val="superscript"/>
            <w:rPrChange w:id="1035" w:author="Liu, Cong" w:date="2025-01-19T19:56:00Z" w16du:dateUtc="2025-01-20T03:56:00Z">
              <w:rPr>
                <w:rFonts w:ascii="Times New Roman" w:hAnsi="Times New Roman" w:cs="Times New Roman"/>
                <w:vertAlign w:val="superscript"/>
              </w:rPr>
            </w:rPrChange>
          </w:rPr>
          <w:t>38</w:t>
        </w:r>
      </w:ins>
      <w:ins w:id="1036" w:author="Liu, Cong" w:date="2025-01-09T11:03:00Z" w16du:dateUtc="2025-01-09T19:03:00Z">
        <w:r w:rsidR="00BE3858">
          <w:rPr>
            <w:color w:val="191919"/>
          </w:rPr>
          <w:fldChar w:fldCharType="end"/>
        </w:r>
      </w:ins>
      <w:del w:id="1037" w:author="Liu, Cong" w:date="2025-01-09T11:03:00Z" w16du:dateUtc="2025-01-09T19:03: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6390AB75"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w:t>
      </w:r>
      <w:proofErr w:type="spellStart"/>
      <w:r>
        <w:rPr>
          <w:color w:val="191919"/>
        </w:rPr>
        <w:t>scATAC</w:t>
      </w:r>
      <w:proofErr w:type="spellEnd"/>
      <w:r>
        <w:rPr>
          <w:color w:val="191919"/>
        </w:rPr>
        <w:t xml:space="preserve">-seq was performed as described </w:t>
      </w:r>
      <w:r>
        <w:rPr>
          <w:color w:val="000000"/>
        </w:rPr>
        <w:t>previous</w:t>
      </w:r>
      <w:r>
        <w:t>ly</w:t>
      </w:r>
      <w:ins w:id="1038" w:author="Liu, Cong" w:date="2025-01-09T11:04:00Z" w16du:dateUtc="2025-01-09T19:04:00Z">
        <w:r w:rsidR="00BE3858">
          <w:fldChar w:fldCharType="begin"/>
        </w:r>
      </w:ins>
      <w:r w:rsidR="003B593D">
        <w:instrText xml:space="preserve"> ADDIN ZOTERO_ITEM CSL_CITATION {"citationID":"61TS7Lwu","properties":{"formattedCitation":"\\super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fldChar w:fldCharType="separate"/>
      </w:r>
      <w:ins w:id="1039" w:author="Liu, Cong" w:date="2025-01-19T19:56:00Z" w16du:dateUtc="2025-01-20T03:56:00Z">
        <w:r w:rsidR="00D17F1E" w:rsidRPr="00D17F1E">
          <w:rPr>
            <w:vertAlign w:val="superscript"/>
            <w:rPrChange w:id="1040" w:author="Liu, Cong" w:date="2025-01-19T19:56:00Z" w16du:dateUtc="2025-01-20T03:56:00Z">
              <w:rPr>
                <w:rFonts w:ascii="Times New Roman" w:hAnsi="Times New Roman" w:cs="Times New Roman"/>
                <w:vertAlign w:val="superscript"/>
              </w:rPr>
            </w:rPrChange>
          </w:rPr>
          <w:t>38</w:t>
        </w:r>
      </w:ins>
      <w:ins w:id="1041" w:author="Liu, Cong" w:date="2025-01-09T11:04:00Z" w16du:dateUtc="2025-01-09T19:04:00Z">
        <w:r w:rsidR="00BE3858">
          <w:fldChar w:fldCharType="end"/>
        </w:r>
      </w:ins>
      <w:del w:id="1042" w:author="Liu, Cong" w:date="2025-01-09T11:04:00Z" w16du:dateUtc="2025-01-09T19:04: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w:t>
      </w:r>
      <w:proofErr w:type="gramStart"/>
      <w:r>
        <w:rPr>
          <w:color w:val="191919"/>
        </w:rPr>
        <w:t>Buffer .</w:t>
      </w:r>
      <w:proofErr w:type="gramEnd"/>
      <w:r>
        <w:rPr>
          <w:color w:val="191919"/>
        </w:rPr>
        <w:t xml:space="preserve">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1043" w:name="_1ksv4uv" w:colFirst="0" w:colLast="0"/>
      <w:bookmarkEnd w:id="1043"/>
      <w:r w:rsidRPr="000B62C7">
        <w:rPr>
          <w:color w:val="808080" w:themeColor="background1" w:themeShade="80"/>
        </w:rPr>
        <w:t>Sequencing library preparation</w:t>
      </w:r>
    </w:p>
    <w:p w14:paraId="781F1A7C" w14:textId="70CF7D03" w:rsidR="006F371C" w:rsidRDefault="003C3B5E">
      <w:pPr>
        <w:pBdr>
          <w:top w:val="nil"/>
          <w:left w:val="nil"/>
          <w:bottom w:val="nil"/>
          <w:right w:val="nil"/>
          <w:between w:val="nil"/>
        </w:pBdr>
        <w:shd w:val="clear" w:color="auto" w:fill="FFFFFF"/>
        <w:spacing w:line="360" w:lineRule="auto"/>
        <w:rPr>
          <w:color w:val="191919"/>
        </w:rPr>
      </w:pPr>
      <w:proofErr w:type="spellStart"/>
      <w:r>
        <w:rPr>
          <w:color w:val="191919"/>
        </w:rPr>
        <w:t>scATAC</w:t>
      </w:r>
      <w:proofErr w:type="spellEnd"/>
      <w:r>
        <w:rPr>
          <w:color w:val="191919"/>
        </w:rPr>
        <w:t>-seq libraries were prepared following established protocol</w:t>
      </w:r>
      <w:ins w:id="1044" w:author="Liu, Cong" w:date="2025-01-09T11:04:00Z" w16du:dateUtc="2025-01-09T19:04:00Z">
        <w:r w:rsidR="00627B09">
          <w:rPr>
            <w:color w:val="191919"/>
          </w:rPr>
          <w:fldChar w:fldCharType="begin"/>
        </w:r>
      </w:ins>
      <w:r w:rsidR="003B593D">
        <w:rPr>
          <w:color w:val="191919"/>
        </w:rPr>
        <w:instrText xml:space="preserve"> ADDIN ZOTERO_ITEM CSL_CITATION {"citationID":"qdQHr4cE","properties":{"formattedCitation":"\\super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627B09">
        <w:rPr>
          <w:color w:val="191919"/>
        </w:rPr>
        <w:fldChar w:fldCharType="separate"/>
      </w:r>
      <w:ins w:id="1045" w:author="Liu, Cong" w:date="2025-01-19T19:56:00Z" w16du:dateUtc="2025-01-20T03:56:00Z">
        <w:r w:rsidR="00D17F1E" w:rsidRPr="00D17F1E">
          <w:rPr>
            <w:color w:val="000000"/>
            <w:vertAlign w:val="superscript"/>
            <w:rPrChange w:id="1046" w:author="Liu, Cong" w:date="2025-01-19T19:56:00Z" w16du:dateUtc="2025-01-20T03:56:00Z">
              <w:rPr>
                <w:rFonts w:ascii="Times New Roman" w:hAnsi="Times New Roman" w:cs="Times New Roman"/>
                <w:vertAlign w:val="superscript"/>
              </w:rPr>
            </w:rPrChange>
          </w:rPr>
          <w:t>38</w:t>
        </w:r>
      </w:ins>
      <w:ins w:id="1047" w:author="Liu, Cong" w:date="2025-01-09T11:04:00Z" w16du:dateUtc="2025-01-09T19:04:00Z">
        <w:r w:rsidR="00627B09">
          <w:rPr>
            <w:color w:val="191919"/>
          </w:rPr>
          <w:fldChar w:fldCharType="end"/>
        </w:r>
      </w:ins>
      <w:del w:id="1048" w:author="Liu, Cong" w:date="2025-01-09T11:04:00Z" w16du:dateUtc="2025-01-09T19:04:00Z">
        <w:r w:rsidDel="00627B09">
          <w:fldChar w:fldCharType="begin"/>
        </w:r>
        <w:r w:rsidDel="00627B09">
          <w:delInstrText>HYPERLINK "https://paperpile.com/c/ccxovd/xW77t" \h</w:delInstrText>
        </w:r>
        <w:r w:rsidDel="00627B09">
          <w:fldChar w:fldCharType="separate"/>
        </w:r>
        <w:r w:rsidDel="00627B09">
          <w:rPr>
            <w:color w:val="000000"/>
            <w:vertAlign w:val="superscript"/>
          </w:rPr>
          <w:delText>29</w:delText>
        </w:r>
        <w:r w:rsidDel="00627B09">
          <w:fldChar w:fldCharType="end"/>
        </w:r>
      </w:del>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w:t>
      </w:r>
      <w:proofErr w:type="spellStart"/>
      <w:r>
        <w:rPr>
          <w:color w:val="191919"/>
        </w:rPr>
        <w:t>scATAC</w:t>
      </w:r>
      <w:proofErr w:type="spellEnd"/>
      <w:r>
        <w:rPr>
          <w:color w:val="191919"/>
        </w:rPr>
        <w:t xml:space="preserve">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w:t>
      </w:r>
      <w:proofErr w:type="spellStart"/>
      <w:r>
        <w:t>scRNA</w:t>
      </w:r>
      <w:proofErr w:type="spellEnd"/>
      <w:r>
        <w:t xml:space="preserve">-seq and </w:t>
      </w:r>
      <w:proofErr w:type="spellStart"/>
      <w:r>
        <w:t>scATAC</w:t>
      </w:r>
      <w:proofErr w:type="spellEnd"/>
      <w:r>
        <w:t xml:space="preserve">-seq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641D4C37" w:rsidR="006F371C" w:rsidRPr="00D26301" w:rsidRDefault="003C3B5E">
      <w:pPr>
        <w:pBdr>
          <w:top w:val="nil"/>
          <w:left w:val="nil"/>
          <w:bottom w:val="nil"/>
          <w:right w:val="nil"/>
          <w:between w:val="nil"/>
        </w:pBdr>
        <w:spacing w:line="360" w:lineRule="auto"/>
        <w:rPr>
          <w:color w:val="000000"/>
          <w:rPrChange w:id="1049" w:author="Liu, Cong" w:date="2024-12-22T20:05:00Z" w16du:dateUtc="2024-12-23T04:05:00Z">
            <w:rPr/>
          </w:rPrChange>
        </w:rPr>
        <w:pPrChange w:id="1050" w:author="Liu, Cong" w:date="2024-12-22T20:05:00Z" w16du:dateUtc="2024-12-23T04:05:00Z">
          <w:pPr>
            <w:spacing w:line="360" w:lineRule="auto"/>
          </w:pPr>
        </w:pPrChange>
      </w:pPr>
      <w:bookmarkStart w:id="1051" w:name="_44sinio" w:colFirst="0" w:colLast="0"/>
      <w:bookmarkEnd w:id="1051"/>
      <w:r>
        <w:rPr>
          <w:i/>
          <w:color w:val="000000"/>
        </w:rPr>
        <w:t xml:space="preserve">10x </w:t>
      </w:r>
      <w:proofErr w:type="spellStart"/>
      <w:r>
        <w:rPr>
          <w:i/>
          <w:color w:val="000000"/>
        </w:rPr>
        <w:t>scRNA</w:t>
      </w:r>
      <w:proofErr w:type="spellEnd"/>
      <w:r>
        <w:rPr>
          <w:i/>
          <w:color w:val="000000"/>
        </w:rPr>
        <w:t xml:space="preserve">-seq data. </w:t>
      </w:r>
      <w:proofErr w:type="spellStart"/>
      <w:r>
        <w:rPr>
          <w:color w:val="000000"/>
        </w:rPr>
        <w:t>scRNA</w:t>
      </w:r>
      <w:proofErr w:type="spellEnd"/>
      <w:r>
        <w:rPr>
          <w:color w:val="000000"/>
        </w:rPr>
        <w:t xml:space="preserve">-seq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ins w:id="1052" w:author="Liu, Cong" w:date="2025-01-09T11:05:00Z" w16du:dateUtc="2025-01-09T19:05:00Z">
        <w:r w:rsidR="005857EC">
          <w:rPr>
            <w:color w:val="000000"/>
          </w:rPr>
          <w:fldChar w:fldCharType="begin"/>
        </w:r>
      </w:ins>
      <w:r w:rsidR="003B593D">
        <w:rPr>
          <w:color w:val="000000"/>
        </w:rPr>
        <w:instrText xml:space="preserve"> ADDIN ZOTERO_ITEM CSL_CITATION {"citationID":"1v6jDtxM","properties":{"formattedCitation":"\\super 40\\nosupersub{}","plainCitation":"40","noteIndex":0},"citationItems":[{"id":"k40YmAbp/9DjBFc9f","uris":["http://zotero.org/users/local/JZClHNIm/items/WLINWDKV"],"itemData":{"id":50,"type":"article-journal","abstract":"The simultaneous measurement of multiple modalities represents an exciting frontier for single-cell genomics and necessitates computational methods th…","container-title":"Cell","issue":"13","note":"publisher: Cell Press","page":"3573–3587","title":"Integrated analysis of multimodal single-cell data","volume":"184","author":[{"literal":"Yuhan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Satija"}],"issued":{"date-parts":[["2021",6]]}}}],"schema":"https://github.com/citation-style-language/schema/raw/master/csl-citation.json"} </w:instrText>
      </w:r>
      <w:r w:rsidR="005857EC">
        <w:rPr>
          <w:color w:val="000000"/>
        </w:rPr>
        <w:fldChar w:fldCharType="separate"/>
      </w:r>
      <w:ins w:id="1053" w:author="Liu, Cong" w:date="2025-01-19T19:56:00Z" w16du:dateUtc="2025-01-20T03:56:00Z">
        <w:r w:rsidR="00D17F1E" w:rsidRPr="00D17F1E">
          <w:rPr>
            <w:color w:val="000000"/>
            <w:vertAlign w:val="superscript"/>
            <w:rPrChange w:id="1054" w:author="Liu, Cong" w:date="2025-01-19T19:56:00Z" w16du:dateUtc="2025-01-20T03:56:00Z">
              <w:rPr>
                <w:rFonts w:ascii="Times New Roman" w:hAnsi="Times New Roman" w:cs="Times New Roman"/>
                <w:vertAlign w:val="superscript"/>
              </w:rPr>
            </w:rPrChange>
          </w:rPr>
          <w:t>40</w:t>
        </w:r>
      </w:ins>
      <w:ins w:id="1055" w:author="Liu, Cong" w:date="2025-01-09T11:05:00Z" w16du:dateUtc="2025-01-09T19:05:00Z">
        <w:r w:rsidR="005857EC">
          <w:rPr>
            <w:color w:val="000000"/>
          </w:rPr>
          <w:fldChar w:fldCharType="end"/>
        </w:r>
      </w:ins>
      <w:del w:id="1056" w:author="Liu, Cong" w:date="2025-01-09T11:05:00Z" w16du:dateUtc="2025-01-09T19:05:00Z">
        <w:r w:rsidDel="005857EC">
          <w:fldChar w:fldCharType="begin"/>
        </w:r>
        <w:r w:rsidDel="005857EC">
          <w:delInstrText>HYPERLINK "https://paperpile.com/c/ccxovd/PvHnQ" \h</w:delInstrText>
        </w:r>
        <w:r w:rsidDel="005857EC">
          <w:fldChar w:fldCharType="separate"/>
        </w:r>
        <w:r w:rsidDel="005857EC">
          <w:rPr>
            <w:color w:val="000000"/>
            <w:vertAlign w:val="superscript"/>
          </w:rPr>
          <w:delText>31</w:delText>
        </w:r>
        <w:r w:rsidDel="005857EC">
          <w:fldChar w:fldCharType="end"/>
        </w:r>
      </w:del>
      <w:r>
        <w:t xml:space="preserve">. </w:t>
      </w:r>
      <w:ins w:id="1057"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w:t>
      </w:r>
      <w:proofErr w:type="spellStart"/>
      <w:r>
        <w:rPr>
          <w:i/>
          <w:color w:val="000000"/>
        </w:rPr>
        <w:t>scATAC</w:t>
      </w:r>
      <w:proofErr w:type="spellEnd"/>
      <w:r>
        <w:rPr>
          <w:i/>
          <w:color w:val="000000"/>
        </w:rPr>
        <w:t xml:space="preserve">-seq data. </w:t>
      </w:r>
      <w:r>
        <w:rPr>
          <w:color w:val="000000"/>
        </w:rPr>
        <w:t xml:space="preserve">In the </w:t>
      </w:r>
      <w:proofErr w:type="spellStart"/>
      <w:r>
        <w:rPr>
          <w:color w:val="000000"/>
        </w:rPr>
        <w:t>scATAC</w:t>
      </w:r>
      <w:proofErr w:type="spellEnd"/>
      <w:r>
        <w:rPr>
          <w:color w:val="000000"/>
        </w:rPr>
        <w:t xml:space="preserve">-seq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w:t>
      </w:r>
      <w:proofErr w:type="spellStart"/>
      <w:r>
        <w:rPr>
          <w:color w:val="000000"/>
        </w:rPr>
        <w:t>scATAC</w:t>
      </w:r>
      <w:proofErr w:type="spellEnd"/>
      <w:r>
        <w:rPr>
          <w:color w:val="000000"/>
        </w:rPr>
        <w:t xml:space="preserve">-seq pipeline are high quality, reduces the number of doublets, and are available in a variety of formats for downstream analysis </w:t>
      </w:r>
      <w:proofErr w:type="gramStart"/>
      <w:r>
        <w:rPr>
          <w:color w:val="000000"/>
        </w:rPr>
        <w:t>(.arrow</w:t>
      </w:r>
      <w:proofErr w:type="gramEnd"/>
      <w:r>
        <w:rPr>
          <w:color w:val="000000"/>
        </w:rPr>
        <w:t xml:space="preserve">, fragments.tsv.gz, and .h5-formatted count matrices). </w:t>
      </w:r>
      <w:proofErr w:type="spellStart"/>
      <w:r>
        <w:rPr>
          <w:color w:val="000000"/>
        </w:rPr>
        <w:t>scATAC</w:t>
      </w:r>
      <w:proofErr w:type="spellEnd"/>
      <w:r>
        <w:rPr>
          <w:color w:val="000000"/>
        </w:rPr>
        <w:t xml:space="preserve">-seq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1058"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1059"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w:t>
      </w:r>
      <w:proofErr w:type="spellStart"/>
      <w:r>
        <w:rPr>
          <w:i/>
          <w:color w:val="000000"/>
        </w:rPr>
        <w:t>scRNA</w:t>
      </w:r>
      <w:proofErr w:type="spellEnd"/>
      <w:r>
        <w:rPr>
          <w:i/>
          <w:color w:val="000000"/>
        </w:rPr>
        <w:t xml:space="preserve">-seq and </w:t>
      </w:r>
      <w:proofErr w:type="spellStart"/>
      <w:r>
        <w:rPr>
          <w:i/>
          <w:color w:val="000000"/>
        </w:rPr>
        <w:t>scATAC</w:t>
      </w:r>
      <w:proofErr w:type="spellEnd"/>
      <w:r>
        <w:rPr>
          <w:i/>
          <w:color w:val="000000"/>
        </w:rPr>
        <w:t xml:space="preserve">-seq data. </w:t>
      </w:r>
      <w:proofErr w:type="spellStart"/>
      <w:r>
        <w:rPr>
          <w:color w:val="000000"/>
        </w:rPr>
        <w:t>scATAC</w:t>
      </w:r>
      <w:proofErr w:type="spellEnd"/>
      <w:r>
        <w:rPr>
          <w:color w:val="000000"/>
        </w:rPr>
        <w:t xml:space="preserve">-seq data were integrated with the corresponding </w:t>
      </w:r>
      <w:proofErr w:type="spellStart"/>
      <w:r>
        <w:rPr>
          <w:color w:val="000000"/>
        </w:rPr>
        <w:t>scRNA</w:t>
      </w:r>
      <w:proofErr w:type="spellEnd"/>
      <w:r>
        <w:rPr>
          <w:color w:val="000000"/>
        </w:rPr>
        <w:t>-seq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w:t>
      </w:r>
      <w:proofErr w:type="spellStart"/>
      <w:r>
        <w:rPr>
          <w:color w:val="000000"/>
        </w:rPr>
        <w:t>scATAC</w:t>
      </w:r>
      <w:proofErr w:type="spellEnd"/>
      <w:r>
        <w:rPr>
          <w:color w:val="000000"/>
        </w:rPr>
        <w:t xml:space="preserve">-seq space was assigned a gene expression signature from the cell in the </w:t>
      </w:r>
      <w:proofErr w:type="spellStart"/>
      <w:r>
        <w:rPr>
          <w:color w:val="000000"/>
        </w:rPr>
        <w:t>scRNA</w:t>
      </w:r>
      <w:proofErr w:type="spellEnd"/>
      <w:r>
        <w:rPr>
          <w:color w:val="000000"/>
        </w:rPr>
        <w:t xml:space="preserve">-seq that is the most similar. Cells from both </w:t>
      </w:r>
      <w:proofErr w:type="spellStart"/>
      <w:r>
        <w:rPr>
          <w:color w:val="000000"/>
        </w:rPr>
        <w:t>scRNA</w:t>
      </w:r>
      <w:proofErr w:type="spellEnd"/>
      <w:r>
        <w:rPr>
          <w:color w:val="000000"/>
        </w:rPr>
        <w:t xml:space="preserve">-seq and </w:t>
      </w:r>
      <w:proofErr w:type="spellStart"/>
      <w:r>
        <w:rPr>
          <w:color w:val="000000"/>
        </w:rPr>
        <w:t>scATAC</w:t>
      </w:r>
      <w:proofErr w:type="spellEnd"/>
      <w:r>
        <w:rPr>
          <w:color w:val="000000"/>
        </w:rPr>
        <w:t>-seq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1060" w:name="_2jxsxqh" w:colFirst="0" w:colLast="0"/>
      <w:bookmarkEnd w:id="1060"/>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 xml:space="preserve">-seq were combined to generate the RNA-seq input and ATAC-seq input for the pseudo-bulk samples respectively. Only pseudo-bulk samples with &gt;2000 open chromatin peaks, &gt;20 </w:t>
      </w:r>
      <w:proofErr w:type="spellStart"/>
      <w:r>
        <w:t>scATAC</w:t>
      </w:r>
      <w:proofErr w:type="spellEnd"/>
      <w:r>
        <w:t xml:space="preserve">-seq cells and &gt;20 </w:t>
      </w:r>
      <w:proofErr w:type="spellStart"/>
      <w:r>
        <w:t>scRNA</w:t>
      </w:r>
      <w:proofErr w:type="spellEnd"/>
      <w:r>
        <w:t xml:space="preserve">-seq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08B9838A" w:rsidR="006F371C" w:rsidRDefault="003C3B5E">
      <w:pPr>
        <w:spacing w:line="360" w:lineRule="auto"/>
      </w:pPr>
      <w:r>
        <w:t>To characterize TF activity in each pseudo-bulk cluster, we performed an integrated multi-omics analysis using the Taiji pipeline</w:t>
      </w:r>
      <w:ins w:id="1061" w:author="Liu, Cong" w:date="2025-01-09T11:06:00Z" w16du:dateUtc="2025-01-09T19:06:00Z">
        <w:r w:rsidR="005857EC">
          <w:fldChar w:fldCharType="begin"/>
        </w:r>
      </w:ins>
      <w:r w:rsidR="003B593D">
        <w:instrText xml:space="preserve"> ADDIN ZOTERO_ITEM CSL_CITATION {"citationID":"WtAuCOMQ","properties":{"formattedCitation":"\\super 12,15\\nosupersub{}","plainCitation":"12,15","noteIndex":0},"citationItems":[{"id":28,"uris":["http://zotero.org/users/local/JZClHNIm/items/W5HVF8VR","http://zotero.org/users/16227889/items/W5HVF8VR"],"itemData":{"id":28,"type":"article-journal","abstract":"Transcriptional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5857EC">
        <w:fldChar w:fldCharType="separate"/>
      </w:r>
      <w:ins w:id="1062" w:author="Liu, Cong" w:date="2025-01-19T19:56:00Z" w16du:dateUtc="2025-01-20T03:56:00Z">
        <w:r w:rsidR="00D17F1E" w:rsidRPr="00D17F1E">
          <w:rPr>
            <w:vertAlign w:val="superscript"/>
            <w:rPrChange w:id="1063" w:author="Liu, Cong" w:date="2025-01-19T19:56:00Z" w16du:dateUtc="2025-01-20T03:56:00Z">
              <w:rPr>
                <w:rFonts w:ascii="Times New Roman" w:hAnsi="Times New Roman" w:cs="Times New Roman"/>
                <w:vertAlign w:val="superscript"/>
              </w:rPr>
            </w:rPrChange>
          </w:rPr>
          <w:t>12,15</w:t>
        </w:r>
      </w:ins>
      <w:ins w:id="1064" w:author="Liu, Cong" w:date="2025-01-09T11:06:00Z" w16du:dateUtc="2025-01-09T19:06:00Z">
        <w:r w:rsidR="005857EC">
          <w:fldChar w:fldCharType="end"/>
        </w:r>
      </w:ins>
      <w:del w:id="1065" w:author="Liu, Cong" w:date="2025-01-09T11:05:00Z" w16du:dateUtc="2025-01-09T19:05:00Z">
        <w:r w:rsidDel="005857EC">
          <w:fldChar w:fldCharType="begin"/>
        </w:r>
        <w:r w:rsidDel="005857EC">
          <w:delInstrText>HYPERLINK "https://paperpile.com/c/ccxovd/FuHOz+Cht7j" \h</w:delInstrText>
        </w:r>
        <w:r w:rsidDel="005857EC">
          <w:fldChar w:fldCharType="separate"/>
        </w:r>
        <w:r w:rsidDel="005857EC">
          <w:rPr>
            <w:color w:val="000000"/>
            <w:vertAlign w:val="superscript"/>
          </w:rPr>
          <w:delText>9,32</w:delText>
        </w:r>
        <w:r w:rsidDel="005857EC">
          <w:fldChar w:fldCharType="end"/>
        </w:r>
      </w:del>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ins w:id="1066" w:author="Liu, Cong" w:date="2025-01-09T11:06:00Z" w16du:dateUtc="2025-01-09T19:06:00Z">
        <w:r w:rsidR="005857EC">
          <w:fldChar w:fldCharType="begin"/>
        </w:r>
      </w:ins>
      <w:r w:rsidR="003B593D">
        <w:instrText xml:space="preserve"> ADDIN ZOTERO_ITEM CSL_CITATION {"citationID":"EYnwsL2Z","properties":{"formattedCitation":"\\super 41\\nosupersub{}","plainCitation":"41","noteIndex":0},"citationItems":[{"id":42,"uris":["http://zotero.org/users/local/JZClHNIm/items/34FEZADR","http://zotero.org/users/16227889/items/34FEZADR"],"itemData":{"id":42,"type":"article-journal","abstract":"Transcription factor (TF) DNA sequence preferences direct their regulatory activity, but are currently known for only </w:instrText>
      </w:r>
      <w:r w:rsidR="003B593D">
        <w:rPr>
          <w:rFonts w:ascii="Cambria Math" w:hAnsi="Cambria Math" w:cs="Cambria Math"/>
        </w:rPr>
        <w:instrText>∼</w:instrText>
      </w:r>
      <w:r w:rsidR="003B593D">
        <w:instrText xml:space="preserve">1% of eukaryotic TFs. Broadly sampling DNA-binding domain (DBD) types from multiple eukaryotic clades, we determined DNA sequence preferences for &gt;1,000 TFs encompassing 54 diffe …","container-title":"Cell","issue":"6","note":"publisher: Cell","title":"Determination and inference of eukaryotic transcription factor sequence specificity","volume":"158","author":[{"family":"Weirauch","given":"M T"},{"family":"Yang","given":"A"},{"family":"Albu","given":"M"},{"family":"Cote","given":"A G"},{"family":"Montenegro-Montero","given":"A"},{"family":"Drewe","given":"P"},{"family":"Najafabadi","given":"H S"},{"family":"Lambert","given":"S A"},{"family":"Mann","given":"I"},{"family":"Cook","given":"K"},{"family":"Zheng","given":"H"},{"family":"Goity","given":"A"},{"family":"Bakel","given":"H","non-dropping-particle":"van"},{"family":"Lozano","given":"J C"},{"family":"Galli","given":"M"},{"family":"Lewsey","given":"M G"},{"family":"Huang","given":"E"},{"family":"Mukherjee","given":"T"},{"family":"Chen","given":"X"},{"family":"Reece-Hoyes","given":"J S"},{"family":"Govindarajan","given":"S"},{"family":"Shaulsky","given":"G"},{"family":"Walhout","given":"A J M"},{"family":"Bouget","given":"F Y"},{"family":"Ratsch","given":"G"},{"family":"Larrondo","given":"L F"},{"family":"Ecker","given":"J R"},{"family":"Hughes","given":"T R"}],"issued":{"date-parts":[["2014",9]]}}}],"schema":"https://github.com/citation-style-language/schema/raw/master/csl-citation.json"} </w:instrText>
      </w:r>
      <w:r w:rsidR="005857EC">
        <w:fldChar w:fldCharType="separate"/>
      </w:r>
      <w:ins w:id="1067" w:author="Liu, Cong" w:date="2025-01-19T19:56:00Z" w16du:dateUtc="2025-01-20T03:56:00Z">
        <w:r w:rsidR="00D17F1E" w:rsidRPr="00D17F1E">
          <w:rPr>
            <w:vertAlign w:val="superscript"/>
            <w:rPrChange w:id="1068" w:author="Liu, Cong" w:date="2025-01-19T19:56:00Z" w16du:dateUtc="2025-01-20T03:56:00Z">
              <w:rPr>
                <w:rFonts w:ascii="Times New Roman" w:hAnsi="Times New Roman" w:cs="Times New Roman"/>
                <w:vertAlign w:val="superscript"/>
              </w:rPr>
            </w:rPrChange>
          </w:rPr>
          <w:t>41</w:t>
        </w:r>
      </w:ins>
      <w:ins w:id="1069" w:author="Liu, Cong" w:date="2025-01-09T11:06:00Z" w16du:dateUtc="2025-01-09T19:06:00Z">
        <w:r w:rsidR="005857EC">
          <w:fldChar w:fldCharType="end"/>
        </w:r>
      </w:ins>
      <w:del w:id="1070" w:author="Liu, Cong" w:date="2025-01-09T11:06:00Z" w16du:dateUtc="2025-01-09T19:06:00Z">
        <w:r w:rsidDel="005857EC">
          <w:fldChar w:fldCharType="begin"/>
        </w:r>
        <w:r w:rsidDel="005857EC">
          <w:delInstrText>HYPERLINK "https://paperpile.com/c/ccxovd/wcgpU" \h</w:delInstrText>
        </w:r>
        <w:r w:rsidDel="005857EC">
          <w:fldChar w:fldCharType="separate"/>
        </w:r>
        <w:r w:rsidDel="005857EC">
          <w:rPr>
            <w:color w:val="000000"/>
            <w:vertAlign w:val="superscript"/>
          </w:rPr>
          <w:delText>33</w:delText>
        </w:r>
        <w:r w:rsidDel="005857EC">
          <w:fldChar w:fldCharType="end"/>
        </w:r>
      </w:del>
      <w:r>
        <w:t>. These TFs are then linked to their target genes predicted by EpiTensor</w:t>
      </w:r>
      <w:ins w:id="1071" w:author="Liu, Cong" w:date="2025-01-09T11:06:00Z" w16du:dateUtc="2025-01-09T19:06:00Z">
        <w:r w:rsidR="005857EC">
          <w:fldChar w:fldCharType="begin"/>
        </w:r>
      </w:ins>
      <w:r w:rsidR="003B593D">
        <w:instrText xml:space="preserve"> ADDIN ZOTERO_ITEM CSL_CITATION {"citationID":"kGBz1Zby","properties":{"formattedCitation":"\\super 42\\nosupersub{}","plainCitation":"42","noteIndex":0},"citationItems":[{"id":68,"uris":["http://zotero.org/users/local/JZClHNIm/items/TYSZ2LYT","http://zotero.org/users/16227889/items/TYSZ2LYT"],"itemData":{"id":68,"type":"article-journal","abstract":"The human genome is tightly packaged into chromatin whose functional output depends on both one-dimensional (1D) local chromatin states and three-dimensional (3D) genome organization. Currently, chromatin modifications and 3D genome organization are measured by distinct assays. An emerging question is whether it is possible to deduce 3D interactions by integrative analysis of 1D epigenomic data and associate 3D contacts to functionality of the interacting loci. Here we present EpiTensor, an algorithm to identify 3D spatial associations within topologically associating domains (TADs) from 1D maps of histone modifications, chromatin accessibility and RNA-seq. We demonstrate that active promoter–promoter, promoter–enhancer and enhancer–enhancer associations identified by EpiTensor are highly concordant with those detected by Hi-C, ChIA-PET and eQTL analyses at 200 bp resolution. Moreover, EpiTensor has identified a set of interaction hotspots, characterized by higher chromatin and transcriptional activity as well as enriched TF and ncRNA binding across diverse cell types, which may be critical for stabilizing the local 3D interactions. The human genome is highly organized, with one-dimensional chromatin states packaged into higher level three-dimensional architecture. Here, the authors present EpiTensor that can identify 3D spatial associations from 1D epigenetic information.","container-title":"Nat. Commun.","issue":"1","language":"en","note":"publisher: Nature Publishing Group","page":"10812","title":"Constructing 3D interaction maps from 1D epigenomes","volume":"7","author":[{"family":"Zhu","given":"Yun"},{"family":"Chen","given":"Zhao"},{"family":"Zhang","given":"Kai"},{"family":"Wang","given":"Mengchi"},{"family":"Medovoy","given":"David"},{"family":"Whitaker","given":"John W"},{"family":"Ding","given":"Bo"},{"family":"Li","given":"Nan"},{"family":"Zheng","given":"Lina"},{"family":"Wang","given":"Wei"}],"issued":{"date-parts":[["2016",3]]}}}],"schema":"https://github.com/citation-style-language/schema/raw/master/csl-citation.json"} </w:instrText>
      </w:r>
      <w:r w:rsidR="005857EC">
        <w:fldChar w:fldCharType="separate"/>
      </w:r>
      <w:ins w:id="1072" w:author="Liu, Cong" w:date="2025-01-19T19:56:00Z" w16du:dateUtc="2025-01-20T03:56:00Z">
        <w:r w:rsidR="00D17F1E" w:rsidRPr="00D17F1E">
          <w:rPr>
            <w:vertAlign w:val="superscript"/>
            <w:rPrChange w:id="1073" w:author="Liu, Cong" w:date="2025-01-19T19:56:00Z" w16du:dateUtc="2025-01-20T03:56:00Z">
              <w:rPr>
                <w:rFonts w:ascii="Times New Roman" w:hAnsi="Times New Roman" w:cs="Times New Roman"/>
                <w:vertAlign w:val="superscript"/>
              </w:rPr>
            </w:rPrChange>
          </w:rPr>
          <w:t>42</w:t>
        </w:r>
      </w:ins>
      <w:ins w:id="1074" w:author="Liu, Cong" w:date="2025-01-09T11:06:00Z" w16du:dateUtc="2025-01-09T19:06:00Z">
        <w:r w:rsidR="005857EC">
          <w:fldChar w:fldCharType="end"/>
        </w:r>
      </w:ins>
      <w:del w:id="1075" w:author="Liu, Cong" w:date="2025-01-09T11:06:00Z" w16du:dateUtc="2025-01-09T19:06:00Z">
        <w:r w:rsidDel="005857EC">
          <w:fldChar w:fldCharType="begin"/>
        </w:r>
        <w:r w:rsidDel="005857EC">
          <w:delInstrText>HYPERLINK "https://paperpile.com/c/ccxovd/usAvZ" \h</w:delInstrText>
        </w:r>
        <w:r w:rsidDel="005857EC">
          <w:fldChar w:fldCharType="separate"/>
        </w:r>
        <w:r w:rsidDel="005857EC">
          <w:rPr>
            <w:color w:val="000000"/>
            <w:vertAlign w:val="superscript"/>
          </w:rPr>
          <w:delText>34</w:delText>
        </w:r>
        <w:r w:rsidDel="005857EC">
          <w:fldChar w:fldCharType="end"/>
        </w:r>
      </w:del>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ins w:id="1076" w:author="Liu, Cong" w:date="2025-01-09T11:07:00Z" w16du:dateUtc="2025-01-09T19:07:00Z">
        <w:r w:rsidR="005857EC">
          <w:fldChar w:fldCharType="begin"/>
        </w:r>
      </w:ins>
      <w:r w:rsidR="003B593D">
        <w:instrText xml:space="preserve"> ADDIN ZOTERO_ITEM CSL_CITATION {"citationID":"UzhmHmlG","properties":{"formattedCitation":"\\super 12\\uc0\\u8211{}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M"},{"family":"Wang","given":"Wei"}],"issued":{"date-parts":[["2023",12]]}}}],"schema":"https://github.com/citation-style-language/schema/raw/master/csl-citation.json"} </w:instrText>
      </w:r>
      <w:r w:rsidR="005857EC">
        <w:fldChar w:fldCharType="separate"/>
      </w:r>
      <w:ins w:id="1077" w:author="Liu, Cong" w:date="2025-01-19T19:56:00Z" w16du:dateUtc="2025-01-20T03:56:00Z">
        <w:r w:rsidR="00D17F1E" w:rsidRPr="00D17F1E">
          <w:rPr>
            <w:vertAlign w:val="superscript"/>
            <w:rPrChange w:id="1078" w:author="Liu, Cong" w:date="2025-01-19T19:56:00Z" w16du:dateUtc="2025-01-20T03:56:00Z">
              <w:rPr>
                <w:rFonts w:ascii="Times New Roman" w:hAnsi="Times New Roman" w:cs="Times New Roman"/>
                <w:vertAlign w:val="superscript"/>
              </w:rPr>
            </w:rPrChange>
          </w:rPr>
          <w:t>12–15</w:t>
        </w:r>
      </w:ins>
      <w:ins w:id="1079" w:author="Liu, Cong" w:date="2025-01-09T11:07:00Z" w16du:dateUtc="2025-01-09T19:07:00Z">
        <w:r w:rsidR="005857EC">
          <w:fldChar w:fldCharType="end"/>
        </w:r>
      </w:ins>
      <w:del w:id="1080" w:author="Liu, Cong" w:date="2025-01-09T11:08:00Z" w16du:dateUtc="2025-01-09T19:08:00Z">
        <w:r w:rsidDel="005857EC">
          <w:fldChar w:fldCharType="begin"/>
        </w:r>
        <w:r w:rsidDel="005857EC">
          <w:delInstrText>HYPERLINK "https://paperpile.com/c/ccxovd/FuHOz+Cht7j+MiWUt+4xwd4" \h</w:delInstrText>
        </w:r>
        <w:r w:rsidDel="005857EC">
          <w:fldChar w:fldCharType="separate"/>
        </w:r>
        <w:r w:rsidDel="005857EC">
          <w:rPr>
            <w:color w:val="000000"/>
            <w:vertAlign w:val="superscript"/>
          </w:rPr>
          <w:delText>9,32,35,36</w:delText>
        </w:r>
        <w:r w:rsidDel="005857EC">
          <w:fldChar w:fldCharType="end"/>
        </w:r>
      </w:del>
      <w:r>
        <w:t xml:space="preserve">. For this dataset, the </w:t>
      </w:r>
      <w:del w:id="1081" w:author="Liu, Cong" w:date="2024-12-23T13:27:00Z" w16du:dateUtc="2024-12-23T21:27:00Z">
        <w:r w:rsidDel="00941FD9">
          <w:delText xml:space="preserve">average </w:delText>
        </w:r>
      </w:del>
      <w:ins w:id="1082" w:author="Liu, Cong" w:date="2024-12-23T13:27:00Z" w16du:dateUtc="2024-12-23T21:27:00Z">
        <w:r w:rsidR="00941FD9">
          <w:t xml:space="preserve">median </w:t>
        </w:r>
      </w:ins>
      <w:r>
        <w:t xml:space="preserve">number of nodes and edges of the networks were </w:t>
      </w:r>
      <w:ins w:id="1083" w:author="Liu, Cong" w:date="2024-12-23T18:44:00Z" w16du:dateUtc="2024-12-24T02:44:00Z">
        <w:r w:rsidR="00A12AB3">
          <w:t>17</w:t>
        </w:r>
      </w:ins>
      <w:del w:id="1084" w:author="Liu, Cong" w:date="2024-12-23T18:44:00Z" w16du:dateUtc="2024-12-24T02:44:00Z">
        <w:r w:rsidDel="00A12AB3">
          <w:delText>23</w:delText>
        </w:r>
      </w:del>
      <w:r>
        <w:t>,</w:t>
      </w:r>
      <w:ins w:id="1085" w:author="Liu, Cong" w:date="2024-12-23T18:44:00Z" w16du:dateUtc="2024-12-24T02:44:00Z">
        <w:r w:rsidR="00A12AB3">
          <w:t>046</w:t>
        </w:r>
      </w:ins>
      <w:del w:id="1086" w:author="Liu, Cong" w:date="2024-12-23T18:44:00Z" w16du:dateUtc="2024-12-24T02:44:00Z">
        <w:r w:rsidDel="00A12AB3">
          <w:delText>984</w:delText>
        </w:r>
      </w:del>
      <w:r>
        <w:t xml:space="preserve"> and </w:t>
      </w:r>
      <w:ins w:id="1087" w:author="Liu, Cong" w:date="2024-12-23T18:44:00Z" w16du:dateUtc="2024-12-24T02:44:00Z">
        <w:r w:rsidR="00A12AB3">
          <w:t>3</w:t>
        </w:r>
      </w:ins>
      <w:del w:id="1088" w:author="Liu, Cong" w:date="2024-12-23T18:44:00Z" w16du:dateUtc="2024-12-24T02:44:00Z">
        <w:r w:rsidDel="00A12AB3">
          <w:delText>4</w:delText>
        </w:r>
      </w:del>
      <w:r>
        <w:t>,</w:t>
      </w:r>
      <w:ins w:id="1089" w:author="Liu, Cong" w:date="2024-12-23T18:44:00Z" w16du:dateUtc="2024-12-24T02:44:00Z">
        <w:r w:rsidR="00A12AB3">
          <w:t>002</w:t>
        </w:r>
      </w:ins>
      <w:del w:id="1090" w:author="Liu, Cong" w:date="2024-12-23T18:44:00Z" w16du:dateUtc="2024-12-24T02:44:00Z">
        <w:r w:rsidDel="00A12AB3">
          <w:delText>283</w:delText>
        </w:r>
      </w:del>
      <w:r>
        <w:t>,</w:t>
      </w:r>
      <w:ins w:id="1091" w:author="Liu, Cong" w:date="2024-12-23T18:44:00Z" w16du:dateUtc="2024-12-24T02:44:00Z">
        <w:r w:rsidR="00A12AB3">
          <w:t>662</w:t>
        </w:r>
      </w:ins>
      <w:del w:id="1092" w:author="Liu, Cong" w:date="2024-12-23T18:44:00Z" w16du:dateUtc="2024-12-24T02:44:00Z">
        <w:r w:rsidDel="00A12AB3">
          <w:delText>577</w:delText>
        </w:r>
      </w:del>
      <w:r>
        <w:t>, respectively, including 10</w:t>
      </w:r>
      <w:ins w:id="1093" w:author="Liu, Cong" w:date="2024-12-27T21:08:00Z" w16du:dateUtc="2024-12-28T05:08:00Z">
        <w:r w:rsidR="00A928E5">
          <w:t>47</w:t>
        </w:r>
      </w:ins>
      <w:del w:id="1094" w:author="Liu, Cong" w:date="2024-12-23T13:22:00Z" w16du:dateUtc="2024-12-23T21:22:00Z">
        <w:r w:rsidDel="009F72D6">
          <w:delText>78</w:delText>
        </w:r>
      </w:del>
      <w:r>
        <w:t xml:space="preserve"> (</w:t>
      </w:r>
      <w:ins w:id="1095" w:author="Liu, Cong" w:date="2024-12-27T21:08:00Z" w16du:dateUtc="2024-12-28T05:08:00Z">
        <w:r w:rsidR="008E3BBE">
          <w:t>6</w:t>
        </w:r>
      </w:ins>
      <w:del w:id="1096" w:author="Liu, Cong" w:date="2024-12-23T18:45:00Z" w16du:dateUtc="2024-12-24T02:45:00Z">
        <w:r w:rsidDel="00A12AB3">
          <w:delText>4</w:delText>
        </w:r>
      </w:del>
      <w:r>
        <w:t>.</w:t>
      </w:r>
      <w:del w:id="1097" w:author="Liu, Cong" w:date="2024-12-23T18:45:00Z" w16du:dateUtc="2024-12-24T02:45:00Z">
        <w:r w:rsidDel="00A12AB3">
          <w:delText>4</w:delText>
        </w:r>
      </w:del>
      <w:ins w:id="1098" w:author="Liu, Cong" w:date="2024-12-27T21:08:00Z" w16du:dateUtc="2024-12-28T05:08:00Z">
        <w:r w:rsidR="008E3BBE">
          <w:t>14</w:t>
        </w:r>
      </w:ins>
      <w:del w:id="1099" w:author="Liu, Cong" w:date="2024-12-27T21:08:00Z" w16du:dateUtc="2024-12-28T05:08:00Z">
        <w:r w:rsidDel="008E3BBE">
          <w:delText>9</w:delText>
        </w:r>
      </w:del>
      <w:r>
        <w:t>%) TF nodes. On average, each TF regulates 3</w:t>
      </w:r>
      <w:ins w:id="1100" w:author="Liu, Cong" w:date="2024-12-23T18:45:00Z" w16du:dateUtc="2024-12-24T02:45:00Z">
        <w:r w:rsidR="00335E7E">
          <w:t>417</w:t>
        </w:r>
      </w:ins>
      <w:del w:id="1101" w:author="Liu, Cong" w:date="2024-12-23T18:45:00Z" w16du:dateUtc="2024-12-24T02:45:00Z">
        <w:r w:rsidDel="00335E7E">
          <w:delText>973</w:delText>
        </w:r>
      </w:del>
      <w:r>
        <w:t xml:space="preserve"> genes, and each gene is regulated by 1</w:t>
      </w:r>
      <w:ins w:id="1102" w:author="Liu, Cong" w:date="2024-12-23T18:45:00Z" w16du:dateUtc="2024-12-24T02:45:00Z">
        <w:r w:rsidR="00335E7E">
          <w:t>84</w:t>
        </w:r>
      </w:ins>
      <w:del w:id="1103"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75F4BC22" w:rsidR="006F371C" w:rsidRDefault="003C3B5E">
      <w:pPr>
        <w:spacing w:line="360" w:lineRule="auto"/>
      </w:pPr>
      <w:r w:rsidRPr="003C3B5E">
        <w:rPr>
          <w:color w:val="000000" w:themeColor="text1"/>
        </w:rPr>
        <w:t>As described in the original Taiji paper</w:t>
      </w:r>
      <w:ins w:id="1104" w:author="Liu, Cong" w:date="2025-01-09T11:08:00Z" w16du:dateUtc="2025-01-09T19:08:00Z">
        <w:r w:rsidR="0017177C">
          <w:rPr>
            <w:color w:val="000000" w:themeColor="text1"/>
          </w:rPr>
          <w:fldChar w:fldCharType="begin"/>
        </w:r>
      </w:ins>
      <w:r w:rsidR="003B593D">
        <w:rPr>
          <w:color w:val="000000" w:themeColor="text1"/>
        </w:rPr>
        <w:instrText xml:space="preserve"> ADDIN ZOTERO_ITEM CSL_CITATION {"citationID":"4WvUSVqC","properties":{"formattedCitation":"\\super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17177C">
        <w:rPr>
          <w:color w:val="000000" w:themeColor="text1"/>
        </w:rPr>
        <w:fldChar w:fldCharType="separate"/>
      </w:r>
      <w:ins w:id="1105" w:author="Liu, Cong" w:date="2025-01-09T11:08:00Z" w16du:dateUtc="2025-01-09T19:08:00Z">
        <w:r w:rsidR="0017177C" w:rsidRPr="0017177C">
          <w:rPr>
            <w:color w:val="000000"/>
            <w:vertAlign w:val="superscript"/>
            <w:rPrChange w:id="1106" w:author="Liu, Cong" w:date="2025-01-09T11:08:00Z" w16du:dateUtc="2025-01-09T19:08:00Z">
              <w:rPr>
                <w:rFonts w:ascii="Times New Roman" w:hAnsi="Times New Roman" w:cs="Times New Roman"/>
                <w:vertAlign w:val="superscript"/>
              </w:rPr>
            </w:rPrChange>
          </w:rPr>
          <w:t>12</w:t>
        </w:r>
        <w:r w:rsidR="0017177C">
          <w:rPr>
            <w:color w:val="000000" w:themeColor="text1"/>
          </w:rPr>
          <w:fldChar w:fldCharType="end"/>
        </w:r>
      </w:ins>
      <w:del w:id="1107" w:author="Liu, Cong" w:date="2025-01-09T11:08:00Z" w16du:dateUtc="2025-01-09T19:08:00Z">
        <w:r w:rsidDel="0017177C">
          <w:fldChar w:fldCharType="begin"/>
        </w:r>
        <w:r w:rsidDel="0017177C">
          <w:delInstrText>HYPERLINK "https://paperpile.com/c/ccxovd/FuHOz" \h</w:delInstrText>
        </w:r>
        <w:r w:rsidDel="0017177C">
          <w:fldChar w:fldCharType="separate"/>
        </w:r>
        <w:r w:rsidRPr="003C3B5E" w:rsidDel="0017177C">
          <w:rPr>
            <w:color w:val="000000" w:themeColor="text1"/>
            <w:vertAlign w:val="superscript"/>
          </w:rPr>
          <w:delText>9</w:delText>
        </w:r>
        <w:r w:rsidDel="0017177C">
          <w:fldChar w:fldCharType="end"/>
        </w:r>
      </w:del>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1108" w:author="Liu, Cong" w:date="2024-12-23T13:46:00Z" w16du:dateUtc="2024-12-23T21:46:00Z">
                        <w:rPr>
                          <w:rFonts w:ascii="Cambria Math" w:eastAsia="Cambria Math" w:hAnsi="Cambria Math" w:cs="Cambria Math"/>
                        </w:rPr>
                      </w:ins>
                    </m:ctrlPr>
                  </m:sSubPr>
                  <m:e>
                    <m:r>
                      <w:ins w:id="1109" w:author="Liu, Cong" w:date="2024-12-23T13:46:00Z" w16du:dateUtc="2024-12-23T21:46:00Z">
                        <w:rPr>
                          <w:rFonts w:ascii="Cambria Math" w:eastAsia="Cambria Math" w:hAnsi="Cambria Math" w:cs="Cambria Math"/>
                        </w:rPr>
                        <m:t>p</m:t>
                      </w:ins>
                    </m:r>
                  </m:e>
                  <m:sub>
                    <m:r>
                      <w:ins w:id="1110" w:author="Liu, Cong" w:date="2024-12-23T13:46:00Z" w16du:dateUtc="2024-12-23T21:46:00Z">
                        <w:rPr>
                          <w:rFonts w:ascii="Cambria Math" w:eastAsia="Cambria Math" w:hAnsi="Cambria Math" w:cs="Cambria Math"/>
                        </w:rPr>
                        <m:t>k</m:t>
                      </w:ins>
                    </m:r>
                  </m:sub>
                </m:sSub>
                <m:r>
                  <w:ins w:id="1111" w:author="Liu, Cong" w:date="2024-12-23T13:46:00Z" w16du:dateUtc="2024-12-23T21:46:00Z">
                    <w:rPr>
                      <w:rFonts w:ascii="Cambria Math" w:eastAsia="Cambria Math" w:hAnsi="Cambria Math" w:cs="Cambria Math"/>
                    </w:rPr>
                    <m:t>*</m:t>
                  </w:ins>
                </m:r>
                <m:sSub>
                  <m:sSubPr>
                    <m:ctrlPr>
                      <w:ins w:id="1112" w:author="Liu, Cong" w:date="2024-12-23T13:46:00Z" w16du:dateUtc="2024-12-23T21:46:00Z">
                        <w:rPr>
                          <w:rFonts w:ascii="Cambria Math" w:eastAsia="Cambria Math" w:hAnsi="Cambria Math" w:cs="Cambria Math"/>
                        </w:rPr>
                      </w:ins>
                    </m:ctrlPr>
                  </m:sSubPr>
                  <m:e>
                    <m:r>
                      <w:ins w:id="1113" w:author="Liu, Cong" w:date="2024-12-23T13:46:00Z" w16du:dateUtc="2024-12-23T21:46:00Z">
                        <w:rPr>
                          <w:rFonts w:ascii="Cambria Math" w:eastAsia="Cambria Math" w:hAnsi="Cambria Math" w:cs="Cambria Math"/>
                        </w:rPr>
                        <m:t>m</m:t>
                      </w:ins>
                    </m:r>
                  </m:e>
                  <m:sub>
                    <m:r>
                      <w:ins w:id="1114" w:author="Liu, Cong" w:date="2024-12-23T13:46:00Z" w16du:dateUtc="2024-12-23T21:46:00Z">
                        <w:rPr>
                          <w:rFonts w:ascii="Cambria Math" w:eastAsia="Cambria Math" w:hAnsi="Cambria Math" w:cs="Cambria Math"/>
                        </w:rPr>
                        <m:t>k</m:t>
                      </w:ins>
                    </m:r>
                  </m:sub>
                </m:sSub>
              </m:e>
            </m:nary>
            <m:sSub>
              <m:sSubPr>
                <m:ctrlPr>
                  <w:del w:id="1115" w:author="Liu, Cong" w:date="2024-12-23T13:46:00Z" w16du:dateUtc="2024-12-23T21:46:00Z">
                    <w:rPr>
                      <w:rFonts w:ascii="Cambria Math" w:eastAsia="Cambria Math" w:hAnsi="Cambria Math" w:cs="Cambria Math"/>
                    </w:rPr>
                  </w:del>
                </m:ctrlPr>
              </m:sSubPr>
              <m:e>
                <m:r>
                  <w:del w:id="1116" w:author="Liu, Cong" w:date="2024-12-23T13:46:00Z" w16du:dateUtc="2024-12-23T21:46:00Z">
                    <w:rPr>
                      <w:rFonts w:ascii="Cambria Math" w:eastAsia="Cambria Math" w:hAnsi="Cambria Math" w:cs="Cambria Math"/>
                    </w:rPr>
                    <m:t>p</m:t>
                  </w:del>
                </m:r>
              </m:e>
              <m:sub>
                <m:r>
                  <w:del w:id="1117" w:author="Liu, Cong" w:date="2024-12-23T13:46:00Z" w16du:dateUtc="2024-12-23T21:46:00Z">
                    <w:rPr>
                      <w:rFonts w:ascii="Cambria Math" w:eastAsia="Cambria Math" w:hAnsi="Cambria Math" w:cs="Cambria Math"/>
                    </w:rPr>
                    <m:t>k</m:t>
                  </w:del>
                </m:r>
              </m:sub>
            </m:sSub>
            <m:r>
              <w:del w:id="1118" w:author="Liu, Cong" w:date="2024-12-23T13:46:00Z" w16du:dateUtc="2024-12-23T21:46:00Z">
                <w:rPr>
                  <w:rFonts w:ascii="Cambria Math" w:eastAsia="Cambria Math" w:hAnsi="Cambria Math" w:cs="Cambria Math"/>
                </w:rPr>
                <m:t>*</m:t>
              </w:del>
            </m:r>
            <m:sSub>
              <m:sSubPr>
                <m:ctrlPr>
                  <w:del w:id="1119" w:author="Liu, Cong" w:date="2024-12-23T13:46:00Z" w16du:dateUtc="2024-12-23T21:46:00Z">
                    <w:rPr>
                      <w:rFonts w:ascii="Cambria Math" w:eastAsia="Cambria Math" w:hAnsi="Cambria Math" w:cs="Cambria Math"/>
                    </w:rPr>
                  </w:del>
                </m:ctrlPr>
              </m:sSubPr>
              <m:e>
                <m:r>
                  <w:del w:id="1120" w:author="Liu, Cong" w:date="2024-12-23T13:46:00Z" w16du:dateUtc="2024-12-23T21:46:00Z">
                    <w:rPr>
                      <w:rFonts w:ascii="Cambria Math" w:eastAsia="Cambria Math" w:hAnsi="Cambria Math" w:cs="Cambria Math"/>
                    </w:rPr>
                    <m:t>m</m:t>
                  </w:del>
                </m:r>
              </m:e>
              <m:sub>
                <m:r>
                  <w:del w:id="1121"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1122" w:name="_z337ya" w:colFirst="0" w:colLast="0"/>
      <w:bookmarkEnd w:id="1122"/>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1123" w:author="Liu, Cong" w:date="2024-12-23T12:50:00Z" w16du:dateUtc="2024-12-23T20:50:00Z">
        <w:r w:rsidR="00EE0824">
          <w:t>5</w:t>
        </w:r>
      </w:ins>
      <w:del w:id="1124"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w:t>
      </w:r>
      <w:proofErr w:type="spellStart"/>
      <w:r>
        <w:t>Kmeans</w:t>
      </w:r>
      <w:proofErr w:type="spellEnd"/>
      <w:r>
        <w:t xml:space="preserve"> groups showing distinct dynamic patterns of TF activity.    </w:t>
      </w:r>
    </w:p>
    <w:p w14:paraId="186A93E4" w14:textId="77777777" w:rsidR="006F371C" w:rsidRDefault="003C3B5E">
      <w:pPr>
        <w:pStyle w:val="Heading4"/>
        <w:spacing w:line="360" w:lineRule="auto"/>
      </w:pPr>
      <w:bookmarkStart w:id="1125" w:name="_3j2qqm3" w:colFirst="0" w:colLast="0"/>
      <w:bookmarkEnd w:id="1125"/>
      <w:r>
        <w:t xml:space="preserve">Identification of </w:t>
      </w:r>
      <w:proofErr w:type="spellStart"/>
      <w:r>
        <w:t>Kmeans</w:t>
      </w:r>
      <w:proofErr w:type="spellEnd"/>
      <w:r>
        <w:t xml:space="preserve"> group-specific TFs</w:t>
      </w:r>
    </w:p>
    <w:p w14:paraId="4BB8610C" w14:textId="0BB7E3FB" w:rsidR="006F371C" w:rsidRDefault="003C3B5E">
      <w:pPr>
        <w:spacing w:line="360" w:lineRule="auto"/>
        <w:rPr>
          <w:color w:val="000000"/>
        </w:rPr>
      </w:pPr>
      <w:r>
        <w:t xml:space="preserve">To identify </w:t>
      </w:r>
      <w:proofErr w:type="spellStart"/>
      <w:r>
        <w:t>Kmeans</w:t>
      </w:r>
      <w:proofErr w:type="spellEnd"/>
      <w:r>
        <w:t xml:space="preserve"> group-specific TFs, we divided the clusters into two groups: target group and background group. Target group included the clusters in the </w:t>
      </w:r>
      <w:proofErr w:type="spellStart"/>
      <w:r>
        <w:t>Kmeans</w:t>
      </w:r>
      <w:proofErr w:type="spellEnd"/>
      <w:r>
        <w:t xml:space="preserve">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1126" w:name="_1y810tw" w:colFirst="0" w:colLast="0"/>
      <w:bookmarkEnd w:id="1126"/>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proofErr w:type="gramStart"/>
      <w:ins w:id="1127" w:author="Liu, Cong" w:date="2024-12-24T10:57:00Z" w16du:dateUtc="2024-12-24T18:57:00Z">
        <w:r w:rsidR="00005881">
          <w:rPr>
            <w:b/>
          </w:rPr>
          <w:t>B,</w:t>
        </w:r>
      </w:ins>
      <w:r>
        <w:rPr>
          <w:b/>
        </w:rPr>
        <w:t>C</w:t>
      </w:r>
      <w:proofErr w:type="gramEnd"/>
      <w:del w:id="1128" w:author="Liu, Cong" w:date="2024-12-19T21:49:00Z" w16du:dateUtc="2024-12-20T05:49:00Z">
        <w:r w:rsidDel="00497B3F">
          <w:rPr>
            <w:b/>
          </w:rPr>
          <w:delText>,E</w:delText>
        </w:r>
      </w:del>
      <w:r>
        <w:t xml:space="preserve"> are top </w:t>
      </w:r>
      <w:ins w:id="1129" w:author="Liu, Cong" w:date="2024-12-24T10:56:00Z" w16du:dateUtc="2024-12-24T18:56:00Z">
        <w:r w:rsidR="00820DDD">
          <w:t>5</w:t>
        </w:r>
      </w:ins>
      <w:del w:id="1130" w:author="Liu, Cong" w:date="2024-12-24T10:56:00Z" w16du:dateUtc="2024-12-24T18:56:00Z">
        <w:r w:rsidDel="00820DDD">
          <w:delText>20</w:delText>
        </w:r>
      </w:del>
      <w:r>
        <w:t xml:space="preserve">00 regulatees ranked by mean edge weight across </w:t>
      </w:r>
      <w:del w:id="1131" w:author="Liu, Cong" w:date="2024-12-19T21:50:00Z" w16du:dateUtc="2024-12-20T05:50:00Z">
        <w:r w:rsidDel="00197BD2">
          <w:delText>clusters in G2 for each G2</w:delText>
        </w:r>
      </w:del>
      <w:ins w:id="1132" w:author="Liu, Cong" w:date="2024-12-24T10:57:00Z" w16du:dateUtc="2024-12-24T18:57:00Z">
        <w:r w:rsidR="00820DDD">
          <w:t>G2</w:t>
        </w:r>
      </w:ins>
      <w:r>
        <w:t>-specific TF</w:t>
      </w:r>
      <w:del w:id="1133" w:author="Liu, Cong" w:date="2024-12-19T21:50:00Z" w16du:dateUtc="2024-12-20T05:50:00Z">
        <w:r w:rsidDel="00197BD2">
          <w:delText xml:space="preserve"> </w:delText>
        </w:r>
      </w:del>
      <w:ins w:id="1134" w:author="Liu, Cong" w:date="2024-12-19T21:50:00Z" w16du:dateUtc="2024-12-20T05:50:00Z">
        <w:r w:rsidR="00197BD2">
          <w:t>s</w:t>
        </w:r>
      </w:ins>
      <w:del w:id="1135" w:author="Liu, Cong" w:date="2024-12-19T21:50:00Z" w16du:dateUtc="2024-12-20T05:50:00Z">
        <w:r w:rsidDel="00197BD2">
          <w:delText>respectively</w:delText>
        </w:r>
      </w:del>
      <w:r>
        <w:t xml:space="preserve">. </w:t>
      </w:r>
      <w:del w:id="1136"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1137" w:name="_4i7ojhp" w:colFirst="0" w:colLast="0"/>
      <w:bookmarkEnd w:id="1137"/>
      <w:r>
        <w:t>Pathway enrichment analysis</w:t>
      </w:r>
    </w:p>
    <w:p w14:paraId="70F80725" w14:textId="618D383E" w:rsidR="006F371C" w:rsidRDefault="003C3B5E">
      <w:pPr>
        <w:spacing w:line="360" w:lineRule="auto"/>
      </w:pPr>
      <w:r>
        <w:t>The enriched functional terms in this study were analyzed by R package clusterProfiler_4.0.5. A cutoff of P-</w:t>
      </w:r>
      <w:proofErr w:type="gramStart"/>
      <w:r>
        <w:t>value  </w:t>
      </w:r>
      <w:r w:rsidR="00216823" w:rsidRPr="00216823">
        <w:rPr>
          <w:u w:val="single"/>
        </w:rPr>
        <w:t>&lt;</w:t>
      </w:r>
      <w:proofErr w:type="gramEnd"/>
      <w:r>
        <w:t xml:space="preserve"> 0.05 was used to select the significantly enriched </w:t>
      </w:r>
      <w:proofErr w:type="spellStart"/>
      <w:r>
        <w:t>Reactome</w:t>
      </w:r>
      <w:proofErr w:type="spellEnd"/>
      <w:r>
        <w:t xml:space="preserve"> pathways.</w:t>
      </w:r>
    </w:p>
    <w:p w14:paraId="7637002A" w14:textId="77777777" w:rsidR="006F371C" w:rsidRDefault="003C3B5E">
      <w:pPr>
        <w:pStyle w:val="Heading4"/>
        <w:spacing w:line="360" w:lineRule="auto"/>
      </w:pPr>
      <w:r>
        <w:t>Cell-cell communication analysis</w:t>
      </w:r>
    </w:p>
    <w:p w14:paraId="370E307D" w14:textId="03B4BC45" w:rsidR="006F371C" w:rsidRDefault="003C3B5E">
      <w:pPr>
        <w:spacing w:line="360" w:lineRule="auto"/>
      </w:pPr>
      <w:r>
        <w:t>The R package CellChat_2.1.2</w:t>
      </w:r>
      <w:ins w:id="1138" w:author="Liu, Cong" w:date="2025-01-09T11:09:00Z" w16du:dateUtc="2025-01-09T19:09:00Z">
        <w:r w:rsidR="00FD5426">
          <w:fldChar w:fldCharType="begin"/>
        </w:r>
      </w:ins>
      <w:r w:rsidR="003B593D">
        <w:instrText xml:space="preserve"> ADDIN ZOTERO_ITEM CSL_CITATION {"citationID":"DKDC3aW6","properties":{"formattedCitation":"\\super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FD5426">
        <w:fldChar w:fldCharType="separate"/>
      </w:r>
      <w:ins w:id="1139" w:author="Liu, Cong" w:date="2025-01-19T19:56:00Z" w16du:dateUtc="2025-01-20T03:56:00Z">
        <w:r w:rsidR="00D17F1E" w:rsidRPr="00D17F1E">
          <w:rPr>
            <w:vertAlign w:val="superscript"/>
            <w:rPrChange w:id="1140" w:author="Liu, Cong" w:date="2025-01-19T19:56:00Z" w16du:dateUtc="2025-01-20T03:56:00Z">
              <w:rPr>
                <w:rFonts w:ascii="Times New Roman" w:hAnsi="Times New Roman" w:cs="Times New Roman"/>
                <w:vertAlign w:val="superscript"/>
              </w:rPr>
            </w:rPrChange>
          </w:rPr>
          <w:t>24</w:t>
        </w:r>
      </w:ins>
      <w:ins w:id="1141" w:author="Liu, Cong" w:date="2025-01-09T11:09:00Z" w16du:dateUtc="2025-01-09T19:09:00Z">
        <w:r w:rsidR="00FD5426">
          <w:fldChar w:fldCharType="end"/>
        </w:r>
      </w:ins>
      <w:del w:id="1142" w:author="Liu, Cong" w:date="2025-01-09T11:09:00Z" w16du:dateUtc="2025-01-09T19:09:00Z">
        <w:r w:rsidDel="00FD5426">
          <w:fldChar w:fldCharType="begin"/>
        </w:r>
        <w:r w:rsidDel="00FD5426">
          <w:delInstrText>HYPERLINK "https://paperpile.com/c/ccxovd/2z8KV" \h</w:delInstrText>
        </w:r>
        <w:r w:rsidDel="00FD5426">
          <w:fldChar w:fldCharType="separate"/>
        </w:r>
        <w:r w:rsidDel="00FD5426">
          <w:rPr>
            <w:color w:val="000000"/>
            <w:vertAlign w:val="superscript"/>
          </w:rPr>
          <w:delText>19</w:delText>
        </w:r>
        <w:r w:rsidDel="00FD5426">
          <w:fldChar w:fldCharType="end"/>
        </w:r>
      </w:del>
      <w:r>
        <w:t xml:space="preserve"> was used to analyze the intercellular interactions within each individual. First, input </w:t>
      </w:r>
      <w:proofErr w:type="spellStart"/>
      <w:r>
        <w:t>scRNA</w:t>
      </w:r>
      <w:proofErr w:type="spellEnd"/>
      <w:r>
        <w:t xml:space="preserve">-seq data matrix was normalized by TPM (transcripts per million) method and log-transformed with pseudo count of 1. The assigned cell labels were the cell types identified from co-embedding. Ligand-receptor interaction database was </w:t>
      </w:r>
      <w:proofErr w:type="spellStart"/>
      <w:r>
        <w:t>CellChatDB</w:t>
      </w:r>
      <w:proofErr w:type="spellEnd"/>
      <w:r>
        <w:t xml:space="preserve"> v2 excluding non-protein signaling interactions, which finally includes ~2300 validated molecular interactions in the analysis. The default parameters were used following the standard </w:t>
      </w:r>
      <w:proofErr w:type="spellStart"/>
      <w:r>
        <w:t>CellChat</w:t>
      </w:r>
      <w:proofErr w:type="spellEnd"/>
      <w:r>
        <w:t xml:space="preserve">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40648333" w:rsidR="006F371C" w:rsidRDefault="003C3B5E">
      <w:pPr>
        <w:spacing w:line="360" w:lineRule="auto"/>
        <w:rPr>
          <w:b/>
        </w:rPr>
      </w:pPr>
      <w:r>
        <w:t>We first curated a customized list of 18</w:t>
      </w:r>
      <w:ins w:id="1143" w:author="Liu, Cong" w:date="2024-12-30T00:18:00Z" w16du:dateUtc="2024-12-30T05:18:00Z">
        <w:r w:rsidR="00C923C0">
          <w:t>6</w:t>
        </w:r>
      </w:ins>
      <w:del w:id="1144" w:author="Liu, Cong" w:date="2024-12-30T00:18:00Z" w16du:dateUtc="2024-12-30T05:18:00Z">
        <w:r w:rsidDel="00C923C0">
          <w:delText>7</w:delText>
        </w:r>
      </w:del>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w:t>
      </w:r>
      <w:proofErr w:type="spellStart"/>
      <w:r>
        <w:t>Kmeans</w:t>
      </w:r>
      <w:proofErr w:type="spellEnd"/>
      <w:r>
        <w:t xml:space="preserve"> group and </w:t>
      </w:r>
      <w:proofErr w:type="gramStart"/>
      <w:r>
        <w:t>each individual</w:t>
      </w:r>
      <w:proofErr w:type="gramEnd"/>
      <w:r>
        <w:t xml:space="preserve"> as input. Then, we identified the universal G2-important genes with mean gene expression across all patients ranked as top 50% and </w:t>
      </w:r>
      <w:ins w:id="1145" w:author="Liu, Cong" w:date="2024-12-25T14:57:00Z" w16du:dateUtc="2024-12-25T22:57:00Z">
        <w:r w:rsidR="007A7049">
          <w:t>c</w:t>
        </w:r>
      </w:ins>
      <w:del w:id="1146" w:author="Liu, Cong" w:date="2024-12-25T14:57:00Z" w16du:dateUtc="2024-12-25T22:57:00Z">
        <w:r w:rsidDel="007A7049">
          <w:delText>C</w:delText>
        </w:r>
      </w:del>
      <w:r>
        <w:t>oefficients of variation (CV) less than 2. In total, 6</w:t>
      </w:r>
      <w:ins w:id="1147" w:author="Liu, Cong" w:date="2024-12-30T00:22:00Z" w16du:dateUtc="2024-12-30T05:22:00Z">
        <w:r w:rsidR="001551DD">
          <w:t>3</w:t>
        </w:r>
      </w:ins>
      <w:del w:id="1148"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bookmarkStart w:id="1149" w:name="_Hlk188631230"/>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w:t>
      </w:r>
      <w:bookmarkEnd w:id="1149"/>
      <w:r>
        <w:t xml:space="preserve">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4E27431" w:rsidR="006F371C" w:rsidRDefault="003C3B5E">
      <w:pPr>
        <w:spacing w:line="360" w:lineRule="auto"/>
      </w:pPr>
      <w:r>
        <w:t>The samples were split into train and test subsets at a 7:3 ratio. The R package Caret_6.0.94</w:t>
      </w:r>
      <w:ins w:id="1150" w:author="Liu, Cong" w:date="2025-01-09T11:09:00Z" w16du:dateUtc="2025-01-09T19:09:00Z">
        <w:r w:rsidR="00FD5426">
          <w:fldChar w:fldCharType="begin"/>
        </w:r>
      </w:ins>
      <w:r w:rsidR="003B593D">
        <w:instrText xml:space="preserve"> ADDIN ZOTERO_ITEM CSL_CITATION {"citationID":"AmJmVKnu","properties":{"formattedCitation":"\\super 43\\nosupersub{}","plainCitation":"43","noteIndex":0},"citationItems":[{"id":53,"uris":["http://zotero.org/users/local/JZClHNIm/items/LK5WK69X","http://zotero.org/users/16227889/items/LK5WK69X"],"itemData":{"id":53,"type":"article-journal","abstract":"The caret package, short for classification and regression training, contains numerous tools for developing predictive models using the rich set of models available in R. The package focuses on simplifying model training and tuning across a wide variety of modeling techniques. It also includes methods for pre-processing training data, calculating variable importance, and model visualizations. An example from computational chemistry is used to illustrate the functionality on a real data set and to benchmark the benefits of parallel processing with several types of models.","container-title":"J. Stat. Softw.","language":"en","page":"1–26","title":"Building Predictive Models in R Using the caret Package","volume":"28","author":[{"family":"Kuhn","given":"Max"}],"issued":{"date-parts":[["2008",11]]}}}],"schema":"https://github.com/citation-style-language/schema/raw/master/csl-citation.json"} </w:instrText>
      </w:r>
      <w:r w:rsidR="00FD5426">
        <w:fldChar w:fldCharType="separate"/>
      </w:r>
      <w:ins w:id="1151" w:author="Liu, Cong" w:date="2025-01-09T11:09:00Z" w16du:dateUtc="2025-01-09T19:09:00Z">
        <w:r w:rsidR="00FD5426" w:rsidRPr="00FD5426">
          <w:rPr>
            <w:vertAlign w:val="superscript"/>
            <w:rPrChange w:id="1152" w:author="Liu, Cong" w:date="2025-01-09T11:09:00Z" w16du:dateUtc="2025-01-09T19:09:00Z">
              <w:rPr>
                <w:rFonts w:ascii="Times New Roman" w:hAnsi="Times New Roman" w:cs="Times New Roman"/>
                <w:vertAlign w:val="superscript"/>
              </w:rPr>
            </w:rPrChange>
          </w:rPr>
          <w:t>43</w:t>
        </w:r>
        <w:r w:rsidR="00FD5426">
          <w:fldChar w:fldCharType="end"/>
        </w:r>
      </w:ins>
      <w:del w:id="1153" w:author="Liu, Cong" w:date="2025-01-09T11:09:00Z" w16du:dateUtc="2025-01-09T19:09:00Z">
        <w:r w:rsidDel="00FD5426">
          <w:fldChar w:fldCharType="begin"/>
        </w:r>
        <w:r w:rsidDel="00FD5426">
          <w:delInstrText>HYPERLINK "https://paperpile.com/c/ccxovd/NWmTK" \h</w:delInstrText>
        </w:r>
        <w:r w:rsidDel="00FD5426">
          <w:fldChar w:fldCharType="separate"/>
        </w:r>
        <w:r w:rsidDel="00FD5426">
          <w:rPr>
            <w:color w:val="000000"/>
            <w:vertAlign w:val="superscript"/>
          </w:rPr>
          <w:delText>37</w:delText>
        </w:r>
        <w:r w:rsidDel="00FD5426">
          <w:fldChar w:fldCharType="end"/>
        </w:r>
      </w:del>
      <w:r>
        <w:t xml:space="preserve"> was used for feature importance evaluation based on recursive elimination algorithm implemented in “</w:t>
      </w:r>
      <w:proofErr w:type="spellStart"/>
      <w:r>
        <w:t>rfe</w:t>
      </w:r>
      <w:proofErr w:type="spellEnd"/>
      <w:r>
        <w:t xml:space="preserv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del w:id="1154" w:author="Liu, Cong" w:date="2025-01-07T20:11:00Z" w16du:dateUtc="2025-01-08T04:11:00Z">
        <w:r w:rsidDel="001A6540">
          <w:delText xml:space="preserve">100 </w:delText>
        </w:r>
      </w:del>
      <w:ins w:id="1155" w:author="Liu, Cong" w:date="2025-01-07T20:11:00Z" w16du:dateUtc="2025-01-08T04:11:00Z">
        <w:r w:rsidR="001A6540">
          <w:t xml:space="preserve">20 </w:t>
        </w:r>
      </w:ins>
      <w:r>
        <w:t xml:space="preserve">times with different random seeds from 1 to </w:t>
      </w:r>
      <w:del w:id="1156" w:author="Liu, Cong" w:date="2025-01-07T20:11:00Z" w16du:dateUtc="2025-01-08T04:11:00Z">
        <w:r w:rsidDel="001A6540">
          <w:delText>100</w:delText>
        </w:r>
      </w:del>
      <w:ins w:id="1157" w:author="Liu, Cong" w:date="2025-01-07T20:11:00Z" w16du:dateUtc="2025-01-08T04:11:00Z">
        <w:r w:rsidR="001A6540">
          <w:t>20</w:t>
        </w:r>
      </w:ins>
      <w:r>
        <w:t>. The mean and standard deviation of the training and testing accuracy was calculated for each number of predictors.</w:t>
      </w:r>
    </w:p>
    <w:p w14:paraId="3768ECAA" w14:textId="2079F2C6" w:rsidR="00D9489D" w:rsidRDefault="00D9489D" w:rsidP="00D9489D">
      <w:pPr>
        <w:pStyle w:val="Heading4"/>
        <w:spacing w:line="360" w:lineRule="auto"/>
        <w:rPr>
          <w:ins w:id="1158" w:author="Liu, Cong" w:date="2025-01-24T17:11:00Z" w16du:dateUtc="2025-01-25T01:11:00Z"/>
        </w:rPr>
      </w:pPr>
      <w:ins w:id="1159" w:author="Liu, Cong" w:date="2025-01-24T17:11:00Z" w16du:dateUtc="2025-01-25T01:11:00Z">
        <w:r>
          <w:t>Comparison with AMP study</w:t>
        </w:r>
      </w:ins>
    </w:p>
    <w:p w14:paraId="556F5BEC" w14:textId="6A8BAA4F" w:rsidR="006F371C" w:rsidRDefault="00D9489D" w:rsidP="00D9489D">
      <w:pPr>
        <w:spacing w:line="360" w:lineRule="auto"/>
        <w:rPr>
          <w:lang w:eastAsia="zh-CN"/>
        </w:rPr>
      </w:pPr>
      <w:ins w:id="1160" w:author="Liu, Cong" w:date="2025-01-24T17:11:00Z" w16du:dateUtc="2025-01-25T01:11:00Z">
        <w:r>
          <w:t xml:space="preserve">To </w:t>
        </w:r>
        <w:r w:rsidR="00E94C40">
          <w:t>confirm the expression patterns of newly identified predicto</w:t>
        </w:r>
      </w:ins>
      <w:ins w:id="1161" w:author="Liu, Cong" w:date="2025-01-24T17:12:00Z" w16du:dateUtc="2025-01-25T01:12:00Z">
        <w:r w:rsidR="00E94C40">
          <w:t>rs from classification model, we checked the gene expression levels in synovial tissues</w:t>
        </w:r>
      </w:ins>
      <w:ins w:id="1162" w:author="Liu, Cong" w:date="2025-01-25T10:35:00Z" w16du:dateUtc="2025-01-25T18:35:00Z">
        <w:r w:rsidR="00A15B06">
          <w:t xml:space="preserve"> samples</w:t>
        </w:r>
      </w:ins>
      <w:ins w:id="1163" w:author="Liu, Cong" w:date="2025-01-24T17:12:00Z" w16du:dateUtc="2025-01-25T01:12:00Z">
        <w:r w:rsidR="00E94C40">
          <w:t xml:space="preserve"> </w:t>
        </w:r>
      </w:ins>
      <w:ins w:id="1164" w:author="Liu, Cong" w:date="2025-01-25T10:35:00Z" w16du:dateUtc="2025-01-25T18:35:00Z">
        <w:r w:rsidR="00A15B06">
          <w:t>from</w:t>
        </w:r>
      </w:ins>
      <w:ins w:id="1165" w:author="Liu, Cong" w:date="2025-01-24T17:12:00Z" w16du:dateUtc="2025-01-25T01:12:00Z">
        <w:r w:rsidR="00E94C40">
          <w:t xml:space="preserve"> established RA </w:t>
        </w:r>
      </w:ins>
      <w:ins w:id="1166" w:author="Liu, Cong" w:date="2025-01-25T10:35:00Z" w16du:dateUtc="2025-01-25T18:35:00Z">
        <w:r w:rsidR="00A15B06">
          <w:t>patients</w:t>
        </w:r>
      </w:ins>
      <w:ins w:id="1167" w:author="Liu, Cong" w:date="2025-01-24T17:12:00Z" w16du:dateUtc="2025-01-25T01:12:00Z">
        <w:r w:rsidR="00E94C40">
          <w:t xml:space="preserve"> </w:t>
        </w:r>
      </w:ins>
      <w:ins w:id="1168" w:author="Liu, Cong" w:date="2025-01-25T10:36:00Z" w16du:dateUtc="2025-01-25T18:36:00Z">
        <w:r w:rsidR="00A15B06">
          <w:t>in</w:t>
        </w:r>
      </w:ins>
      <w:ins w:id="1169" w:author="Liu, Cong" w:date="2025-01-24T17:13:00Z" w16du:dateUtc="2025-01-25T01:13:00Z">
        <w:r w:rsidR="00E94C40">
          <w:t xml:space="preserve"> AMP study</w:t>
        </w:r>
        <w:r w:rsidR="00E94C40">
          <w:fldChar w:fldCharType="begin"/>
        </w:r>
        <w:r w:rsidR="00E94C40">
          <w:instrText xml:space="preserve"> ADDIN ZOTERO_ITEM CSL_CITATION {"citationID":"F2dJJVUj","properties":{"formattedCitation":"\\super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ins>
      <w:r w:rsidR="00E94C40">
        <w:fldChar w:fldCharType="separate"/>
      </w:r>
      <w:ins w:id="1170" w:author="Liu, Cong" w:date="2025-01-24T17:13:00Z" w16du:dateUtc="2025-01-25T01:13:00Z">
        <w:r w:rsidR="00E94C40" w:rsidRPr="00E94C40">
          <w:rPr>
            <w:szCs w:val="24"/>
            <w:vertAlign w:val="superscript"/>
            <w:rPrChange w:id="1171" w:author="Liu, Cong" w:date="2025-01-24T17:13:00Z" w16du:dateUtc="2025-01-25T01:13:00Z">
              <w:rPr>
                <w:rFonts w:ascii="Times New Roman" w:hAnsi="Times New Roman" w:cs="Times New Roman"/>
                <w:sz w:val="24"/>
                <w:szCs w:val="24"/>
                <w:vertAlign w:val="superscript"/>
              </w:rPr>
            </w:rPrChange>
          </w:rPr>
          <w:t>11</w:t>
        </w:r>
        <w:r w:rsidR="00E94C40">
          <w:fldChar w:fldCharType="end"/>
        </w:r>
        <w:r w:rsidR="00E94C40">
          <w:t>.</w:t>
        </w:r>
      </w:ins>
      <w:ins w:id="1172" w:author="Liu, Cong" w:date="2025-01-25T10:07:00Z" w16du:dateUtc="2025-01-25T18:07:00Z">
        <w:r w:rsidR="008E153A">
          <w:rPr>
            <w:lang w:eastAsia="zh-CN"/>
          </w:rPr>
          <w:t xml:space="preserve"> </w:t>
        </w:r>
      </w:ins>
      <w:ins w:id="1173" w:author="Liu, Cong" w:date="2025-01-25T10:37:00Z" w16du:dateUtc="2025-01-25T18:37:00Z">
        <w:r w:rsidR="0067693C">
          <w:rPr>
            <w:lang w:eastAsia="zh-CN"/>
          </w:rPr>
          <w:t>To make it more compatible with</w:t>
        </w:r>
      </w:ins>
      <w:ins w:id="1174" w:author="Liu, Cong" w:date="2025-01-25T10:44:00Z" w16du:dateUtc="2025-01-25T18:44:00Z">
        <w:r w:rsidR="0067693C">
          <w:rPr>
            <w:lang w:eastAsia="zh-CN"/>
          </w:rPr>
          <w:t xml:space="preserve"> cel</w:t>
        </w:r>
      </w:ins>
      <w:ins w:id="1175" w:author="Liu, Cong" w:date="2025-01-25T10:45:00Z" w16du:dateUtc="2025-01-25T18:45:00Z">
        <w:r w:rsidR="0067693C">
          <w:rPr>
            <w:lang w:eastAsia="zh-CN"/>
          </w:rPr>
          <w:t>l types in</w:t>
        </w:r>
      </w:ins>
      <w:ins w:id="1176" w:author="Liu, Cong" w:date="2025-01-25T10:37:00Z" w16du:dateUtc="2025-01-25T18:37:00Z">
        <w:r w:rsidR="0067693C">
          <w:rPr>
            <w:lang w:eastAsia="zh-CN"/>
          </w:rPr>
          <w:t xml:space="preserve"> PBMC samples, we only considered </w:t>
        </w:r>
      </w:ins>
      <w:ins w:id="1177" w:author="Liu, Cong" w:date="2025-01-25T10:38:00Z" w16du:dateUtc="2025-01-25T18:38:00Z">
        <w:r w:rsidR="0067693C">
          <w:rPr>
            <w:lang w:eastAsia="zh-CN"/>
          </w:rPr>
          <w:t xml:space="preserve">22 </w:t>
        </w:r>
      </w:ins>
      <w:ins w:id="1178" w:author="Liu, Cong" w:date="2025-01-25T10:43:00Z" w16du:dateUtc="2025-01-25T18:43:00Z">
        <w:r w:rsidR="0067693C">
          <w:rPr>
            <w:lang w:eastAsia="zh-CN"/>
          </w:rPr>
          <w:t>clusters</w:t>
        </w:r>
      </w:ins>
      <w:ins w:id="1179" w:author="Liu, Cong" w:date="2025-01-25T10:55:00Z" w16du:dateUtc="2025-01-25T18:55:00Z">
        <w:r w:rsidR="008F7FF0">
          <w:rPr>
            <w:lang w:eastAsia="zh-CN"/>
          </w:rPr>
          <w:t xml:space="preserve"> defined in original AMP paper</w:t>
        </w:r>
      </w:ins>
      <w:ins w:id="1180" w:author="Liu, Cong" w:date="2025-01-25T10:53:00Z" w16du:dateUtc="2025-01-25T18:53:00Z">
        <w:r w:rsidR="008F7FF0">
          <w:rPr>
            <w:lang w:eastAsia="zh-CN"/>
          </w:rPr>
          <w:t xml:space="preserve"> that are a</w:t>
        </w:r>
      </w:ins>
      <w:ins w:id="1181" w:author="Liu, Cong" w:date="2025-01-25T10:54:00Z" w16du:dateUtc="2025-01-25T18:54:00Z">
        <w:r w:rsidR="008F7FF0">
          <w:rPr>
            <w:lang w:eastAsia="zh-CN"/>
          </w:rPr>
          <w:t>lso present in PBMC populations</w:t>
        </w:r>
      </w:ins>
      <w:ins w:id="1182" w:author="Liu, Cong" w:date="2025-01-25T10:43:00Z" w16du:dateUtc="2025-01-25T18:43:00Z">
        <w:r w:rsidR="0067693C">
          <w:rPr>
            <w:lang w:eastAsia="zh-CN"/>
          </w:rPr>
          <w:t xml:space="preserve"> from 82 synovial tissue samples</w:t>
        </w:r>
      </w:ins>
      <w:ins w:id="1183" w:author="Liu, Cong" w:date="2025-01-25T10:50:00Z" w16du:dateUtc="2025-01-25T18:50:00Z">
        <w:r w:rsidR="00123658">
          <w:rPr>
            <w:lang w:eastAsia="zh-CN"/>
          </w:rPr>
          <w:t xml:space="preserve"> (</w:t>
        </w:r>
        <w:r w:rsidR="00123658">
          <w:rPr>
            <w:b/>
          </w:rPr>
          <w:t>Fig. 6A</w:t>
        </w:r>
        <w:r w:rsidR="00123658">
          <w:rPr>
            <w:lang w:eastAsia="zh-CN"/>
          </w:rPr>
          <w:t>)</w:t>
        </w:r>
      </w:ins>
      <w:ins w:id="1184" w:author="Liu, Cong" w:date="2025-01-25T10:43:00Z" w16du:dateUtc="2025-01-25T18:43:00Z">
        <w:r w:rsidR="0067693C">
          <w:rPr>
            <w:lang w:eastAsia="zh-CN"/>
          </w:rPr>
          <w:t>.</w:t>
        </w:r>
      </w:ins>
      <w:ins w:id="1185" w:author="Liu, Cong" w:date="2025-01-25T10:26:00Z" w16du:dateUtc="2025-01-25T18:26:00Z">
        <w:r w:rsidR="001D4CA1">
          <w:rPr>
            <w:lang w:eastAsia="zh-CN"/>
          </w:rPr>
          <w:t xml:space="preserve"> </w:t>
        </w:r>
      </w:ins>
      <w:ins w:id="1186" w:author="Liu, Cong" w:date="2025-01-25T10:55:00Z" w16du:dateUtc="2025-01-25T18:55:00Z">
        <w:r w:rsidR="008F7FF0">
          <w:rPr>
            <w:lang w:eastAsia="zh-CN"/>
          </w:rPr>
          <w:t xml:space="preserve">We collapsed single-cell gene expression </w:t>
        </w:r>
      </w:ins>
      <w:ins w:id="1187" w:author="Liu, Cong" w:date="2025-01-25T10:56:00Z" w16du:dateUtc="2025-01-25T18:56:00Z">
        <w:r w:rsidR="008F7FF0">
          <w:rPr>
            <w:lang w:eastAsia="zh-CN"/>
          </w:rPr>
          <w:t xml:space="preserve">profiles into pseudo-bulk count matrices by summing the raw UMI counts for each gene across all cells from the same sample and cluster. For each gene, we normalized counts in each pseudo-bulk sample into counts </w:t>
        </w:r>
      </w:ins>
      <w:ins w:id="1188" w:author="Liu, Cong" w:date="2025-01-25T10:57:00Z" w16du:dateUtc="2025-01-25T18:57:00Z">
        <w:r w:rsidR="008F7FF0">
          <w:rPr>
            <w:lang w:eastAsia="zh-CN"/>
          </w:rPr>
          <w:t>per million.</w:t>
        </w:r>
        <w:r w:rsidR="00B320F5">
          <w:rPr>
            <w:lang w:eastAsia="zh-CN"/>
          </w:rPr>
          <w:t xml:space="preserve"> </w:t>
        </w:r>
      </w:ins>
      <w:ins w:id="1189" w:author="Liu, Cong" w:date="2025-01-25T10:58:00Z" w16du:dateUtc="2025-01-25T18:58:00Z">
        <w:r w:rsidR="00547D65">
          <w:rPr>
            <w:lang w:eastAsia="zh-CN"/>
          </w:rPr>
          <w:t xml:space="preserve">We averaged the </w:t>
        </w:r>
      </w:ins>
      <w:ins w:id="1190" w:author="Liu, Cong" w:date="2025-01-25T10:59:00Z" w16du:dateUtc="2025-01-25T18:59:00Z">
        <w:r w:rsidR="00547D65">
          <w:rPr>
            <w:lang w:eastAsia="zh-CN"/>
          </w:rPr>
          <w:t>normalized counts</w:t>
        </w:r>
      </w:ins>
      <w:ins w:id="1191" w:author="Liu, Cong" w:date="2025-01-25T10:58:00Z" w16du:dateUtc="2025-01-25T18:58:00Z">
        <w:r w:rsidR="00547D65">
          <w:rPr>
            <w:lang w:eastAsia="zh-CN"/>
          </w:rPr>
          <w:t xml:space="preserve"> across samples, </w:t>
        </w:r>
      </w:ins>
      <w:ins w:id="1192" w:author="Liu, Cong" w:date="2025-01-25T10:59:00Z" w16du:dateUtc="2025-01-25T18:59:00Z">
        <w:r w:rsidR="00547D65">
          <w:rPr>
            <w:lang w:eastAsia="zh-CN"/>
          </w:rPr>
          <w:t>cell types, and genes and visualized the results as heatmap</w:t>
        </w:r>
      </w:ins>
      <w:ins w:id="1193" w:author="Liu, Cong" w:date="2025-01-25T11:00:00Z" w16du:dateUtc="2025-01-25T19:00:00Z">
        <w:r w:rsidR="00902E14">
          <w:rPr>
            <w:lang w:eastAsia="zh-CN"/>
          </w:rPr>
          <w:t>s</w:t>
        </w:r>
      </w:ins>
      <w:ins w:id="1194" w:author="Liu, Cong" w:date="2025-01-25T10:59:00Z" w16du:dateUtc="2025-01-25T18:59:00Z">
        <w:r w:rsidR="00547D65">
          <w:rPr>
            <w:lang w:eastAsia="zh-CN"/>
          </w:rPr>
          <w:t xml:space="preserve"> </w:t>
        </w:r>
      </w:ins>
      <w:ins w:id="1195" w:author="Liu, Cong" w:date="2025-01-25T11:00:00Z" w16du:dateUtc="2025-01-25T19:00:00Z">
        <w:r w:rsidR="00547D65">
          <w:rPr>
            <w:lang w:eastAsia="zh-CN"/>
          </w:rPr>
          <w:t xml:space="preserve">in </w:t>
        </w:r>
        <w:r w:rsidR="00547D65" w:rsidRPr="00547D65">
          <w:rPr>
            <w:b/>
            <w:bCs/>
            <w:lang w:eastAsia="zh-CN"/>
            <w:rPrChange w:id="1196" w:author="Liu, Cong" w:date="2025-01-25T11:00:00Z" w16du:dateUtc="2025-01-25T19:00:00Z">
              <w:rPr>
                <w:lang w:eastAsia="zh-CN"/>
              </w:rPr>
            </w:rPrChange>
          </w:rPr>
          <w:t>Fig. 6A-C</w:t>
        </w:r>
        <w:r w:rsidR="00547D65">
          <w:rPr>
            <w:lang w:eastAsia="zh-CN"/>
          </w:rPr>
          <w:t xml:space="preserve"> respectively.</w:t>
        </w:r>
      </w:ins>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14"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rPr>
          <w:lang w:eastAsia="zh-CN"/>
        </w:rPr>
      </w:pPr>
      <w:r>
        <w:br w:type="page"/>
      </w:r>
    </w:p>
    <w:p w14:paraId="2ED7E280" w14:textId="77777777" w:rsidR="006F371C" w:rsidRDefault="003C3B5E">
      <w:pPr>
        <w:pStyle w:val="Heading3"/>
        <w:spacing w:line="360" w:lineRule="auto"/>
        <w:rPr>
          <w:color w:val="000000"/>
        </w:rPr>
      </w:pPr>
      <w:bookmarkStart w:id="1197" w:name="_2xcytpi" w:colFirst="0" w:colLast="0"/>
      <w:bookmarkEnd w:id="1197"/>
      <w:r>
        <w:rPr>
          <w:color w:val="000000"/>
        </w:rPr>
        <w:lastRenderedPageBreak/>
        <w:t>Figures</w:t>
      </w:r>
    </w:p>
    <w:p w14:paraId="2B191C32" w14:textId="1A850E48" w:rsidR="006F371C" w:rsidRDefault="003C3B5E">
      <w:pPr>
        <w:pStyle w:val="Heading4"/>
        <w:spacing w:line="360" w:lineRule="auto"/>
        <w:rPr>
          <w:b w:val="0"/>
        </w:rPr>
      </w:pPr>
      <w:bookmarkStart w:id="1198" w:name="_1ci93xb" w:colFirst="0" w:colLast="0"/>
      <w:bookmarkEnd w:id="1198"/>
      <w:r>
        <w:t xml:space="preserve">Fig.1 Study overview and co-embedding of multi-omics data. (A) Study workflow. </w:t>
      </w:r>
      <w:r>
        <w:rPr>
          <w:b w:val="0"/>
        </w:rPr>
        <w:t xml:space="preserve">PBMC samples including 35 controls (CON), 26 ACPA positive (At-Risk) and 6 early RA (ERA) were utilized for </w:t>
      </w:r>
      <w:proofErr w:type="spellStart"/>
      <w:r>
        <w:rPr>
          <w:b w:val="0"/>
        </w:rPr>
        <w:t>scRNA</w:t>
      </w:r>
      <w:proofErr w:type="spellEnd"/>
      <w:r>
        <w:rPr>
          <w:b w:val="0"/>
        </w:rPr>
        <w:t xml:space="preserve">-seq and </w:t>
      </w:r>
      <w:proofErr w:type="spellStart"/>
      <w:r>
        <w:rPr>
          <w:b w:val="0"/>
        </w:rPr>
        <w:t>scATAC</w:t>
      </w:r>
      <w:proofErr w:type="spellEnd"/>
      <w:r>
        <w:rPr>
          <w:b w:val="0"/>
        </w:rPr>
        <w:t xml:space="preserve">-seq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1199" w:author="Liu, Cong" w:date="2024-12-25T16:07:00Z" w16du:dateUtc="2024-12-26T00:07:00Z">
        <w:r w:rsidDel="00E437CD">
          <w:rPr>
            <w:b w:val="0"/>
          </w:rPr>
          <w:delText xml:space="preserve">11 major </w:delText>
        </w:r>
      </w:del>
      <w:r>
        <w:rPr>
          <w:b w:val="0"/>
        </w:rPr>
        <w:t xml:space="preserve">cell types in </w:t>
      </w:r>
      <w:proofErr w:type="spellStart"/>
      <w:r>
        <w:rPr>
          <w:b w:val="0"/>
        </w:rPr>
        <w:t>scRNA</w:t>
      </w:r>
      <w:proofErr w:type="spellEnd"/>
      <w:r>
        <w:rPr>
          <w:b w:val="0"/>
        </w:rPr>
        <w:t xml:space="preserve">-seq cells (left) and </w:t>
      </w:r>
      <w:proofErr w:type="spellStart"/>
      <w:r>
        <w:rPr>
          <w:b w:val="0"/>
        </w:rPr>
        <w:t>scATAC</w:t>
      </w:r>
      <w:proofErr w:type="spellEnd"/>
      <w:r>
        <w:rPr>
          <w:b w:val="0"/>
        </w:rPr>
        <w:t xml:space="preserve">-seq cells (right) respectively for one At-Risk sample. Clusters in both </w:t>
      </w:r>
      <w:proofErr w:type="spellStart"/>
      <w:r>
        <w:rPr>
          <w:b w:val="0"/>
        </w:rPr>
        <w:t>scRNA</w:t>
      </w:r>
      <w:proofErr w:type="spellEnd"/>
      <w:r>
        <w:rPr>
          <w:b w:val="0"/>
        </w:rPr>
        <w:t xml:space="preserve">-seq and </w:t>
      </w:r>
      <w:proofErr w:type="spellStart"/>
      <w:r>
        <w:rPr>
          <w:b w:val="0"/>
        </w:rPr>
        <w:t>scATAC</w:t>
      </w:r>
      <w:proofErr w:type="spellEnd"/>
      <w:r>
        <w:rPr>
          <w:b w:val="0"/>
        </w:rPr>
        <w:t xml:space="preserve">-seq were well separated by cell types. The selected sample represents the typical situation for all the 67 samples. </w:t>
      </w:r>
      <w:del w:id="1200" w:author="Liu, Cong" w:date="2024-12-25T16:05:00Z" w16du:dateUtc="2024-12-26T00:05:00Z">
        <w:r w:rsidDel="001E5474">
          <w:rPr>
            <w:b w:val="0"/>
          </w:rPr>
          <w:delText xml:space="preserve">Eleven </w:delText>
        </w:r>
      </w:del>
      <w:ins w:id="1201" w:author="Liu, Cong" w:date="2024-12-25T16:05:00Z" w16du:dateUtc="2024-12-26T00:05:00Z">
        <w:r w:rsidR="001E5474">
          <w:rPr>
            <w:b w:val="0"/>
          </w:rPr>
          <w:t xml:space="preserve">Thirteen </w:t>
        </w:r>
      </w:ins>
      <w:r>
        <w:rPr>
          <w:b w:val="0"/>
        </w:rPr>
        <w:t>cell types include B memory cells,</w:t>
      </w:r>
      <w:ins w:id="1202"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1203" w:author="Liu, Cong" w:date="2024-12-25T16:06:00Z" w16du:dateUtc="2024-12-26T00:06:00Z">
        <w:r w:rsidR="004D1999">
          <w:rPr>
            <w:b w:val="0"/>
          </w:rPr>
          <w:t xml:space="preserve"> </w:t>
        </w:r>
        <w:r w:rsidR="004D1999" w:rsidRPr="004D1999">
          <w:rPr>
            <w:b w:val="0"/>
            <w:bCs/>
            <w:rPrChange w:id="1204" w:author="Liu, Cong" w:date="2024-12-25T16:06:00Z" w16du:dateUtc="2024-12-26T00:06:00Z">
              <w:rPr/>
            </w:rPrChange>
          </w:rPr>
          <w:t xml:space="preserve">CD56 </w:t>
        </w:r>
        <w:proofErr w:type="spellStart"/>
        <w:r w:rsidR="004D1999" w:rsidRPr="004D1999">
          <w:rPr>
            <w:b w:val="0"/>
            <w:bCs/>
            <w:rPrChange w:id="1205" w:author="Liu, Cong" w:date="2024-12-25T16:06:00Z" w16du:dateUtc="2024-12-26T00:06:00Z">
              <w:rPr/>
            </w:rPrChange>
          </w:rPr>
          <w:t>birght</w:t>
        </w:r>
        <w:proofErr w:type="spellEnd"/>
        <w:r w:rsidR="004D1999" w:rsidRPr="004D1999">
          <w:rPr>
            <w:b w:val="0"/>
            <w:bCs/>
            <w:rPrChange w:id="1206"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1207" w:author="Liu, Cong" w:date="2024-12-25T16:07:00Z" w16du:dateUtc="2024-12-26T00:07:00Z">
        <w:r w:rsidDel="007E4223">
          <w:rPr>
            <w:b w:val="0"/>
          </w:rPr>
          <w:delText xml:space="preserve">11 major </w:delText>
        </w:r>
      </w:del>
      <w:r>
        <w:rPr>
          <w:b w:val="0"/>
        </w:rPr>
        <w:t xml:space="preserve">cell types (left) and assays (right) in cells from both </w:t>
      </w:r>
      <w:proofErr w:type="spellStart"/>
      <w:r>
        <w:rPr>
          <w:b w:val="0"/>
        </w:rPr>
        <w:t>scRNA</w:t>
      </w:r>
      <w:proofErr w:type="spellEnd"/>
      <w:r>
        <w:rPr>
          <w:b w:val="0"/>
        </w:rPr>
        <w:t xml:space="preserve">-seq and </w:t>
      </w:r>
      <w:proofErr w:type="spellStart"/>
      <w:r>
        <w:rPr>
          <w:b w:val="0"/>
        </w:rPr>
        <w:t>scATAC</w:t>
      </w:r>
      <w:proofErr w:type="spellEnd"/>
      <w:r>
        <w:rPr>
          <w:b w:val="0"/>
        </w:rPr>
        <w:t>-seq for the same sample in</w:t>
      </w:r>
      <w:ins w:id="1208" w:author="Liu, Cong" w:date="2024-12-25T16:08:00Z" w16du:dateUtc="2024-12-26T00:08:00Z">
        <w:r w:rsidR="00262DB8">
          <w:rPr>
            <w:b w:val="0"/>
          </w:rPr>
          <w:t xml:space="preserve"> </w:t>
        </w:r>
        <w:r w:rsidR="00262DB8" w:rsidRPr="00262DB8">
          <w:rPr>
            <w:bCs/>
            <w:rPrChange w:id="1209" w:author="Liu, Cong" w:date="2024-12-25T16:08:00Z" w16du:dateUtc="2024-12-26T00:08:00Z">
              <w:rPr>
                <w:b w:val="0"/>
              </w:rPr>
            </w:rPrChange>
          </w:rPr>
          <w:t>Fig. 1B</w:t>
        </w:r>
      </w:ins>
      <w:del w:id="1210" w:author="Liu, Cong" w:date="2024-12-25T16:08:00Z" w16du:dateUtc="2024-12-26T00:08:00Z">
        <w:r w:rsidDel="00262DB8">
          <w:rPr>
            <w:b w:val="0"/>
          </w:rPr>
          <w:delText xml:space="preserve"> (B)</w:delText>
        </w:r>
      </w:del>
      <w:r>
        <w:rPr>
          <w:b w:val="0"/>
        </w:rPr>
        <w:t xml:space="preserve">. The color palette of the left plot is the same as </w:t>
      </w:r>
      <w:ins w:id="1211" w:author="Liu, Cong" w:date="2024-12-25T16:08:00Z" w16du:dateUtc="2024-12-26T00:08:00Z">
        <w:r w:rsidR="005A3B66" w:rsidRPr="00C22C73">
          <w:rPr>
            <w:bCs/>
          </w:rPr>
          <w:t>Fig. 1B</w:t>
        </w:r>
      </w:ins>
      <w:del w:id="1212" w:author="Liu, Cong" w:date="2024-12-25T16:08:00Z" w16du:dateUtc="2024-12-26T00:08:00Z">
        <w:r w:rsidDel="005A3B66">
          <w:rPr>
            <w:b w:val="0"/>
          </w:rPr>
          <w:delText>(B)</w:delText>
        </w:r>
      </w:del>
      <w:r>
        <w:rPr>
          <w:b w:val="0"/>
        </w:rPr>
        <w:t xml:space="preserve">. Blue and red represent </w:t>
      </w:r>
      <w:proofErr w:type="spellStart"/>
      <w:r>
        <w:rPr>
          <w:b w:val="0"/>
        </w:rPr>
        <w:t>scATAC</w:t>
      </w:r>
      <w:proofErr w:type="spellEnd"/>
      <w:r>
        <w:rPr>
          <w:b w:val="0"/>
        </w:rPr>
        <w:t xml:space="preserve">-seq and </w:t>
      </w:r>
      <w:proofErr w:type="spellStart"/>
      <w:r>
        <w:rPr>
          <w:b w:val="0"/>
        </w:rPr>
        <w:t>scRNA</w:t>
      </w:r>
      <w:proofErr w:type="spellEnd"/>
      <w:r>
        <w:rPr>
          <w:b w:val="0"/>
        </w:rPr>
        <w:t xml:space="preserve">-seq. Clusters in co-embedding space were still separated by cell types while </w:t>
      </w:r>
      <w:proofErr w:type="spellStart"/>
      <w:r>
        <w:rPr>
          <w:b w:val="0"/>
        </w:rPr>
        <w:t>scRNA</w:t>
      </w:r>
      <w:proofErr w:type="spellEnd"/>
      <w:r>
        <w:rPr>
          <w:b w:val="0"/>
        </w:rPr>
        <w:t xml:space="preserve">-seq and </w:t>
      </w:r>
      <w:proofErr w:type="spellStart"/>
      <w:r>
        <w:rPr>
          <w:b w:val="0"/>
        </w:rPr>
        <w:t>scATAC</w:t>
      </w:r>
      <w:proofErr w:type="spellEnd"/>
      <w:r>
        <w:rPr>
          <w:b w:val="0"/>
        </w:rPr>
        <w:t xml:space="preserve">-seq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1213"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1214" w:author="Liu, Cong" w:date="2024-11-17T20:54:00Z" w16du:dateUtc="2024-11-18T04:54:00Z">
        <w:r w:rsidR="00056C8F">
          <w:rPr>
            <w:b w:val="0"/>
          </w:rPr>
          <w:t>1</w:t>
        </w:r>
      </w:ins>
      <w:del w:id="1215" w:author="Liu, Cong" w:date="2024-11-17T20:54:00Z" w16du:dateUtc="2024-11-18T04:54:00Z">
        <w:r w:rsidDel="00056C8F">
          <w:rPr>
            <w:b w:val="0"/>
          </w:rPr>
          <w:delText>5</w:delText>
        </w:r>
      </w:del>
      <w:r>
        <w:rPr>
          <w:b w:val="0"/>
        </w:rPr>
        <w:t xml:space="preserve">. </w:t>
      </w:r>
      <w:del w:id="1216" w:author="Liu, Cong" w:date="2024-12-25T15:14:00Z" w16du:dateUtc="2024-12-25T23:14:00Z">
        <w:r w:rsidDel="00F62ED0">
          <w:rPr>
            <w:b w:val="0"/>
          </w:rPr>
          <w:delText xml:space="preserve">The </w:delText>
        </w:r>
      </w:del>
      <w:ins w:id="1217" w:author="Liu, Cong" w:date="2024-12-25T15:14:00Z" w16du:dateUtc="2024-12-25T23:14:00Z">
        <w:r w:rsidR="00F62ED0">
          <w:rPr>
            <w:b w:val="0"/>
          </w:rPr>
          <w:t xml:space="preserve">Most </w:t>
        </w:r>
      </w:ins>
      <w:r>
        <w:rPr>
          <w:b w:val="0"/>
        </w:rPr>
        <w:t xml:space="preserve">cell types showed similar distribution across groups except for </w:t>
      </w:r>
      <w:ins w:id="1218" w:author="Liu, Cong" w:date="2024-12-25T15:14:00Z" w16du:dateUtc="2024-12-25T23:14:00Z">
        <w:r w:rsidR="00F62ED0" w:rsidRPr="00F62ED0">
          <w:rPr>
            <w:b w:val="0"/>
            <w:bCs/>
            <w:rPrChange w:id="1219" w:author="Liu, Cong" w:date="2024-12-25T15:14:00Z" w16du:dateUtc="2024-12-25T23:14:00Z">
              <w:rPr/>
            </w:rPrChange>
          </w:rPr>
          <w:t>B intermediate, B memory, and NK_CD56bright</w:t>
        </w:r>
      </w:ins>
      <w:del w:id="1220" w:author="Liu, Cong" w:date="2024-12-25T15:14:00Z" w16du:dateUtc="2024-12-25T23:14:00Z">
        <w:r w:rsidDel="00F62ED0">
          <w:rPr>
            <w:b w:val="0"/>
          </w:rPr>
          <w:delText>NK</w:delText>
        </w:r>
      </w:del>
      <w:r>
        <w:rPr>
          <w:b w:val="0"/>
        </w:rPr>
        <w:t xml:space="preserve">, which </w:t>
      </w:r>
      <w:del w:id="1221" w:author="Liu, Cong" w:date="2024-12-25T15:14:00Z" w16du:dateUtc="2024-12-25T23:14:00Z">
        <w:r w:rsidDel="00F62ED0">
          <w:rPr>
            <w:b w:val="0"/>
          </w:rPr>
          <w:delText xml:space="preserve">was </w:delText>
        </w:r>
      </w:del>
      <w:ins w:id="1222" w:author="Liu, Cong" w:date="2024-12-25T15:14:00Z" w16du:dateUtc="2024-12-25T23:14:00Z">
        <w:r w:rsidR="00F62ED0">
          <w:rPr>
            <w:b w:val="0"/>
          </w:rPr>
          <w:t xml:space="preserve">were </w:t>
        </w:r>
      </w:ins>
      <w:r>
        <w:rPr>
          <w:b w:val="0"/>
        </w:rPr>
        <w:t xml:space="preserve">modestly higher in </w:t>
      </w:r>
      <w:del w:id="1223" w:author="Liu, Cong" w:date="2024-12-25T15:14:00Z" w16du:dateUtc="2024-12-25T23:14:00Z">
        <w:r w:rsidDel="00F62ED0">
          <w:rPr>
            <w:b w:val="0"/>
          </w:rPr>
          <w:delText xml:space="preserve">ERA </w:delText>
        </w:r>
      </w:del>
      <w:ins w:id="1224" w:author="Liu, Cong" w:date="2024-12-25T15:14:00Z" w16du:dateUtc="2024-12-25T23:14:00Z">
        <w:r w:rsidR="00F62ED0">
          <w:rPr>
            <w:b w:val="0"/>
          </w:rPr>
          <w:t xml:space="preserve">At-Risk </w:t>
        </w:r>
      </w:ins>
      <w:r>
        <w:rPr>
          <w:b w:val="0"/>
        </w:rPr>
        <w:t xml:space="preserve">compared to </w:t>
      </w:r>
      <w:del w:id="1225" w:author="Liu, Cong" w:date="2024-12-25T15:15:00Z" w16du:dateUtc="2024-12-25T23:15:00Z">
        <w:r w:rsidDel="00F62ED0">
          <w:rPr>
            <w:b w:val="0"/>
          </w:rPr>
          <w:delText xml:space="preserve">that of two </w:delText>
        </w:r>
      </w:del>
      <w:r>
        <w:rPr>
          <w:b w:val="0"/>
        </w:rPr>
        <w:t xml:space="preserve">other </w:t>
      </w:r>
      <w:ins w:id="1226"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2045F2F3" w:rsidR="006F371C" w:rsidRDefault="001B32D9">
      <w:ins w:id="1227" w:author="Liu, Cong" w:date="2025-01-08T09:17:00Z" w16du:dateUtc="2025-01-08T17:17:00Z">
        <w:r>
          <w:rPr>
            <w:noProof/>
          </w:rPr>
          <w:lastRenderedPageBreak/>
          <w:drawing>
            <wp:inline distT="0" distB="0" distL="0" distR="0" wp14:anchorId="368625A6" wp14:editId="2CA1B3C4">
              <wp:extent cx="5943600" cy="7694295"/>
              <wp:effectExtent l="0" t="0" r="0" b="1905"/>
              <wp:docPr id="1900012031" name="Picture 1"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2031" name="Picture 1" descr="A close-up of a pos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23C22EC0" w14:textId="77777777" w:rsidR="006F371C" w:rsidRDefault="003C3B5E">
      <w:pPr>
        <w:pStyle w:val="Heading4"/>
        <w:spacing w:line="360" w:lineRule="auto"/>
        <w:rPr>
          <w:b w:val="0"/>
        </w:rPr>
      </w:pPr>
      <w:bookmarkStart w:id="1228" w:name="_3whwml4" w:colFirst="0" w:colLast="0"/>
      <w:bookmarkEnd w:id="1228"/>
      <w:r>
        <w:br w:type="page"/>
      </w:r>
    </w:p>
    <w:p w14:paraId="6B883C56" w14:textId="747ADB7B" w:rsidR="006F371C" w:rsidRDefault="003C3B5E">
      <w:pPr>
        <w:pStyle w:val="Heading4"/>
        <w:spacing w:line="360" w:lineRule="auto"/>
        <w:rPr>
          <w:b w:val="0"/>
        </w:rPr>
      </w:pPr>
      <w:bookmarkStart w:id="1229" w:name="_2bn6wsx" w:colFirst="0" w:colLast="0"/>
      <w:bookmarkEnd w:id="1229"/>
      <w:r>
        <w:lastRenderedPageBreak/>
        <w:t xml:space="preserve">Fig.2 Unsupervised clustering shows distinct TF regulatory patterns. (A) </w:t>
      </w:r>
      <w:r>
        <w:rPr>
          <w:b w:val="0"/>
        </w:rPr>
        <w:t xml:space="preserve">PageRank scores heatmap of 5 </w:t>
      </w:r>
      <w:proofErr w:type="spellStart"/>
      <w:r>
        <w:rPr>
          <w:b w:val="0"/>
        </w:rPr>
        <w:t>Kmeans</w:t>
      </w:r>
      <w:proofErr w:type="spellEnd"/>
      <w:r>
        <w:rPr>
          <w:b w:val="0"/>
        </w:rPr>
        <w:t xml:space="preserve"> group-specific TFs across 1613 clusters. Top 10 TFs from each </w:t>
      </w:r>
      <w:proofErr w:type="spellStart"/>
      <w:r>
        <w:rPr>
          <w:b w:val="0"/>
        </w:rPr>
        <w:t>Kmeans</w:t>
      </w:r>
      <w:proofErr w:type="spellEnd"/>
      <w:r>
        <w:rPr>
          <w:b w:val="0"/>
        </w:rPr>
        <w:t xml:space="preserve"> group are selected as rows and colored by their group specificity. Color palette for </w:t>
      </w:r>
      <w:proofErr w:type="spellStart"/>
      <w:r>
        <w:rPr>
          <w:b w:val="0"/>
        </w:rPr>
        <w:t>Kmeans</w:t>
      </w:r>
      <w:proofErr w:type="spellEnd"/>
      <w:r>
        <w:rPr>
          <w:b w:val="0"/>
        </w:rPr>
        <w:t xml:space="preserve"> groups is </w:t>
      </w:r>
      <w:proofErr w:type="spellStart"/>
      <w:r>
        <w:rPr>
          <w:b w:val="0"/>
        </w:rPr>
        <w:t>RColorBrewer</w:t>
      </w:r>
      <w:proofErr w:type="spellEnd"/>
      <w:r>
        <w:rPr>
          <w:b w:val="0"/>
        </w:rPr>
        <w:t xml:space="preserve"> palette Set2. The color palette is maintained throughout all figures. Clusters in columns are ordered by </w:t>
      </w:r>
      <w:proofErr w:type="spellStart"/>
      <w:r>
        <w:rPr>
          <w:b w:val="0"/>
        </w:rPr>
        <w:t>Kmeans</w:t>
      </w:r>
      <w:proofErr w:type="spellEnd"/>
      <w:r>
        <w:rPr>
          <w:b w:val="0"/>
        </w:rPr>
        <w:t xml:space="preserve"> group</w:t>
      </w:r>
      <w:del w:id="1230"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w:t>
      </w:r>
      <w:proofErr w:type="spellStart"/>
      <w:r>
        <w:rPr>
          <w:b w:val="0"/>
        </w:rPr>
        <w:t>Kmeans</w:t>
      </w:r>
      <w:proofErr w:type="spellEnd"/>
      <w:r>
        <w:rPr>
          <w:b w:val="0"/>
        </w:rPr>
        <w:t xml:space="preserve"> group displayed distinct dynamic patterns of TF activity. Side table is the number of the specific TFs for each </w:t>
      </w:r>
      <w:proofErr w:type="spellStart"/>
      <w:r>
        <w:rPr>
          <w:b w:val="0"/>
        </w:rPr>
        <w:t>Kmeans</w:t>
      </w:r>
      <w:proofErr w:type="spellEnd"/>
      <w:r>
        <w:rPr>
          <w:b w:val="0"/>
        </w:rPr>
        <w:t xml:space="preserve"> group. G2 has the largest number of specific TFs. </w:t>
      </w:r>
      <w:r>
        <w:t xml:space="preserve">(B) </w:t>
      </w:r>
      <w:r>
        <w:rPr>
          <w:b w:val="0"/>
        </w:rPr>
        <w:t xml:space="preserve">Cell type distribution across </w:t>
      </w:r>
      <w:proofErr w:type="spellStart"/>
      <w:r>
        <w:rPr>
          <w:b w:val="0"/>
        </w:rPr>
        <w:t>Kmeans</w:t>
      </w:r>
      <w:proofErr w:type="spellEnd"/>
      <w:r>
        <w:rPr>
          <w:b w:val="0"/>
        </w:rPr>
        <w:t xml:space="preserve"> groups. The separate top row represents the overall cell type distribution across all the clusters. The bottom five rows are distributions for five </w:t>
      </w:r>
      <w:proofErr w:type="spellStart"/>
      <w:r>
        <w:rPr>
          <w:b w:val="0"/>
        </w:rPr>
        <w:t>Kmeans</w:t>
      </w:r>
      <w:proofErr w:type="spellEnd"/>
      <w:r>
        <w:rPr>
          <w:b w:val="0"/>
        </w:rPr>
        <w:t xml:space="preserve">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w:t>
      </w:r>
      <w:proofErr w:type="spellStart"/>
      <w:r>
        <w:rPr>
          <w:b w:val="0"/>
        </w:rPr>
        <w:t>Kmeans</w:t>
      </w:r>
      <w:proofErr w:type="spellEnd"/>
      <w:r>
        <w:rPr>
          <w:b w:val="0"/>
        </w:rPr>
        <w:t xml:space="preserve"> groups. The first gray bar is the overall ratio adjusted to 1 while </w:t>
      </w:r>
      <w:del w:id="1231" w:author="Liu, Cong" w:date="2024-12-25T15:11:00Z" w16du:dateUtc="2024-12-25T23:11:00Z">
        <w:r w:rsidDel="00D0002C">
          <w:rPr>
            <w:b w:val="0"/>
          </w:rPr>
          <w:delText xml:space="preserve">the </w:delText>
        </w:r>
      </w:del>
      <w:r>
        <w:rPr>
          <w:b w:val="0"/>
        </w:rPr>
        <w:t xml:space="preserve">other </w:t>
      </w:r>
      <w:del w:id="1232" w:author="Liu, Cong" w:date="2024-12-25T15:11:00Z" w16du:dateUtc="2024-12-25T23:11:00Z">
        <w:r w:rsidDel="00D0002C">
          <w:rPr>
            <w:b w:val="0"/>
          </w:rPr>
          <w:delText xml:space="preserve">5 </w:delText>
        </w:r>
      </w:del>
      <w:r>
        <w:rPr>
          <w:b w:val="0"/>
        </w:rPr>
        <w:t xml:space="preserve">bars </w:t>
      </w:r>
      <w:del w:id="1233" w:author="Liu, Cong" w:date="2024-12-25T15:11:00Z" w16du:dateUtc="2024-12-25T23:11:00Z">
        <w:r w:rsidDel="00D0002C">
          <w:rPr>
            <w:b w:val="0"/>
          </w:rPr>
          <w:delText xml:space="preserve">are </w:delText>
        </w:r>
      </w:del>
      <w:ins w:id="1234" w:author="Liu, Cong" w:date="2024-12-25T15:11:00Z" w16du:dateUtc="2024-12-25T23:11:00Z">
        <w:r w:rsidR="00D0002C">
          <w:rPr>
            <w:b w:val="0"/>
          </w:rPr>
          <w:t xml:space="preserve">represent 5 </w:t>
        </w:r>
      </w:ins>
      <w:proofErr w:type="spellStart"/>
      <w:r>
        <w:rPr>
          <w:b w:val="0"/>
        </w:rPr>
        <w:t>Kmeans</w:t>
      </w:r>
      <w:proofErr w:type="spellEnd"/>
      <w:r>
        <w:rPr>
          <w:b w:val="0"/>
        </w:rPr>
        <w:t xml:space="preserve"> groups. G2 </w:t>
      </w:r>
      <w:del w:id="1235" w:author="Liu, Cong" w:date="2024-12-21T12:35:00Z" w16du:dateUtc="2024-12-21T20:35:00Z">
        <w:r w:rsidDel="007977F1">
          <w:rPr>
            <w:b w:val="0"/>
          </w:rPr>
          <w:delText xml:space="preserve">and G5 </w:delText>
        </w:r>
      </w:del>
      <w:ins w:id="1236" w:author="Liu, Cong" w:date="2024-12-21T12:35:00Z" w16du:dateUtc="2024-12-21T20:35:00Z">
        <w:r w:rsidR="007977F1">
          <w:rPr>
            <w:b w:val="0"/>
          </w:rPr>
          <w:t>is</w:t>
        </w:r>
      </w:ins>
      <w:del w:id="1237" w:author="Liu, Cong" w:date="2024-12-21T12:35:00Z" w16du:dateUtc="2024-12-21T20:35:00Z">
        <w:r w:rsidDel="007977F1">
          <w:rPr>
            <w:b w:val="0"/>
          </w:rPr>
          <w:delText>are</w:delText>
        </w:r>
      </w:del>
      <w:r>
        <w:rPr>
          <w:b w:val="0"/>
        </w:rPr>
        <w:t xml:space="preserve"> significantly enriched in At-Risk/ERA while G4 is enriched in CON. G1</w:t>
      </w:r>
      <w:ins w:id="1238" w:author="Liu, Cong" w:date="2024-12-25T15:11:00Z" w16du:dateUtc="2024-12-25T23:11:00Z">
        <w:r w:rsidR="00E84EAF">
          <w:rPr>
            <w:b w:val="0"/>
          </w:rPr>
          <w:t xml:space="preserve">, </w:t>
        </w:r>
      </w:ins>
      <w:del w:id="1239" w:author="Liu, Cong" w:date="2024-12-25T15:11:00Z" w16du:dateUtc="2024-12-25T23:11:00Z">
        <w:r w:rsidDel="00E84EAF">
          <w:rPr>
            <w:b w:val="0"/>
          </w:rPr>
          <w:delText xml:space="preserve"> and </w:delText>
        </w:r>
      </w:del>
      <w:r>
        <w:rPr>
          <w:b w:val="0"/>
        </w:rPr>
        <w:t>G3</w:t>
      </w:r>
      <w:ins w:id="1240" w:author="Liu, Cong" w:date="2024-12-25T15:11:00Z" w16du:dateUtc="2024-12-25T23:11:00Z">
        <w:r w:rsidR="00E84EAF">
          <w:rPr>
            <w:b w:val="0"/>
          </w:rPr>
          <w:t>, and G5</w:t>
        </w:r>
      </w:ins>
      <w:r>
        <w:rPr>
          <w:b w:val="0"/>
        </w:rPr>
        <w:t xml:space="preserve"> show no</w:t>
      </w:r>
      <w:ins w:id="1241"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w:t>
      </w:r>
      <w:proofErr w:type="spellStart"/>
      <w:r>
        <w:rPr>
          <w:b w:val="0"/>
        </w:rPr>
        <w:t>Reactome</w:t>
      </w:r>
      <w:proofErr w:type="spellEnd"/>
      <w:r>
        <w:rPr>
          <w:b w:val="0"/>
        </w:rPr>
        <w:t xml:space="preserve"> pathways enriched in each </w:t>
      </w:r>
      <w:proofErr w:type="spellStart"/>
      <w:r>
        <w:rPr>
          <w:b w:val="0"/>
        </w:rPr>
        <w:t>Kmeans</w:t>
      </w:r>
      <w:proofErr w:type="spellEnd"/>
      <w:r>
        <w:rPr>
          <w:b w:val="0"/>
        </w:rPr>
        <w:t xml:space="preserve"> group-specific TFs. The horizontal axis represents </w:t>
      </w:r>
      <w:proofErr w:type="spellStart"/>
      <w:r>
        <w:rPr>
          <w:b w:val="0"/>
        </w:rPr>
        <w:t>Kmeans</w:t>
      </w:r>
      <w:proofErr w:type="spellEnd"/>
      <w:r>
        <w:rPr>
          <w:b w:val="0"/>
        </w:rPr>
        <w:t xml:space="preserve">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1242" w:author="Liu, Cong" w:date="2024-11-23T20:05:00Z" w16du:dateUtc="2024-11-24T04:05:00Z">
        <w:r w:rsidR="003619EB">
          <w:rPr>
            <w:b w:val="0"/>
          </w:rPr>
          <w:t>**</w:t>
        </w:r>
      </w:ins>
      <w:r>
        <w:rPr>
          <w:b w:val="0"/>
        </w:rPr>
        <w:t>p&lt; 0.</w:t>
      </w:r>
      <w:ins w:id="1243"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540ED555" w:rsidR="006F371C" w:rsidRDefault="001B32D9">
      <w:ins w:id="1244" w:author="Liu, Cong" w:date="2025-01-08T09:17:00Z" w16du:dateUtc="2025-01-08T17:17:00Z">
        <w:r>
          <w:rPr>
            <w:noProof/>
          </w:rPr>
          <w:lastRenderedPageBreak/>
          <w:drawing>
            <wp:inline distT="0" distB="0" distL="0" distR="0" wp14:anchorId="581B056E" wp14:editId="5189C043">
              <wp:extent cx="5943600" cy="7694295"/>
              <wp:effectExtent l="0" t="0" r="0" b="1905"/>
              <wp:docPr id="1749874345"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4345" name="Picture 2" descr="A close-up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5EB3EB6" w:rsidR="006F371C" w:rsidRDefault="003C3B5E">
      <w:pPr>
        <w:pStyle w:val="Heading4"/>
        <w:spacing w:line="360" w:lineRule="auto"/>
        <w:rPr>
          <w:b w:val="0"/>
        </w:rPr>
      </w:pPr>
      <w:bookmarkStart w:id="1245" w:name="_qsh70q" w:colFirst="0" w:colLast="0"/>
      <w:bookmarkEnd w:id="1245"/>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w:t>
      </w:r>
      <w:proofErr w:type="spellStart"/>
      <w:r>
        <w:rPr>
          <w:b w:val="0"/>
        </w:rPr>
        <w:t>Kmeans</w:t>
      </w:r>
      <w:proofErr w:type="spellEnd"/>
      <w:r>
        <w:rPr>
          <w:b w:val="0"/>
        </w:rPr>
        <w:t xml:space="preserve">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ins w:id="1246" w:author="Liu, Cong" w:date="2025-01-04T00:01:00Z" w16du:dateUtc="2025-01-04T05:01:00Z">
        <w:r w:rsidR="007F6E92">
          <w:rPr>
            <w:b w:val="0"/>
          </w:rPr>
          <w:t>A</w:t>
        </w:r>
      </w:ins>
      <w:r>
        <w:rPr>
          <w:b w:val="0"/>
        </w:rPr>
        <w:t>ll the cell types were enriched in signature pathways</w:t>
      </w:r>
      <w:del w:id="1247" w:author="Liu, Cong" w:date="2025-01-04T00:02:00Z" w16du:dateUtc="2025-01-04T05:02:00Z">
        <w:r w:rsidDel="0012644F">
          <w:rPr>
            <w:b w:val="0"/>
          </w:rPr>
          <w:delText xml:space="preserve"> while some cell types had its unique pathways. For instance, NOTCH1 pathway in Treg cells</w:delText>
        </w:r>
      </w:del>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1248" w:author="Liu, Cong" w:date="2024-11-27T09:17:00Z" w16du:dateUtc="2024-11-27T17:17:00Z">
        <w:r w:rsidR="00F6374F">
          <w:rPr>
            <w:b w:val="0"/>
          </w:rPr>
          <w:t>5, ***p&lt;0.01</w:t>
        </w:r>
      </w:ins>
      <w:del w:id="1249" w:author="Liu, Cong" w:date="2024-11-27T09:17:00Z" w16du:dateUtc="2024-11-27T17:17:00Z">
        <w:r w:rsidDel="00F6374F">
          <w:rPr>
            <w:b w:val="0"/>
          </w:rPr>
          <w:delText>1</w:delText>
        </w:r>
      </w:del>
      <w:del w:id="1250"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1DFD3AA6" w:rsidR="006F371C" w:rsidRDefault="001B32D9">
      <w:ins w:id="1251" w:author="Liu, Cong" w:date="2025-01-08T09:18:00Z" w16du:dateUtc="2025-01-08T17:18:00Z">
        <w:r>
          <w:rPr>
            <w:noProof/>
          </w:rPr>
          <w:lastRenderedPageBreak/>
          <w:drawing>
            <wp:inline distT="0" distB="0" distL="0" distR="0" wp14:anchorId="16BFBF2F" wp14:editId="0C4F1949">
              <wp:extent cx="5943600" cy="7694295"/>
              <wp:effectExtent l="0" t="0" r="0" b="1905"/>
              <wp:docPr id="238401786"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786" name="Picture 3" descr="A screenshot of a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rsidR="003C3B5E">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1252" w:author="Liu, Cong" w:date="2024-11-27T09:22:00Z" w16du:dateUtc="2024-11-27T17:22:00Z">
        <w:r w:rsidDel="00576C26">
          <w:rPr>
            <w:b w:val="0"/>
          </w:rPr>
          <w:delText xml:space="preserve"> (p-value=0.0</w:delText>
        </w:r>
      </w:del>
      <w:del w:id="1253" w:author="Liu, Cong" w:date="2024-11-27T09:20:00Z" w16du:dateUtc="2024-11-27T17:20:00Z">
        <w:r w:rsidDel="003F610E">
          <w:rPr>
            <w:b w:val="0"/>
          </w:rPr>
          <w:delText>16</w:delText>
        </w:r>
      </w:del>
      <w:del w:id="1254"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1255" w:author="Liu, Cong" w:date="2024-11-27T09:23:00Z" w16du:dateUtc="2024-11-27T17:23:00Z">
        <w:r w:rsidDel="00465BFF">
          <w:rPr>
            <w:b w:val="0"/>
          </w:rPr>
          <w:delText xml:space="preserve"> (p-value=0.0</w:delText>
        </w:r>
      </w:del>
      <w:del w:id="1256" w:author="Liu, Cong" w:date="2024-11-27T09:22:00Z" w16du:dateUtc="2024-11-27T17:22:00Z">
        <w:r w:rsidDel="009A39C6">
          <w:rPr>
            <w:b w:val="0"/>
          </w:rPr>
          <w:delText>22</w:delText>
        </w:r>
      </w:del>
      <w:del w:id="1257"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1258" w:author="Liu, Cong" w:date="2024-12-25T11:42:00Z" w16du:dateUtc="2024-12-25T19:42:00Z">
        <w:r w:rsidR="00FD4B02">
          <w:rPr>
            <w:b w:val="0"/>
          </w:rPr>
          <w:t>Representative IL16 signaling networks within signature clusters in control and At-Risk patients.</w:t>
        </w:r>
      </w:ins>
      <w:moveToRangeStart w:id="1259" w:author="Liu, Cong" w:date="2024-12-25T11:41:00Z" w:name="move186019329"/>
      <w:moveTo w:id="1260" w:author="Liu, Cong" w:date="2024-12-25T11:41:00Z" w16du:dateUtc="2024-12-25T19:41:00Z">
        <w:del w:id="1261"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1262"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1263" w:author="Liu, Cong" w:date="2024-12-25T11:43:00Z" w16du:dateUtc="2024-12-25T19:43:00Z">
        <w:r w:rsidR="00163669">
          <w:t>F</w:t>
        </w:r>
      </w:ins>
      <w:moveTo w:id="1264" w:author="Liu, Cong" w:date="2024-12-25T11:41:00Z" w16du:dateUtc="2024-12-25T19:41:00Z">
        <w:del w:id="1265"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1266" w:author="Liu, Cong" w:date="2024-12-25T11:43:00Z" w16du:dateUtc="2024-12-25T19:43:00Z">
          <w:r w:rsidR="00FD4B02" w:rsidDel="00B54E06">
            <w:rPr>
              <w:b w:val="0"/>
            </w:rPr>
            <w:delText>TGF-β</w:delText>
          </w:r>
        </w:del>
      </w:moveTo>
      <w:ins w:id="1267" w:author="Liu, Cong" w:date="2024-12-25T11:43:00Z" w16du:dateUtc="2024-12-25T19:43:00Z">
        <w:r w:rsidR="00B54E06">
          <w:rPr>
            <w:b w:val="0"/>
          </w:rPr>
          <w:t>IL16</w:t>
        </w:r>
      </w:ins>
      <w:moveTo w:id="1268"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1269" w:author="Liu, Cong" w:date="2024-12-25T11:44:00Z" w16du:dateUtc="2024-12-25T19:44:00Z">
          <w:r w:rsidR="00FD4B02" w:rsidDel="00DF2890">
            <w:rPr>
              <w:b w:val="0"/>
            </w:rPr>
            <w:delText>TGF-β</w:delText>
          </w:r>
        </w:del>
      </w:moveTo>
      <w:ins w:id="1270" w:author="Liu, Cong" w:date="2024-12-25T11:44:00Z" w16du:dateUtc="2024-12-25T19:44:00Z">
        <w:r w:rsidR="00DF2890">
          <w:rPr>
            <w:b w:val="0"/>
          </w:rPr>
          <w:t>IL16</w:t>
        </w:r>
      </w:ins>
      <w:moveTo w:id="1271"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1272" w:author="Liu, Cong" w:date="2024-12-25T11:44:00Z" w16du:dateUtc="2024-12-25T19:44:00Z">
          <w:r w:rsidR="00FD4B02" w:rsidDel="00E7704B">
            <w:rPr>
              <w:b w:val="0"/>
            </w:rPr>
            <w:delText xml:space="preserve"> At-Risk/ERA has higher outgoing signals of TGF-β compared to control. </w:delText>
          </w:r>
        </w:del>
      </w:moveTo>
      <w:moveToRangeEnd w:id="1259"/>
      <w:del w:id="1273"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1274" w:author="Liu, Cong" w:date="2024-12-25T11:39:00Z" w16du:dateUtc="2024-12-25T19:39:00Z">
        <w:r w:rsidDel="00B13D73">
          <w:rPr>
            <w:b w:val="0"/>
            <w:i/>
          </w:rPr>
          <w:delText>PDGFD</w:delText>
        </w:r>
      </w:del>
      <w:del w:id="1275" w:author="Liu, Cong" w:date="2024-12-25T11:40:00Z" w16du:dateUtc="2024-12-25T19:40:00Z">
        <w:r w:rsidDel="00FD4B02">
          <w:rPr>
            <w:b w:val="0"/>
          </w:rPr>
          <w:delText xml:space="preserve">, and </w:delText>
        </w:r>
        <w:r w:rsidDel="00FD4B02">
          <w:rPr>
            <w:b w:val="0"/>
            <w:i/>
          </w:rPr>
          <w:delText>CCL5</w:delText>
        </w:r>
      </w:del>
      <w:del w:id="1276" w:author="Liu, Cong" w:date="2024-11-27T09:22:00Z" w16du:dateUtc="2024-11-27T17:22:00Z">
        <w:r w:rsidDel="00576C26">
          <w:rPr>
            <w:b w:val="0"/>
          </w:rPr>
          <w:delText>.</w:delText>
        </w:r>
      </w:del>
    </w:p>
    <w:p w14:paraId="36F6481E" w14:textId="77777777" w:rsidR="006F371C" w:rsidRDefault="003C3B5E">
      <w:r>
        <w:br w:type="page"/>
      </w:r>
    </w:p>
    <w:p w14:paraId="21397580" w14:textId="2170484B" w:rsidR="006F371C" w:rsidRDefault="001B32D9">
      <w:ins w:id="1277" w:author="Liu, Cong" w:date="2025-01-08T09:18:00Z" w16du:dateUtc="2025-01-08T17:18:00Z">
        <w:r>
          <w:rPr>
            <w:noProof/>
          </w:rPr>
          <w:lastRenderedPageBreak/>
          <w:drawing>
            <wp:inline distT="0" distB="0" distL="0" distR="0" wp14:anchorId="6B92186B" wp14:editId="463C2473">
              <wp:extent cx="5943600" cy="7694295"/>
              <wp:effectExtent l="0" t="0" r="0" b="1905"/>
              <wp:docPr id="53700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9757" name="Picture 5370097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2E036A35" w:rsidR="006F371C" w:rsidRDefault="003C3B5E">
      <w:pPr>
        <w:pStyle w:val="Heading4"/>
        <w:spacing w:line="360" w:lineRule="auto"/>
      </w:pPr>
      <w:r>
        <w:lastRenderedPageBreak/>
        <w:t xml:space="preserve">Fig.5 </w:t>
      </w:r>
      <w:del w:id="1278" w:author="Liu, Cong" w:date="2025-01-24T16:12:00Z" w16du:dateUtc="2025-01-25T00:12:00Z">
        <w:r w:rsidDel="008D1F32">
          <w:delText>Distinct cell-cell communication mediators in At-Risk/ERA</w:delText>
        </w:r>
      </w:del>
      <w:ins w:id="1279" w:author="Liu, Cong" w:date="2025-01-24T16:12:00Z" w16du:dateUtc="2025-01-25T00:12:00Z">
        <w:r w:rsidR="008D1F32">
          <w:t>Identifying key mediators in At-Risk/ERA participants</w:t>
        </w:r>
      </w:ins>
      <w:r>
        <w:t xml:space="preserve">. (A) </w:t>
      </w:r>
      <w:ins w:id="1280" w:author="Liu, Cong" w:date="2024-12-25T11:40:00Z" w16du:dateUtc="2024-12-25T19:40:00Z">
        <w:r w:rsidR="00FD4B02">
          <w:rPr>
            <w:b w:val="0"/>
          </w:rPr>
          <w:t xml:space="preserve">Top 30 predictors of classification model ranked by the average importance across </w:t>
        </w:r>
      </w:ins>
      <w:ins w:id="1281" w:author="Liu, Cong" w:date="2025-01-07T20:11:00Z" w16du:dateUtc="2025-01-08T04:11:00Z">
        <w:r w:rsidR="00023C9A">
          <w:rPr>
            <w:b w:val="0"/>
          </w:rPr>
          <w:t>20</w:t>
        </w:r>
      </w:ins>
      <w:ins w:id="1282" w:author="Liu, Cong" w:date="2024-12-25T11:40:00Z" w16du:dateUtc="2024-12-25T19:40:00Z">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 xml:space="preserve">. </w:t>
        </w:r>
      </w:ins>
      <w:ins w:id="1283" w:author="Liu, Cong" w:date="2024-12-25T12:21:00Z" w16du:dateUtc="2024-12-25T20:21:00Z">
        <w:r w:rsidR="00D00722">
          <w:rPr>
            <w:b w:val="0"/>
          </w:rPr>
          <w:t>(</w:t>
        </w:r>
        <w:r w:rsidR="00D00722" w:rsidRPr="00D00722">
          <w:rPr>
            <w:bCs/>
            <w:rPrChange w:id="1284"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At-Risk/ERA has significantly higher gene expression level than control.</w:t>
        </w:r>
      </w:ins>
      <w:ins w:id="1285" w:author="Liu, Cong" w:date="2025-01-24T16:16:00Z" w16du:dateUtc="2025-01-25T00:16:00Z">
        <w:r w:rsidR="00684BAF">
          <w:rPr>
            <w:b w:val="0"/>
          </w:rPr>
          <w:t xml:space="preserve"> </w:t>
        </w:r>
        <w:r w:rsidR="00684BAF" w:rsidRPr="00684BAF">
          <w:rPr>
            <w:bCs/>
            <w:rPrChange w:id="1286" w:author="Liu, Cong" w:date="2025-01-24T16:17:00Z" w16du:dateUtc="2025-01-25T00:17:00Z">
              <w:rPr>
                <w:b w:val="0"/>
              </w:rPr>
            </w:rPrChange>
          </w:rPr>
          <w:t>(C)</w:t>
        </w:r>
      </w:ins>
      <w:ins w:id="1287" w:author="Liu, Cong" w:date="2025-01-24T16:17:00Z" w16du:dateUtc="2025-01-25T00:17:00Z">
        <w:r w:rsidR="00684BAF">
          <w:rPr>
            <w:b w:val="0"/>
          </w:rPr>
          <w:t xml:space="preserve"> Gene expression level of </w:t>
        </w:r>
        <w:r w:rsidR="00684BAF">
          <w:rPr>
            <w:b w:val="0"/>
            <w:i/>
          </w:rPr>
          <w:t>TGFB1</w:t>
        </w:r>
        <w:r w:rsidR="00684BAF">
          <w:rPr>
            <w:b w:val="0"/>
          </w:rPr>
          <w:t xml:space="preserve"> in </w:t>
        </w:r>
        <w:proofErr w:type="gramStart"/>
        <w:r w:rsidR="00684BAF">
          <w:rPr>
            <w:b w:val="0"/>
          </w:rPr>
          <w:t>each individual</w:t>
        </w:r>
        <w:proofErr w:type="gramEnd"/>
        <w:r w:rsidR="00684BAF">
          <w:rPr>
            <w:b w:val="0"/>
          </w:rPr>
          <w:t xml:space="preserve">. At-Risk/ERA has significantly higher gene expression level than control. </w:t>
        </w:r>
      </w:ins>
      <w:ins w:id="1288" w:author="Liu, Cong" w:date="2025-01-24T16:18:00Z" w16du:dateUtc="2025-01-25T00:18:00Z">
        <w:r w:rsidR="00B170A5" w:rsidRPr="00CA6BF3">
          <w:rPr>
            <w:bCs/>
            <w:rPrChange w:id="1289" w:author="Liu, Cong" w:date="2025-01-24T16:21:00Z" w16du:dateUtc="2025-01-25T00:21:00Z">
              <w:rPr>
                <w:b w:val="0"/>
              </w:rPr>
            </w:rPrChange>
          </w:rPr>
          <w:t>(D)</w:t>
        </w:r>
        <w:r w:rsidR="00B170A5">
          <w:rPr>
            <w:b w:val="0"/>
          </w:rPr>
          <w:t xml:space="preserve"> </w:t>
        </w:r>
      </w:ins>
      <w:ins w:id="1290" w:author="Liu, Cong" w:date="2025-01-24T16:21:00Z" w16du:dateUtc="2025-01-25T00:21:00Z">
        <w:r w:rsidR="00CA6BF3">
          <w:rPr>
            <w:b w:val="0"/>
          </w:rPr>
          <w:t xml:space="preserve">Top signature regulators of </w:t>
        </w:r>
        <w:r w:rsidR="00CA6BF3">
          <w:rPr>
            <w:b w:val="0"/>
            <w:i/>
          </w:rPr>
          <w:t>TGFB1</w:t>
        </w:r>
        <w:r w:rsidR="00CA6BF3">
          <w:rPr>
            <w:b w:val="0"/>
          </w:rPr>
          <w:t xml:space="preserve"> in At-Risk/ERA signature clusters. Middle red node is </w:t>
        </w:r>
        <w:r w:rsidR="00CA6BF3">
          <w:rPr>
            <w:b w:val="0"/>
            <w:i/>
          </w:rPr>
          <w:t>TGFB1</w:t>
        </w:r>
        <w:r w:rsidR="00CA6BF3">
          <w:rPr>
            <w:b w:val="0"/>
          </w:rPr>
          <w:t xml:space="preserve">. Other gray nodes are regulators of </w:t>
        </w:r>
        <w:r w:rsidR="00CA6BF3">
          <w:rPr>
            <w:b w:val="0"/>
            <w:i/>
          </w:rPr>
          <w:t>TGFB1</w:t>
        </w:r>
        <w:r w:rsidR="00CA6BF3">
          <w:rPr>
            <w:b w:val="0"/>
          </w:rPr>
          <w:t xml:space="preserve">. Gray node size and edge width are proportional to the mean regulatory strength predicted by Taiji. </w:t>
        </w:r>
      </w:ins>
      <w:ins w:id="1291" w:author="Liu, Cong" w:date="2024-12-25T12:21:00Z" w16du:dateUtc="2024-12-25T20:21:00Z">
        <w:r w:rsidR="00D00722">
          <w:rPr>
            <w:b w:val="0"/>
          </w:rPr>
          <w:t xml:space="preserve"> </w:t>
        </w:r>
      </w:ins>
      <w:moveFromRangeStart w:id="1292" w:author="Liu, Cong" w:date="2024-12-25T11:41:00Z" w:name="move186019329"/>
      <w:moveFrom w:id="1293"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1292"/>
      <w:r>
        <w:t>(</w:t>
      </w:r>
      <w:ins w:id="1294" w:author="Liu, Cong" w:date="2025-01-24T16:14:00Z" w16du:dateUtc="2025-01-25T00:14:00Z">
        <w:r w:rsidR="001C1C96">
          <w:t>E</w:t>
        </w:r>
      </w:ins>
      <w:del w:id="1295" w:author="Liu, Cong" w:date="2025-01-24T16:14:00Z" w16du:dateUtc="2025-01-25T00:14:00Z">
        <w:r w:rsidDel="001C1C96">
          <w:delText>C</w:delText>
        </w:r>
      </w:del>
      <w:r>
        <w:t xml:space="preserve">) </w:t>
      </w:r>
      <w:moveToRangeStart w:id="1296" w:author="Liu, Cong" w:date="2024-12-25T12:22:00Z" w:name="move186021759"/>
      <w:moveTo w:id="1297"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w:t>
        </w:r>
        <w:proofErr w:type="spellStart"/>
        <w:r w:rsidR="0000690F">
          <w:rPr>
            <w:b w:val="0"/>
          </w:rPr>
          <w:t>Kmeans</w:t>
        </w:r>
        <w:proofErr w:type="spellEnd"/>
        <w:r w:rsidR="0000690F">
          <w:rPr>
            <w:b w:val="0"/>
          </w:rPr>
          <w:t xml:space="preserve">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1296"/>
      <w:del w:id="1298" w:author="Liu, Cong" w:date="2024-12-25T12:22:00Z" w16du:dateUtc="2024-12-25T20:22:00Z">
        <w:r w:rsidDel="0000690F">
          <w:rPr>
            <w:b w:val="0"/>
          </w:rPr>
          <w:delText>Protein expression level of TGF-β1 in each individual. At-Risk/ERA has significantly higher protein expression level than control</w:delText>
        </w:r>
      </w:del>
      <w:del w:id="1299" w:author="Liu, Cong" w:date="2024-11-27T09:28:00Z" w16du:dateUtc="2024-11-27T17:28:00Z">
        <w:r w:rsidDel="001A5A76">
          <w:rPr>
            <w:b w:val="0"/>
          </w:rPr>
          <w:delText xml:space="preserve"> (p-value=0.022)</w:delText>
        </w:r>
      </w:del>
      <w:del w:id="1300" w:author="Liu, Cong" w:date="2024-12-25T12:22:00Z" w16du:dateUtc="2024-12-25T20:22:00Z">
        <w:r w:rsidDel="0000690F">
          <w:rPr>
            <w:b w:val="0"/>
          </w:rPr>
          <w:delText xml:space="preserve">. </w:delText>
        </w:r>
      </w:del>
      <w:r w:rsidRPr="00F117F6">
        <w:rPr>
          <w:bCs/>
          <w:rPrChange w:id="1301" w:author="Liu, Cong" w:date="2024-11-27T09:29:00Z" w16du:dateUtc="2024-11-27T17:29:00Z">
            <w:rPr>
              <w:b w:val="0"/>
            </w:rPr>
          </w:rPrChange>
        </w:rPr>
        <w:t>(</w:t>
      </w:r>
      <w:ins w:id="1302" w:author="Liu, Cong" w:date="2025-01-24T16:14:00Z" w16du:dateUtc="2025-01-25T00:14:00Z">
        <w:r w:rsidR="001C1C96">
          <w:rPr>
            <w:bCs/>
          </w:rPr>
          <w:t>F</w:t>
        </w:r>
      </w:ins>
      <w:del w:id="1303" w:author="Liu, Cong" w:date="2025-01-24T16:14:00Z" w16du:dateUtc="2025-01-25T00:14:00Z">
        <w:r w:rsidRPr="00F117F6" w:rsidDel="001C1C96">
          <w:rPr>
            <w:bCs/>
            <w:rPrChange w:id="1304" w:author="Liu, Cong" w:date="2024-11-27T09:29:00Z" w16du:dateUtc="2024-11-27T17:29:00Z">
              <w:rPr>
                <w:b w:val="0"/>
              </w:rPr>
            </w:rPrChange>
          </w:rPr>
          <w:delText>D</w:delText>
        </w:r>
      </w:del>
      <w:r w:rsidRPr="00F117F6">
        <w:rPr>
          <w:bCs/>
          <w:rPrChange w:id="1305" w:author="Liu, Cong" w:date="2024-11-27T09:29:00Z" w16du:dateUtc="2024-11-27T17:29:00Z">
            <w:rPr>
              <w:b w:val="0"/>
            </w:rPr>
          </w:rPrChange>
        </w:rPr>
        <w:t>)</w:t>
      </w:r>
      <w:r>
        <w:rPr>
          <w:b w:val="0"/>
        </w:rPr>
        <w:t xml:space="preserve"> </w:t>
      </w:r>
      <w:ins w:id="1306"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At-Risk/ERA has significantly higher protein expression levels</w:t>
        </w:r>
      </w:ins>
      <w:ins w:id="1307" w:author="Liu, Cong" w:date="2025-01-24T21:16:00Z" w16du:dateUtc="2025-01-25T05:16:00Z">
        <w:r w:rsidR="00F139F8">
          <w:rPr>
            <w:b w:val="0"/>
          </w:rPr>
          <w:t>; Wilcoxon rank</w:t>
        </w:r>
        <w:r w:rsidR="009C3226">
          <w:rPr>
            <w:b w:val="0"/>
          </w:rPr>
          <w:t>-</w:t>
        </w:r>
        <w:r w:rsidR="00F139F8">
          <w:rPr>
            <w:b w:val="0"/>
          </w:rPr>
          <w:t>sum test,</w:t>
        </w:r>
      </w:ins>
      <w:del w:id="1308"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1309"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ins w:id="1310" w:author="Liu, Cong" w:date="2025-01-24T21:15:00Z" w16du:dateUtc="2025-01-25T05:15:00Z">
        <w:r w:rsidR="00F139F8">
          <w:rPr>
            <w:b w:val="0"/>
          </w:rPr>
          <w:t xml:space="preserve"> </w:t>
        </w:r>
      </w:ins>
      <w:del w:id="1311" w:author="Liu, Cong" w:date="2025-01-24T21:15:00Z" w16du:dateUtc="2025-01-25T05:15:00Z">
        <w:r w:rsidDel="00F139F8">
          <w:rPr>
            <w:b w:val="0"/>
          </w:rPr>
          <w:delText>.</w:delText>
        </w:r>
        <w:r w:rsidDel="00F139F8">
          <w:delText xml:space="preserve"> </w:delText>
        </w:r>
      </w:del>
      <w:del w:id="1312" w:author="Liu, Cong" w:date="2025-01-24T16:14:00Z" w16du:dateUtc="2025-01-25T00:14:00Z">
        <w:r w:rsidDel="001C1C96">
          <w:delText xml:space="preserve">(E) </w:delText>
        </w:r>
      </w:del>
      <w:moveToRangeStart w:id="1313" w:author="Liu, Cong" w:date="2024-12-25T16:02:00Z" w:name="move186034943"/>
      <w:moveTo w:id="1314" w:author="Liu, Cong" w:date="2024-12-25T16:02:00Z" w16du:dateUtc="2024-12-26T00:02:00Z">
        <w:del w:id="1315" w:author="Liu, Cong" w:date="2024-12-25T16:02:00Z" w16du:dateUtc="2024-12-26T00:02:00Z">
          <w:r w:rsidR="003E28E9" w:rsidDel="003E28E9">
            <w:delText xml:space="preserve">(C) </w:delText>
          </w:r>
        </w:del>
        <w:del w:id="1316"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1313"/>
      <w:del w:id="1317"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del w:id="1318" w:author="Liu, Cong" w:date="2025-01-24T21:15:00Z" w16du:dateUtc="2025-01-25T05:15:00Z">
        <w:r w:rsidDel="00F139F8">
          <w:delText>(F)</w:delText>
        </w:r>
        <w:r w:rsidDel="00F139F8">
          <w:rPr>
            <w:b w:val="0"/>
          </w:rPr>
          <w:delText xml:space="preserve"> </w:delText>
        </w:r>
      </w:del>
      <w:moveFromRangeStart w:id="1319" w:author="Liu, Cong" w:date="2024-12-25T12:22:00Z" w:name="move186021759"/>
      <w:moveFrom w:id="1320" w:author="Liu, Cong" w:date="2024-12-25T12:22:00Z" w16du:dateUtc="2024-12-25T20:22:00Z">
        <w:del w:id="1321" w:author="Liu, Cong" w:date="2025-01-24T21:15:00Z" w16du:dateUtc="2025-01-25T05:15:00Z">
          <w:r w:rsidDel="00F139F8">
            <w:rPr>
              <w:b w:val="0"/>
            </w:rPr>
            <w:delTex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delText>
          </w:r>
          <w:r w:rsidDel="00F139F8">
            <w:rPr>
              <w:b w:val="0"/>
              <w:i/>
            </w:rPr>
            <w:delText>MMP23B</w:delText>
          </w:r>
          <w:r w:rsidDel="00F139F8">
            <w:rPr>
              <w:b w:val="0"/>
            </w:rPr>
            <w:delText xml:space="preserve">, </w:delText>
          </w:r>
          <w:r w:rsidDel="00F139F8">
            <w:rPr>
              <w:b w:val="0"/>
              <w:i/>
            </w:rPr>
            <w:delText>CCL4</w:delText>
          </w:r>
          <w:r w:rsidDel="00F139F8">
            <w:rPr>
              <w:b w:val="0"/>
            </w:rPr>
            <w:delText xml:space="preserve">, </w:delText>
          </w:r>
          <w:r w:rsidDel="00F139F8">
            <w:rPr>
              <w:b w:val="0"/>
              <w:i/>
            </w:rPr>
            <w:delText>IL12A</w:delText>
          </w:r>
          <w:r w:rsidDel="00F139F8">
            <w:rPr>
              <w:b w:val="0"/>
            </w:rPr>
            <w:delText xml:space="preserve">, </w:delText>
          </w:r>
          <w:r w:rsidDel="00F139F8">
            <w:rPr>
              <w:b w:val="0"/>
              <w:i/>
            </w:rPr>
            <w:delText>TNFSF14</w:delText>
          </w:r>
          <w:r w:rsidDel="00F139F8">
            <w:rPr>
              <w:b w:val="0"/>
            </w:rPr>
            <w:delText xml:space="preserve">, </w:delText>
          </w:r>
          <w:r w:rsidDel="00F139F8">
            <w:rPr>
              <w:b w:val="0"/>
              <w:i/>
            </w:rPr>
            <w:delText>IL15</w:delText>
          </w:r>
          <w:r w:rsidDel="00F139F8">
            <w:rPr>
              <w:b w:val="0"/>
            </w:rPr>
            <w:delText xml:space="preserve">, </w:delText>
          </w:r>
          <w:r w:rsidDel="00F139F8">
            <w:rPr>
              <w:b w:val="0"/>
              <w:i/>
            </w:rPr>
            <w:delText>NOTCH1</w:delText>
          </w:r>
          <w:r w:rsidDel="00F139F8">
            <w:rPr>
              <w:b w:val="0"/>
            </w:rPr>
            <w:delText xml:space="preserve">, </w:delText>
          </w:r>
          <w:r w:rsidDel="00F139F8">
            <w:rPr>
              <w:b w:val="0"/>
              <w:i/>
            </w:rPr>
            <w:delText>CCL5</w:delText>
          </w:r>
          <w:r w:rsidDel="00F139F8">
            <w:rPr>
              <w:b w:val="0"/>
            </w:rPr>
            <w:delText xml:space="preserve">, and </w:delText>
          </w:r>
          <w:r w:rsidDel="00F139F8">
            <w:rPr>
              <w:b w:val="0"/>
              <w:i/>
            </w:rPr>
            <w:delText xml:space="preserve">TGFB1. </w:delText>
          </w:r>
        </w:del>
      </w:moveFrom>
      <w:moveFromRangeEnd w:id="1319"/>
      <w:del w:id="1322" w:author="Liu, Cong" w:date="2024-12-25T15:58:00Z" w16du:dateUtc="2024-12-25T23:58:00Z">
        <w:r w:rsidDel="00083675">
          <w:delText>(G)</w:delText>
        </w:r>
        <w:r w:rsidDel="00083675">
          <w:rPr>
            <w:b w:val="0"/>
          </w:rPr>
          <w:delText xml:space="preserve"> </w:delText>
        </w:r>
      </w:del>
      <w:del w:id="1323" w:author="Liu, Cong" w:date="2025-01-24T21:15:00Z" w16du:dateUtc="2025-01-25T05:15:00Z">
        <w:r w:rsidDel="00F139F8">
          <w:rPr>
            <w:b w:val="0"/>
          </w:rPr>
          <w:delText>Proposed hypothesis to RA onset. Under the influence of risk factors such as genetics and environmental exposures,</w:delText>
        </w:r>
        <w:r w:rsidDel="00F139F8">
          <w:delText xml:space="preserve"> </w:delText>
        </w:r>
        <w:r w:rsidDel="00F139F8">
          <w:rPr>
            <w:b w:val="0"/>
          </w:rPr>
          <w:delText xml:space="preserve">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delText>
        </w:r>
      </w:del>
      <w:r>
        <w:rPr>
          <w:b w:val="0"/>
        </w:rPr>
        <w:t>*</w:t>
      </w:r>
      <w:ins w:id="1324" w:author="Liu, Cong" w:date="2024-11-27T09:15:00Z" w16du:dateUtc="2024-11-27T17:15:00Z">
        <w:r w:rsidR="00F6374F">
          <w:rPr>
            <w:rFonts w:hint="eastAsia"/>
            <w:b w:val="0"/>
            <w:lang w:eastAsia="zh-CN"/>
          </w:rPr>
          <w:t>*</w:t>
        </w:r>
      </w:ins>
      <w:r>
        <w:rPr>
          <w:b w:val="0"/>
        </w:rPr>
        <w:t>p &lt; 0.05, ***</w:t>
      </w:r>
      <w:del w:id="1325" w:author="Liu, Cong" w:date="2024-11-27T09:28:00Z" w16du:dateUtc="2024-11-27T17:28:00Z">
        <w:r w:rsidDel="00023617">
          <w:rPr>
            <w:b w:val="0"/>
          </w:rPr>
          <w:delText>*</w:delText>
        </w:r>
      </w:del>
      <w:r>
        <w:rPr>
          <w:b w:val="0"/>
        </w:rPr>
        <w:t>p &lt; 0.</w:t>
      </w:r>
      <w:del w:id="1326" w:author="Liu, Cong" w:date="2024-11-27T09:27:00Z" w16du:dateUtc="2024-11-27T17:27:00Z">
        <w:r w:rsidDel="00023617">
          <w:rPr>
            <w:b w:val="0"/>
          </w:rPr>
          <w:delText>00</w:delText>
        </w:r>
      </w:del>
      <w:r>
        <w:rPr>
          <w:b w:val="0"/>
        </w:rPr>
        <w:t>01</w:t>
      </w:r>
      <w:ins w:id="1327" w:author="Liu, Cong" w:date="2024-11-27T09:28:00Z" w16du:dateUtc="2024-11-27T17:28:00Z">
        <w:r w:rsidR="00023617">
          <w:rPr>
            <w:b w:val="0"/>
          </w:rPr>
          <w:t>, ****p &lt; 0.001</w:t>
        </w:r>
      </w:ins>
      <w:del w:id="1328"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6397428F" w:rsidR="006F371C" w:rsidRDefault="00A636E9">
      <w:pPr>
        <w:spacing w:line="360" w:lineRule="auto"/>
      </w:pPr>
      <w:r>
        <w:rPr>
          <w:noProof/>
        </w:rPr>
        <w:lastRenderedPageBreak/>
        <w:drawing>
          <wp:inline distT="0" distB="0" distL="0" distR="0" wp14:anchorId="3CE15C17" wp14:editId="16C4B22E">
            <wp:extent cx="5943600" cy="5765606"/>
            <wp:effectExtent l="0" t="0" r="0" b="635"/>
            <wp:docPr id="175622259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2594" name="Picture 1" descr="A screenshot of a cell phone&#10;&#10;AI-generated content may be incorrect."/>
                    <pic:cNvPicPr/>
                  </pic:nvPicPr>
                  <pic:blipFill rotWithShape="1">
                    <a:blip r:embed="rId19" cstate="print">
                      <a:extLst>
                        <a:ext uri="{28A0092B-C50C-407E-A947-70E740481C1C}">
                          <a14:useLocalDpi xmlns:a14="http://schemas.microsoft.com/office/drawing/2010/main" val="0"/>
                        </a:ext>
                      </a:extLst>
                    </a:blip>
                    <a:srcRect b="25067"/>
                    <a:stretch/>
                  </pic:blipFill>
                  <pic:spPr bwMode="auto">
                    <a:xfrm>
                      <a:off x="0" y="0"/>
                      <a:ext cx="5943600" cy="5765606"/>
                    </a:xfrm>
                    <a:prstGeom prst="rect">
                      <a:avLst/>
                    </a:prstGeom>
                    <a:ln>
                      <a:noFill/>
                    </a:ln>
                    <a:extLst>
                      <a:ext uri="{53640926-AAD7-44D8-BBD7-CCE9431645EC}">
                        <a14:shadowObscured xmlns:a14="http://schemas.microsoft.com/office/drawing/2010/main"/>
                      </a:ext>
                    </a:extLst>
                  </pic:spPr>
                </pic:pic>
              </a:graphicData>
            </a:graphic>
          </wp:inline>
        </w:drawing>
      </w:r>
    </w:p>
    <w:p w14:paraId="05B44AC6" w14:textId="77777777" w:rsidR="004651A0" w:rsidRDefault="004651A0">
      <w:pPr>
        <w:rPr>
          <w:b/>
        </w:rPr>
      </w:pPr>
      <w:r>
        <w:br w:type="page"/>
      </w:r>
    </w:p>
    <w:p w14:paraId="6C41D0E1" w14:textId="2E459359" w:rsidR="000B54A7" w:rsidRDefault="004651A0" w:rsidP="0065755E">
      <w:pPr>
        <w:pStyle w:val="Heading4"/>
        <w:spacing w:line="360" w:lineRule="auto"/>
        <w:rPr>
          <w:b w:val="0"/>
        </w:rPr>
      </w:pPr>
      <w:r>
        <w:lastRenderedPageBreak/>
        <w:t xml:space="preserve">Fig.6 Gene expression level of identified top mediators in established RA synovial tissues. (A) </w:t>
      </w:r>
      <w:r>
        <w:rPr>
          <w:b w:val="0"/>
        </w:rPr>
        <w:t>Heatmap of</w:t>
      </w:r>
      <w:r>
        <w:t xml:space="preserve"> </w:t>
      </w:r>
      <w:r w:rsidR="003F09FB">
        <w:rPr>
          <w:b w:val="0"/>
        </w:rPr>
        <w:t xml:space="preserve">normalized gene expression </w:t>
      </w:r>
      <w:r>
        <w:rPr>
          <w:b w:val="0"/>
        </w:rPr>
        <w:t xml:space="preserve">of </w:t>
      </w:r>
      <w:r w:rsidR="003F09FB">
        <w:rPr>
          <w:b w:val="0"/>
        </w:rPr>
        <w:t>top 30</w:t>
      </w:r>
      <w:r>
        <w:rPr>
          <w:b w:val="0"/>
        </w:rPr>
        <w:t xml:space="preserve"> </w:t>
      </w:r>
      <w:r w:rsidR="003F09FB">
        <w:rPr>
          <w:b w:val="0"/>
        </w:rPr>
        <w:t xml:space="preserve">mediators </w:t>
      </w:r>
      <w:ins w:id="1329" w:author="Liu, Cong" w:date="2025-01-25T10:30:00Z" w16du:dateUtc="2025-01-25T18:30:00Z">
        <w:r w:rsidR="001D4CA1">
          <w:rPr>
            <w:b w:val="0"/>
          </w:rPr>
          <w:t>across</w:t>
        </w:r>
      </w:ins>
      <w:del w:id="1330" w:author="Liu, Cong" w:date="2025-01-25T10:30:00Z" w16du:dateUtc="2025-01-25T18:30:00Z">
        <w:r w:rsidR="003F09FB" w:rsidDel="001D4CA1">
          <w:rPr>
            <w:b w:val="0"/>
          </w:rPr>
          <w:delText>in</w:delText>
        </w:r>
      </w:del>
      <w:r w:rsidR="003F09FB">
        <w:rPr>
          <w:b w:val="0"/>
        </w:rPr>
        <w:t xml:space="preserve"> </w:t>
      </w:r>
      <w:ins w:id="1331" w:author="Liu, Cong" w:date="2025-01-25T10:57:00Z" w16du:dateUtc="2025-01-25T18:57:00Z">
        <w:r w:rsidR="00B320F5">
          <w:rPr>
            <w:b w:val="0"/>
          </w:rPr>
          <w:t xml:space="preserve">22 </w:t>
        </w:r>
      </w:ins>
      <w:r w:rsidR="003F09FB">
        <w:rPr>
          <w:b w:val="0"/>
        </w:rPr>
        <w:t>pseudo-bulk clusters</w:t>
      </w:r>
      <w:del w:id="1332" w:author="Liu, Cong" w:date="2025-01-25T10:30:00Z" w16du:dateUtc="2025-01-25T18:30:00Z">
        <w:r w:rsidR="003F09FB" w:rsidDel="001D4CA1">
          <w:rPr>
            <w:b w:val="0"/>
          </w:rPr>
          <w:delText xml:space="preserve"> from established RA synovial tissues</w:delText>
        </w:r>
      </w:del>
      <w:r>
        <w:rPr>
          <w:b w:val="0"/>
        </w:rPr>
        <w:t xml:space="preserve">. </w:t>
      </w:r>
      <w:r w:rsidR="00672015">
        <w:rPr>
          <w:b w:val="0"/>
        </w:rPr>
        <w:t>Rows represent genes while columns represent pseudo-bulk clusters</w:t>
      </w:r>
      <w:del w:id="1333" w:author="Liu, Cong" w:date="2025-01-24T16:54:00Z" w16du:dateUtc="2025-01-25T00:54:00Z">
        <w:r w:rsidR="00F7382E" w:rsidDel="004D2899">
          <w:rPr>
            <w:b w:val="0"/>
          </w:rPr>
          <w:delText xml:space="preserve"> hierarchically clustered</w:delText>
        </w:r>
      </w:del>
      <w:r w:rsidR="00672015">
        <w:rPr>
          <w:b w:val="0"/>
        </w:rPr>
        <w:t>.</w:t>
      </w:r>
      <w:ins w:id="1334" w:author="Liu, Cong" w:date="2025-01-24T16:54:00Z" w16du:dateUtc="2025-01-25T00:54:00Z">
        <w:r w:rsidR="004D2899">
          <w:rPr>
            <w:b w:val="0"/>
          </w:rPr>
          <w:t xml:space="preserve"> Both rows and columns are hierarchically clustered.</w:t>
        </w:r>
      </w:ins>
      <w:r w:rsidR="00672015">
        <w:rPr>
          <w:b w:val="0"/>
        </w:rPr>
        <w:t xml:space="preserve"> </w:t>
      </w:r>
      <w:r w:rsidR="0055182D" w:rsidRPr="0055182D">
        <w:rPr>
          <w:b w:val="0"/>
        </w:rPr>
        <w:t>Color represents the average normalized expression across cells in the cluster, scaled for each gene across clusters.</w:t>
      </w:r>
      <w:r w:rsidR="0055182D">
        <w:rPr>
          <w:b w:val="0"/>
        </w:rPr>
        <w:t xml:space="preserve"> Column annotation legend </w:t>
      </w:r>
      <w:r w:rsidR="00672015">
        <w:rPr>
          <w:b w:val="0"/>
        </w:rPr>
        <w:t>represents cell types</w:t>
      </w:r>
      <w:del w:id="1335" w:author="Liu, Cong" w:date="2025-01-24T16:51:00Z" w16du:dateUtc="2025-01-25T00:51:00Z">
        <w:r w:rsidR="00672015" w:rsidDel="00F01B4E">
          <w:rPr>
            <w:b w:val="0"/>
          </w:rPr>
          <w:delText>.</w:delText>
        </w:r>
      </w:del>
      <w:r>
        <w:rPr>
          <w:b w:val="0"/>
        </w:rPr>
        <w:t>.</w:t>
      </w:r>
      <w:ins w:id="1336" w:author="Liu, Cong" w:date="2025-01-24T16:51:00Z" w16du:dateUtc="2025-01-25T00:51:00Z">
        <w:r w:rsidR="00F01B4E">
          <w:rPr>
            <w:b w:val="0"/>
          </w:rPr>
          <w:t xml:space="preserve"> Top mediators displayed gene expression across multiple cell types.</w:t>
        </w:r>
      </w:ins>
      <w:r>
        <w:rPr>
          <w:b w:val="0"/>
        </w:rPr>
        <w:t xml:space="preserve"> </w:t>
      </w:r>
      <w:r>
        <w:t xml:space="preserve">(B) </w:t>
      </w:r>
      <w:ins w:id="1337" w:author="Liu, Cong" w:date="2025-01-24T16:52:00Z" w16du:dateUtc="2025-01-25T00:52:00Z">
        <w:r w:rsidR="00DD4229">
          <w:rPr>
            <w:b w:val="0"/>
          </w:rPr>
          <w:t>Heatmap of</w:t>
        </w:r>
        <w:r w:rsidR="00DD4229">
          <w:t xml:space="preserve"> </w:t>
        </w:r>
        <w:r w:rsidR="00DD4229">
          <w:rPr>
            <w:b w:val="0"/>
          </w:rPr>
          <w:t xml:space="preserve">normalized gene expression of top 30 mediators </w:t>
        </w:r>
      </w:ins>
      <w:ins w:id="1338" w:author="Liu, Cong" w:date="2025-01-24T16:54:00Z" w16du:dateUtc="2025-01-25T00:54:00Z">
        <w:r w:rsidR="006A796D">
          <w:rPr>
            <w:b w:val="0"/>
          </w:rPr>
          <w:t xml:space="preserve">across </w:t>
        </w:r>
      </w:ins>
      <w:ins w:id="1339" w:author="Liu, Cong" w:date="2025-01-25T10:31:00Z" w16du:dateUtc="2025-01-25T18:31:00Z">
        <w:r w:rsidR="00C31151">
          <w:rPr>
            <w:b w:val="0"/>
          </w:rPr>
          <w:t>synovial tissue samples</w:t>
        </w:r>
      </w:ins>
      <w:ins w:id="1340" w:author="Liu, Cong" w:date="2025-01-24T16:52:00Z" w16du:dateUtc="2025-01-25T00:52:00Z">
        <w:r w:rsidR="00DD4229">
          <w:rPr>
            <w:b w:val="0"/>
          </w:rPr>
          <w:t xml:space="preserve">. Rows represent genes while columns represent </w:t>
        </w:r>
      </w:ins>
      <w:ins w:id="1341" w:author="Liu, Cong" w:date="2025-01-25T10:31:00Z" w16du:dateUtc="2025-01-25T18:31:00Z">
        <w:r w:rsidR="00CA71B2">
          <w:rPr>
            <w:b w:val="0"/>
            <w:lang w:eastAsia="zh-CN"/>
          </w:rPr>
          <w:t>samples</w:t>
        </w:r>
      </w:ins>
      <w:ins w:id="1342" w:author="Liu, Cong" w:date="2025-01-24T16:52:00Z" w16du:dateUtc="2025-01-25T00:52:00Z">
        <w:r w:rsidR="00DD4229">
          <w:rPr>
            <w:rFonts w:hint="eastAsia"/>
            <w:b w:val="0"/>
            <w:lang w:eastAsia="zh-CN"/>
          </w:rPr>
          <w:t>.</w:t>
        </w:r>
      </w:ins>
      <w:ins w:id="1343" w:author="Liu, Cong" w:date="2025-01-24T17:05:00Z" w16du:dateUtc="2025-01-25T01:05:00Z">
        <w:r w:rsidR="00A51745">
          <w:rPr>
            <w:b w:val="0"/>
            <w:lang w:eastAsia="zh-CN"/>
          </w:rPr>
          <w:t xml:space="preserve"> </w:t>
        </w:r>
        <w:r w:rsidR="00A51745">
          <w:rPr>
            <w:b w:val="0"/>
          </w:rPr>
          <w:t xml:space="preserve">Both rows and columns are hierarchically clustered. </w:t>
        </w:r>
      </w:ins>
      <w:ins w:id="1344" w:author="Liu, Cong" w:date="2025-01-24T16:52:00Z" w16du:dateUtc="2025-01-25T00:52:00Z">
        <w:r w:rsidR="00DD4229" w:rsidRPr="0055182D">
          <w:rPr>
            <w:b w:val="0"/>
          </w:rPr>
          <w:t xml:space="preserve">Color represents the average normalized expression across cells in the </w:t>
        </w:r>
      </w:ins>
      <w:ins w:id="1345" w:author="Liu, Cong" w:date="2025-01-25T10:34:00Z" w16du:dateUtc="2025-01-25T18:34:00Z">
        <w:r w:rsidR="00256718">
          <w:rPr>
            <w:b w:val="0"/>
          </w:rPr>
          <w:t>sample</w:t>
        </w:r>
      </w:ins>
      <w:ins w:id="1346" w:author="Liu, Cong" w:date="2025-01-24T16:52:00Z" w16du:dateUtc="2025-01-25T00:52:00Z">
        <w:r w:rsidR="00DD4229" w:rsidRPr="0055182D">
          <w:rPr>
            <w:b w:val="0"/>
          </w:rPr>
          <w:t xml:space="preserve">, scaled for each gene across </w:t>
        </w:r>
      </w:ins>
      <w:ins w:id="1347" w:author="Liu, Cong" w:date="2025-01-25T10:32:00Z" w16du:dateUtc="2025-01-25T18:32:00Z">
        <w:r w:rsidR="00FF4126">
          <w:rPr>
            <w:b w:val="0"/>
          </w:rPr>
          <w:t>samples</w:t>
        </w:r>
      </w:ins>
      <w:ins w:id="1348" w:author="Liu, Cong" w:date="2025-01-24T16:52:00Z" w16du:dateUtc="2025-01-25T00:52:00Z">
        <w:r w:rsidR="00DD4229" w:rsidRPr="0055182D">
          <w:rPr>
            <w:b w:val="0"/>
          </w:rPr>
          <w:t>.</w:t>
        </w:r>
        <w:r w:rsidR="00DD4229">
          <w:rPr>
            <w:b w:val="0"/>
          </w:rPr>
          <w:t xml:space="preserve"> </w:t>
        </w:r>
      </w:ins>
      <w:ins w:id="1349" w:author="Liu, Cong" w:date="2025-01-24T17:09:00Z" w16du:dateUtc="2025-01-25T01:09:00Z">
        <w:r w:rsidR="0040609E">
          <w:rPr>
            <w:b w:val="0"/>
          </w:rPr>
          <w:t xml:space="preserve">Each </w:t>
        </w:r>
      </w:ins>
      <w:ins w:id="1350" w:author="Liu, Cong" w:date="2025-01-25T10:31:00Z" w16du:dateUtc="2025-01-25T18:31:00Z">
        <w:r w:rsidR="00A022CD">
          <w:rPr>
            <w:b w:val="0"/>
          </w:rPr>
          <w:t>sample</w:t>
        </w:r>
      </w:ins>
      <w:ins w:id="1351" w:author="Liu, Cong" w:date="2025-01-24T17:09:00Z" w16du:dateUtc="2025-01-25T01:09:00Z">
        <w:r w:rsidR="0040609E">
          <w:rPr>
            <w:b w:val="0"/>
          </w:rPr>
          <w:t xml:space="preserve"> has its own group of highly expressed genes</w:t>
        </w:r>
      </w:ins>
      <w:ins w:id="1352" w:author="Liu, Cong" w:date="2025-01-24T16:52:00Z" w16du:dateUtc="2025-01-25T00:52:00Z">
        <w:r w:rsidR="00DD4229">
          <w:rPr>
            <w:b w:val="0"/>
          </w:rPr>
          <w:t xml:space="preserve">. </w:t>
        </w:r>
      </w:ins>
      <w:ins w:id="1353" w:author="Liu, Cong" w:date="2025-01-24T17:06:00Z" w16du:dateUtc="2025-01-25T01:06:00Z">
        <w:r w:rsidR="00F36E13">
          <w:t xml:space="preserve">(C) </w:t>
        </w:r>
        <w:r w:rsidR="00F36E13">
          <w:rPr>
            <w:b w:val="0"/>
          </w:rPr>
          <w:t>Heatmap of</w:t>
        </w:r>
        <w:r w:rsidR="00F36E13">
          <w:t xml:space="preserve"> </w:t>
        </w:r>
        <w:r w:rsidR="00F36E13">
          <w:rPr>
            <w:b w:val="0"/>
          </w:rPr>
          <w:t xml:space="preserve">normalized gene expression of </w:t>
        </w:r>
      </w:ins>
      <w:ins w:id="1354" w:author="Liu, Cong" w:date="2025-01-24T17:07:00Z" w16du:dateUtc="2025-01-25T01:07:00Z">
        <w:r w:rsidR="00AE70E2">
          <w:rPr>
            <w:b w:val="0"/>
          </w:rPr>
          <w:t xml:space="preserve">cell types </w:t>
        </w:r>
      </w:ins>
      <w:ins w:id="1355" w:author="Liu, Cong" w:date="2025-01-24T17:06:00Z" w16du:dateUtc="2025-01-25T01:06:00Z">
        <w:r w:rsidR="00F36E13">
          <w:rPr>
            <w:b w:val="0"/>
          </w:rPr>
          <w:t xml:space="preserve">across </w:t>
        </w:r>
      </w:ins>
      <w:ins w:id="1356" w:author="Liu, Cong" w:date="2025-01-25T10:32:00Z" w16du:dateUtc="2025-01-25T18:32:00Z">
        <w:r w:rsidR="001F0ACE">
          <w:rPr>
            <w:b w:val="0"/>
          </w:rPr>
          <w:t>samples</w:t>
        </w:r>
      </w:ins>
      <w:ins w:id="1357" w:author="Liu, Cong" w:date="2025-01-24T17:06:00Z" w16du:dateUtc="2025-01-25T01:06:00Z">
        <w:r w:rsidR="00F36E13">
          <w:rPr>
            <w:b w:val="0"/>
          </w:rPr>
          <w:t xml:space="preserve">. Rows represent </w:t>
        </w:r>
      </w:ins>
      <w:ins w:id="1358" w:author="Liu, Cong" w:date="2025-01-24T17:07:00Z" w16du:dateUtc="2025-01-25T01:07:00Z">
        <w:r w:rsidR="00E705C1">
          <w:rPr>
            <w:b w:val="0"/>
          </w:rPr>
          <w:t>cell types</w:t>
        </w:r>
      </w:ins>
      <w:ins w:id="1359" w:author="Liu, Cong" w:date="2025-01-24T17:06:00Z" w16du:dateUtc="2025-01-25T01:06:00Z">
        <w:r w:rsidR="00F36E13">
          <w:rPr>
            <w:b w:val="0"/>
          </w:rPr>
          <w:t xml:space="preserve"> while columns represent </w:t>
        </w:r>
      </w:ins>
      <w:ins w:id="1360" w:author="Liu, Cong" w:date="2025-01-25T10:32:00Z" w16du:dateUtc="2025-01-25T18:32:00Z">
        <w:r w:rsidR="003E0039">
          <w:rPr>
            <w:b w:val="0"/>
            <w:lang w:eastAsia="zh-CN"/>
          </w:rPr>
          <w:t>samples</w:t>
        </w:r>
      </w:ins>
      <w:ins w:id="1361" w:author="Liu, Cong" w:date="2025-01-24T17:06:00Z" w16du:dateUtc="2025-01-25T01:06:00Z">
        <w:r w:rsidR="00F36E13">
          <w:rPr>
            <w:rFonts w:hint="eastAsia"/>
            <w:b w:val="0"/>
            <w:lang w:eastAsia="zh-CN"/>
          </w:rPr>
          <w:t>.</w:t>
        </w:r>
        <w:r w:rsidR="00F36E13">
          <w:rPr>
            <w:b w:val="0"/>
            <w:lang w:eastAsia="zh-CN"/>
          </w:rPr>
          <w:t xml:space="preserve"> </w:t>
        </w:r>
        <w:r w:rsidR="00F36E13">
          <w:rPr>
            <w:b w:val="0"/>
          </w:rPr>
          <w:t xml:space="preserve">Both rows and columns are hierarchically clustered. </w:t>
        </w:r>
        <w:r w:rsidR="00F36E13" w:rsidRPr="0055182D">
          <w:rPr>
            <w:b w:val="0"/>
          </w:rPr>
          <w:t xml:space="preserve">Color represents the average normalized expression across </w:t>
        </w:r>
      </w:ins>
      <w:ins w:id="1362" w:author="Liu, Cong" w:date="2025-01-24T17:08:00Z" w16du:dateUtc="2025-01-25T01:08:00Z">
        <w:r w:rsidR="0001438D">
          <w:rPr>
            <w:b w:val="0"/>
          </w:rPr>
          <w:t>30 mediators</w:t>
        </w:r>
      </w:ins>
      <w:ins w:id="1363" w:author="Liu, Cong" w:date="2025-01-24T17:06:00Z" w16du:dateUtc="2025-01-25T01:06:00Z">
        <w:r w:rsidR="00F36E13" w:rsidRPr="0055182D">
          <w:rPr>
            <w:b w:val="0"/>
          </w:rPr>
          <w:t xml:space="preserve">, scaled for each </w:t>
        </w:r>
      </w:ins>
      <w:ins w:id="1364" w:author="Liu, Cong" w:date="2025-01-24T17:09:00Z" w16du:dateUtc="2025-01-25T01:09:00Z">
        <w:r w:rsidR="00FD6222">
          <w:rPr>
            <w:b w:val="0"/>
          </w:rPr>
          <w:t>cell type</w:t>
        </w:r>
      </w:ins>
      <w:ins w:id="1365" w:author="Liu, Cong" w:date="2025-01-24T17:06:00Z" w16du:dateUtc="2025-01-25T01:06:00Z">
        <w:r w:rsidR="00F36E13" w:rsidRPr="0055182D">
          <w:rPr>
            <w:b w:val="0"/>
          </w:rPr>
          <w:t xml:space="preserve"> across </w:t>
        </w:r>
      </w:ins>
      <w:ins w:id="1366" w:author="Liu, Cong" w:date="2025-01-25T10:32:00Z" w16du:dateUtc="2025-01-25T18:32:00Z">
        <w:r w:rsidR="00DA2665">
          <w:rPr>
            <w:b w:val="0"/>
          </w:rPr>
          <w:t>samples</w:t>
        </w:r>
      </w:ins>
      <w:ins w:id="1367" w:author="Liu, Cong" w:date="2025-01-24T17:06:00Z" w16du:dateUtc="2025-01-25T01:06:00Z">
        <w:r w:rsidR="00F36E13" w:rsidRPr="0055182D">
          <w:rPr>
            <w:b w:val="0"/>
          </w:rPr>
          <w:t>.</w:t>
        </w:r>
        <w:r w:rsidR="00F36E13">
          <w:rPr>
            <w:b w:val="0"/>
          </w:rPr>
          <w:t xml:space="preserve"> </w:t>
        </w:r>
      </w:ins>
      <w:ins w:id="1368" w:author="Liu, Cong" w:date="2025-01-24T17:10:00Z" w16du:dateUtc="2025-01-25T01:10:00Z">
        <w:r w:rsidR="00231B3C">
          <w:rPr>
            <w:b w:val="0"/>
          </w:rPr>
          <w:t xml:space="preserve">Each </w:t>
        </w:r>
      </w:ins>
      <w:ins w:id="1369" w:author="Liu, Cong" w:date="2025-01-25T10:32:00Z" w16du:dateUtc="2025-01-25T18:32:00Z">
        <w:r w:rsidR="00DA2665">
          <w:rPr>
            <w:b w:val="0"/>
          </w:rPr>
          <w:t>sample</w:t>
        </w:r>
      </w:ins>
      <w:ins w:id="1370" w:author="Liu, Cong" w:date="2025-01-24T17:10:00Z" w16du:dateUtc="2025-01-25T01:10:00Z">
        <w:r w:rsidR="00231B3C">
          <w:rPr>
            <w:b w:val="0"/>
          </w:rPr>
          <w:t xml:space="preserve"> has its own </w:t>
        </w:r>
        <w:r w:rsidR="0025662A">
          <w:rPr>
            <w:b w:val="0"/>
          </w:rPr>
          <w:t>combinations</w:t>
        </w:r>
        <w:r w:rsidR="00231B3C">
          <w:rPr>
            <w:b w:val="0"/>
          </w:rPr>
          <w:t xml:space="preserve"> of </w:t>
        </w:r>
        <w:r w:rsidR="0025662A">
          <w:rPr>
            <w:b w:val="0"/>
          </w:rPr>
          <w:t>dominant cell types expressing the top mediators</w:t>
        </w:r>
        <w:r w:rsidR="00231B3C">
          <w:rPr>
            <w:b w:val="0"/>
          </w:rPr>
          <w:t>.</w:t>
        </w:r>
      </w:ins>
      <w:ins w:id="1371" w:author="Liu, Cong" w:date="2025-01-24T21:16:00Z" w16du:dateUtc="2025-01-25T05:16:00Z">
        <w:r w:rsidR="00C76E4C">
          <w:rPr>
            <w:b w:val="0"/>
          </w:rPr>
          <w:t xml:space="preserve"> </w:t>
        </w:r>
        <w:r w:rsidR="00C76E4C">
          <w:t>(D)</w:t>
        </w:r>
        <w:r w:rsidR="00C76E4C">
          <w:rPr>
            <w:b w:val="0"/>
          </w:rPr>
          <w:t xml:space="preserve"> </w:t>
        </w:r>
        <w:del w:id="1372" w:author="Liu, Cong" w:date="2024-12-25T15:58:00Z" w16du:dateUtc="2024-12-25T23:58:00Z">
          <w:r w:rsidR="00C76E4C" w:rsidDel="00083675">
            <w:delText>(G)</w:delText>
          </w:r>
          <w:r w:rsidR="00C76E4C" w:rsidDel="00083675">
            <w:rPr>
              <w:b w:val="0"/>
            </w:rPr>
            <w:delText xml:space="preserve"> </w:delText>
          </w:r>
        </w:del>
        <w:r w:rsidR="00C76E4C">
          <w:rPr>
            <w:b w:val="0"/>
          </w:rPr>
          <w:t>Proposed hypothesis to RA onset. Under the influence of risk factors such as genetics and environmental exposures,</w:t>
        </w:r>
        <w:r w:rsidR="00C76E4C">
          <w:t xml:space="preserve"> </w:t>
        </w:r>
        <w:r w:rsidR="00C76E4C">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w:t>
        </w:r>
      </w:ins>
      <w:r w:rsidR="00A817F5">
        <w:rPr>
          <w:b w:val="0"/>
        </w:rPr>
        <w:t>.</w:t>
      </w:r>
    </w:p>
    <w:p w14:paraId="2BE11027" w14:textId="77777777" w:rsidR="000B54A7" w:rsidRDefault="000B54A7">
      <w:r>
        <w:rPr>
          <w:b/>
        </w:rPr>
        <w:br w:type="page"/>
      </w:r>
    </w:p>
    <w:p w14:paraId="1FA15F3B" w14:textId="301E07E0" w:rsidR="004651A0" w:rsidRPr="0065755E" w:rsidRDefault="000B54A7" w:rsidP="00FE3590">
      <w:r>
        <w:rPr>
          <w:noProof/>
        </w:rPr>
        <w:lastRenderedPageBreak/>
        <w:drawing>
          <wp:inline distT="0" distB="0" distL="0" distR="0" wp14:anchorId="0B20EB21" wp14:editId="59F3FA99">
            <wp:extent cx="5943600" cy="6533423"/>
            <wp:effectExtent l="0" t="0" r="0" b="0"/>
            <wp:docPr id="1862901775" name="Picture 2" descr="A screenshot of a cell typ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1775" name="Picture 2" descr="A screenshot of a cell type diagram&#10;&#10;AI-generated content may be incorrect."/>
                    <pic:cNvPicPr/>
                  </pic:nvPicPr>
                  <pic:blipFill rotWithShape="1">
                    <a:blip r:embed="rId20" cstate="print">
                      <a:extLst>
                        <a:ext uri="{28A0092B-C50C-407E-A947-70E740481C1C}">
                          <a14:useLocalDpi xmlns:a14="http://schemas.microsoft.com/office/drawing/2010/main" val="0"/>
                        </a:ext>
                      </a:extLst>
                    </a:blip>
                    <a:srcRect b="15087"/>
                    <a:stretch/>
                  </pic:blipFill>
                  <pic:spPr bwMode="auto">
                    <a:xfrm>
                      <a:off x="0" y="0"/>
                      <a:ext cx="5943600" cy="6533423"/>
                    </a:xfrm>
                    <a:prstGeom prst="rect">
                      <a:avLst/>
                    </a:prstGeom>
                    <a:ln>
                      <a:noFill/>
                    </a:ln>
                    <a:extLst>
                      <a:ext uri="{53640926-AAD7-44D8-BBD7-CCE9431645EC}">
                        <a14:shadowObscured xmlns:a14="http://schemas.microsoft.com/office/drawing/2010/main"/>
                      </a:ext>
                    </a:extLst>
                  </pic:spPr>
                </pic:pic>
              </a:graphicData>
            </a:graphic>
          </wp:inline>
        </w:drawing>
      </w:r>
      <w:del w:id="1373" w:author="Liu, Cong" w:date="2025-01-24T16:52:00Z" w16du:dateUtc="2025-01-25T00:52:00Z">
        <w:r w:rsidR="0055182D" w:rsidRPr="0055182D" w:rsidDel="00DD4229">
          <w:delText xml:space="preserve">Heatmap of gene expression in pseudo-bulk clusters in synovium tissues. </w:delText>
        </w:r>
      </w:del>
      <w:r w:rsidR="004651A0" w:rsidRPr="004651A0">
        <w:rPr>
          <w:bCs/>
        </w:rPr>
        <w:br w:type="page"/>
      </w:r>
    </w:p>
    <w:p w14:paraId="6BADC79F" w14:textId="1C7DC2A8" w:rsidR="006F371C" w:rsidRDefault="003C3B5E">
      <w:pPr>
        <w:pStyle w:val="Heading3"/>
        <w:spacing w:line="360" w:lineRule="auto"/>
      </w:pPr>
      <w:r>
        <w:lastRenderedPageBreak/>
        <w:t>References:</w:t>
      </w:r>
    </w:p>
    <w:p w14:paraId="6712FD64" w14:textId="77777777" w:rsidR="00E94C40" w:rsidRPr="00E94C40" w:rsidRDefault="005415A3">
      <w:pPr>
        <w:pStyle w:val="Bibliography"/>
        <w:rPr>
          <w:ins w:id="1374" w:author="Liu, Cong" w:date="2025-01-24T17:13:00Z" w16du:dateUtc="2025-01-25T01:13:00Z"/>
        </w:rPr>
        <w:pPrChange w:id="1375" w:author="Liu, Cong" w:date="2025-01-24T17:13:00Z" w16du:dateUtc="2025-01-25T01:13:00Z">
          <w:pPr>
            <w:autoSpaceDE w:val="0"/>
            <w:autoSpaceDN w:val="0"/>
            <w:adjustRightInd w:val="0"/>
          </w:pPr>
        </w:pPrChange>
      </w:pPr>
      <w:ins w:id="1376" w:author="Liu, Cong" w:date="2025-01-09T11:18:00Z" w16du:dateUtc="2025-01-09T19:18:00Z">
        <w:r>
          <w:fldChar w:fldCharType="begin"/>
        </w:r>
        <w:r>
          <w:instrText xml:space="preserve"> ADDIN ZOTERO_BIBL {"uncited":[],"omitted":[],"custom":[]} CSL_BIBLIOGRAPHY </w:instrText>
        </w:r>
        <w:r>
          <w:fldChar w:fldCharType="separate"/>
        </w:r>
      </w:ins>
      <w:ins w:id="1377" w:author="Liu, Cong" w:date="2025-01-24T17:13:00Z" w16du:dateUtc="2025-01-25T01:13:00Z">
        <w:r w:rsidR="00E94C40" w:rsidRPr="00E94C40">
          <w:t>1.</w:t>
        </w:r>
        <w:r w:rsidR="00E94C40" w:rsidRPr="00E94C40">
          <w:tab/>
          <w:t xml:space="preserve">Gravallese, E. M. &amp; Firestein, G. S. Rheumatoid Arthritis - Common Origins, Divergent Mechanisms. </w:t>
        </w:r>
        <w:r w:rsidR="00E94C40" w:rsidRPr="00E94C40">
          <w:rPr>
            <w:i/>
            <w:iCs/>
          </w:rPr>
          <w:t>N. Engl. J. Med.</w:t>
        </w:r>
        <w:r w:rsidR="00E94C40" w:rsidRPr="00E94C40">
          <w:t xml:space="preserve"> </w:t>
        </w:r>
        <w:r w:rsidR="00E94C40" w:rsidRPr="00E94C40">
          <w:rPr>
            <w:b/>
            <w:bCs/>
          </w:rPr>
          <w:t>388</w:t>
        </w:r>
        <w:r w:rsidR="00E94C40" w:rsidRPr="00E94C40">
          <w:t>, (2023).</w:t>
        </w:r>
      </w:ins>
    </w:p>
    <w:p w14:paraId="5E8FC29D" w14:textId="77777777" w:rsidR="00E94C40" w:rsidRPr="00E94C40" w:rsidRDefault="00E94C40">
      <w:pPr>
        <w:pStyle w:val="Bibliography"/>
        <w:rPr>
          <w:ins w:id="1378" w:author="Liu, Cong" w:date="2025-01-24T17:13:00Z" w16du:dateUtc="2025-01-25T01:13:00Z"/>
        </w:rPr>
        <w:pPrChange w:id="1379" w:author="Liu, Cong" w:date="2025-01-24T17:13:00Z" w16du:dateUtc="2025-01-25T01:13:00Z">
          <w:pPr>
            <w:autoSpaceDE w:val="0"/>
            <w:autoSpaceDN w:val="0"/>
            <w:adjustRightInd w:val="0"/>
          </w:pPr>
        </w:pPrChange>
      </w:pPr>
      <w:ins w:id="1380" w:author="Liu, Cong" w:date="2025-01-24T17:13:00Z" w16du:dateUtc="2025-01-25T01:13:00Z">
        <w:r w:rsidRPr="00E94C40">
          <w:t>2.</w:t>
        </w:r>
        <w:r w:rsidRPr="00E94C40">
          <w:tab/>
          <w:t xml:space="preserve">Holers, V. M. </w:t>
        </w:r>
        <w:r w:rsidRPr="00E94C40">
          <w:rPr>
            <w:i/>
            <w:iCs/>
          </w:rPr>
          <w:t>et al.</w:t>
        </w:r>
        <w:r w:rsidRPr="00E94C40">
          <w:t xml:space="preserve"> Mechanism-driven strategies for prevention of rheumatoid arthritis. </w:t>
        </w:r>
        <w:r w:rsidRPr="00E94C40">
          <w:rPr>
            <w:i/>
            <w:iCs/>
          </w:rPr>
          <w:t>Rheumatology &amp; autoimmunity</w:t>
        </w:r>
        <w:r w:rsidRPr="00E94C40">
          <w:t xml:space="preserve"> </w:t>
        </w:r>
        <w:r w:rsidRPr="00E94C40">
          <w:rPr>
            <w:b/>
            <w:bCs/>
          </w:rPr>
          <w:t>2</w:t>
        </w:r>
        <w:r w:rsidRPr="00E94C40">
          <w:t>, 109–119 (2022).</w:t>
        </w:r>
      </w:ins>
    </w:p>
    <w:p w14:paraId="4C29E058" w14:textId="77777777" w:rsidR="00E94C40" w:rsidRPr="00E94C40" w:rsidRDefault="00E94C40">
      <w:pPr>
        <w:pStyle w:val="Bibliography"/>
        <w:rPr>
          <w:ins w:id="1381" w:author="Liu, Cong" w:date="2025-01-24T17:13:00Z" w16du:dateUtc="2025-01-25T01:13:00Z"/>
        </w:rPr>
        <w:pPrChange w:id="1382" w:author="Liu, Cong" w:date="2025-01-24T17:13:00Z" w16du:dateUtc="2025-01-25T01:13:00Z">
          <w:pPr>
            <w:autoSpaceDE w:val="0"/>
            <w:autoSpaceDN w:val="0"/>
            <w:adjustRightInd w:val="0"/>
          </w:pPr>
        </w:pPrChange>
      </w:pPr>
      <w:ins w:id="1383" w:author="Liu, Cong" w:date="2025-01-24T17:13:00Z" w16du:dateUtc="2025-01-25T01:13:00Z">
        <w:r w:rsidRPr="00E94C40">
          <w:t>3.</w:t>
        </w:r>
        <w:r w:rsidRPr="00E94C40">
          <w:tab/>
          <w:t xml:space="preserve">Holers, V. M. </w:t>
        </w:r>
        <w:r w:rsidRPr="00E94C40">
          <w:rPr>
            <w:i/>
            <w:iCs/>
          </w:rPr>
          <w:t>et al.</w:t>
        </w:r>
        <w:r w:rsidRPr="00E94C40">
          <w:t xml:space="preserve"> Rheumatoid arthritis and the mucosal origins hypothesis: protection turns to destruction. </w:t>
        </w:r>
        <w:r w:rsidRPr="00E94C40">
          <w:rPr>
            <w:i/>
            <w:iCs/>
          </w:rPr>
          <w:t>Nat. Rev. Rheumatol.</w:t>
        </w:r>
        <w:r w:rsidRPr="00E94C40">
          <w:t xml:space="preserve"> </w:t>
        </w:r>
        <w:r w:rsidRPr="00E94C40">
          <w:rPr>
            <w:b/>
            <w:bCs/>
          </w:rPr>
          <w:t>14</w:t>
        </w:r>
        <w:r w:rsidRPr="00E94C40">
          <w:t>, 542–557 (2018).</w:t>
        </w:r>
      </w:ins>
    </w:p>
    <w:p w14:paraId="7D906B9A" w14:textId="77777777" w:rsidR="00E94C40" w:rsidRPr="00E94C40" w:rsidRDefault="00E94C40">
      <w:pPr>
        <w:pStyle w:val="Bibliography"/>
        <w:rPr>
          <w:ins w:id="1384" w:author="Liu, Cong" w:date="2025-01-24T17:13:00Z" w16du:dateUtc="2025-01-25T01:13:00Z"/>
        </w:rPr>
        <w:pPrChange w:id="1385" w:author="Liu, Cong" w:date="2025-01-24T17:13:00Z" w16du:dateUtc="2025-01-25T01:13:00Z">
          <w:pPr>
            <w:autoSpaceDE w:val="0"/>
            <w:autoSpaceDN w:val="0"/>
            <w:adjustRightInd w:val="0"/>
          </w:pPr>
        </w:pPrChange>
      </w:pPr>
      <w:ins w:id="1386" w:author="Liu, Cong" w:date="2025-01-24T17:13:00Z" w16du:dateUtc="2025-01-25T01:13:00Z">
        <w:r w:rsidRPr="00E94C40">
          <w:t>4.</w:t>
        </w:r>
        <w:r w:rsidRPr="00E94C40">
          <w:tab/>
          <w:t xml:space="preserve">van Boheemen, L. </w:t>
        </w:r>
        <w:r w:rsidRPr="00E94C40">
          <w:rPr>
            <w:i/>
            <w:iCs/>
          </w:rPr>
          <w:t>et al.</w:t>
        </w:r>
        <w:r w:rsidRPr="00E94C40">
          <w:t xml:space="preserve"> Atorvastatin is unlikely to prevent rheumatoid arthritis in high risk individuals: results from the prematurely stopped STAtins to Prevent Rheumatoid Arthritis (STAPRA) trial. </w:t>
        </w:r>
        <w:r w:rsidRPr="00E94C40">
          <w:rPr>
            <w:i/>
            <w:iCs/>
          </w:rPr>
          <w:t>RMD open</w:t>
        </w:r>
        <w:r w:rsidRPr="00E94C40">
          <w:t xml:space="preserve"> </w:t>
        </w:r>
        <w:r w:rsidRPr="00E94C40">
          <w:rPr>
            <w:b/>
            <w:bCs/>
          </w:rPr>
          <w:t>7</w:t>
        </w:r>
        <w:r w:rsidRPr="00E94C40">
          <w:t>, e001591 (2021).</w:t>
        </w:r>
      </w:ins>
    </w:p>
    <w:p w14:paraId="287CF8C5" w14:textId="77777777" w:rsidR="00E94C40" w:rsidRPr="00E94C40" w:rsidRDefault="00E94C40">
      <w:pPr>
        <w:pStyle w:val="Bibliography"/>
        <w:rPr>
          <w:ins w:id="1387" w:author="Liu, Cong" w:date="2025-01-24T17:13:00Z" w16du:dateUtc="2025-01-25T01:13:00Z"/>
        </w:rPr>
        <w:pPrChange w:id="1388" w:author="Liu, Cong" w:date="2025-01-24T17:13:00Z" w16du:dateUtc="2025-01-25T01:13:00Z">
          <w:pPr>
            <w:autoSpaceDE w:val="0"/>
            <w:autoSpaceDN w:val="0"/>
            <w:adjustRightInd w:val="0"/>
          </w:pPr>
        </w:pPrChange>
      </w:pPr>
      <w:ins w:id="1389" w:author="Liu, Cong" w:date="2025-01-24T17:13:00Z" w16du:dateUtc="2025-01-25T01:13:00Z">
        <w:r w:rsidRPr="00E94C40">
          <w:t>5.</w:t>
        </w:r>
        <w:r w:rsidRPr="00E94C40">
          <w:tab/>
          <w:t xml:space="preserve">Gerlag, D. M. </w:t>
        </w:r>
        <w:r w:rsidRPr="00E94C40">
          <w:rPr>
            <w:i/>
            <w:iCs/>
          </w:rPr>
          <w:t>et al.</w:t>
        </w:r>
        <w:r w:rsidRPr="00E94C40">
          <w:t xml:space="preserve"> Effects of B-cell directed therapy on the preclinical stage of rheumatoid arthritis: the PRAIRI study. </w:t>
        </w:r>
        <w:r w:rsidRPr="00E94C40">
          <w:rPr>
            <w:i/>
            <w:iCs/>
          </w:rPr>
          <w:t>Ann. Rheum. Dis.</w:t>
        </w:r>
        <w:r w:rsidRPr="00E94C40">
          <w:t xml:space="preserve"> </w:t>
        </w:r>
        <w:r w:rsidRPr="00E94C40">
          <w:rPr>
            <w:b/>
            <w:bCs/>
          </w:rPr>
          <w:t>78</w:t>
        </w:r>
        <w:r w:rsidRPr="00E94C40">
          <w:t>, 179–185 (2019).</w:t>
        </w:r>
      </w:ins>
    </w:p>
    <w:p w14:paraId="5D6060C7" w14:textId="77777777" w:rsidR="00E94C40" w:rsidRPr="00E94C40" w:rsidRDefault="00E94C40">
      <w:pPr>
        <w:pStyle w:val="Bibliography"/>
        <w:rPr>
          <w:ins w:id="1390" w:author="Liu, Cong" w:date="2025-01-24T17:13:00Z" w16du:dateUtc="2025-01-25T01:13:00Z"/>
        </w:rPr>
        <w:pPrChange w:id="1391" w:author="Liu, Cong" w:date="2025-01-24T17:13:00Z" w16du:dateUtc="2025-01-25T01:13:00Z">
          <w:pPr>
            <w:autoSpaceDE w:val="0"/>
            <w:autoSpaceDN w:val="0"/>
            <w:adjustRightInd w:val="0"/>
          </w:pPr>
        </w:pPrChange>
      </w:pPr>
      <w:ins w:id="1392" w:author="Liu, Cong" w:date="2025-01-24T17:13:00Z" w16du:dateUtc="2025-01-25T01:13:00Z">
        <w:r w:rsidRPr="00E94C40">
          <w:t>6.</w:t>
        </w:r>
        <w:r w:rsidRPr="00E94C40">
          <w:tab/>
          <w:t xml:space="preserve">Krijbolder, D. I. </w:t>
        </w:r>
        <w:r w:rsidRPr="00E94C40">
          <w:rPr>
            <w:i/>
            <w:iCs/>
          </w:rPr>
          <w:t>et al.</w:t>
        </w:r>
        <w:r w:rsidRPr="00E94C40">
          <w:t xml:space="preserve"> Intervention with methotrexate in patients with arthralgia at risk of rheumatoid arthritis to reduce the development of persistent arthritis and its disease burden (TREAT EARLIER): a randomised, double-blind, placebo-controlled, proof-of-concept trial. </w:t>
        </w:r>
        <w:r w:rsidRPr="00E94C40">
          <w:rPr>
            <w:i/>
            <w:iCs/>
          </w:rPr>
          <w:t>Lancet</w:t>
        </w:r>
        <w:r w:rsidRPr="00E94C40">
          <w:t xml:space="preserve"> </w:t>
        </w:r>
        <w:r w:rsidRPr="00E94C40">
          <w:rPr>
            <w:b/>
            <w:bCs/>
          </w:rPr>
          <w:t>400</w:t>
        </w:r>
        <w:r w:rsidRPr="00E94C40">
          <w:t>, 283–294 (2022).</w:t>
        </w:r>
      </w:ins>
    </w:p>
    <w:p w14:paraId="556D8982" w14:textId="77777777" w:rsidR="00E94C40" w:rsidRPr="00E94C40" w:rsidRDefault="00E94C40">
      <w:pPr>
        <w:pStyle w:val="Bibliography"/>
        <w:rPr>
          <w:ins w:id="1393" w:author="Liu, Cong" w:date="2025-01-24T17:13:00Z" w16du:dateUtc="2025-01-25T01:13:00Z"/>
        </w:rPr>
        <w:pPrChange w:id="1394" w:author="Liu, Cong" w:date="2025-01-24T17:13:00Z" w16du:dateUtc="2025-01-25T01:13:00Z">
          <w:pPr>
            <w:autoSpaceDE w:val="0"/>
            <w:autoSpaceDN w:val="0"/>
            <w:adjustRightInd w:val="0"/>
          </w:pPr>
        </w:pPrChange>
      </w:pPr>
      <w:ins w:id="1395" w:author="Liu, Cong" w:date="2025-01-24T17:13:00Z" w16du:dateUtc="2025-01-25T01:13:00Z">
        <w:r w:rsidRPr="00E94C40">
          <w:t>7.</w:t>
        </w:r>
        <w:r w:rsidRPr="00E94C40">
          <w:tab/>
          <w: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t>
        </w:r>
        <w:r w:rsidRPr="00E94C40">
          <w:rPr>
            <w:i/>
            <w:iCs/>
          </w:rPr>
          <w:t>ARTHRITIS &amp; RHEUMATOLOGY.</w:t>
        </w:r>
        <w:r w:rsidRPr="00E94C40">
          <w:t xml:space="preserve"> </w:t>
        </w:r>
        <w:r w:rsidRPr="00E94C40">
          <w:rPr>
            <w:b/>
            <w:bCs/>
          </w:rPr>
          <w:t>74</w:t>
        </w:r>
        <w:r w:rsidRPr="00E94C40">
          <w:t>, 3180–3182 (2022).</w:t>
        </w:r>
      </w:ins>
    </w:p>
    <w:p w14:paraId="66412A8C" w14:textId="77777777" w:rsidR="00E94C40" w:rsidRPr="00E94C40" w:rsidRDefault="00E94C40">
      <w:pPr>
        <w:pStyle w:val="Bibliography"/>
        <w:rPr>
          <w:ins w:id="1396" w:author="Liu, Cong" w:date="2025-01-24T17:13:00Z" w16du:dateUtc="2025-01-25T01:13:00Z"/>
        </w:rPr>
        <w:pPrChange w:id="1397" w:author="Liu, Cong" w:date="2025-01-24T17:13:00Z" w16du:dateUtc="2025-01-25T01:13:00Z">
          <w:pPr>
            <w:autoSpaceDE w:val="0"/>
            <w:autoSpaceDN w:val="0"/>
            <w:adjustRightInd w:val="0"/>
          </w:pPr>
        </w:pPrChange>
      </w:pPr>
      <w:ins w:id="1398" w:author="Liu, Cong" w:date="2025-01-24T17:13:00Z" w16du:dateUtc="2025-01-25T01:13:00Z">
        <w:r w:rsidRPr="00E94C40">
          <w:lastRenderedPageBreak/>
          <w:t>8.</w:t>
        </w:r>
        <w:r w:rsidRPr="00E94C40">
          <w:tab/>
          <w:t xml:space="preserve">Rech, J. </w:t>
        </w:r>
        <w:r w:rsidRPr="00E94C40">
          <w:rPr>
            <w:i/>
            <w:iCs/>
          </w:rPr>
          <w:t>et al.</w:t>
        </w:r>
        <w:r w:rsidRPr="00E94C40">
          <w:t xml:space="preserve"> Abatacept inhibits inflammation and onset of rheumatoid arthritis in individuals at high risk (ARIAA): a randomised, international, multicentre, double-blind, placebo-controlled trial. </w:t>
        </w:r>
        <w:r w:rsidRPr="00E94C40">
          <w:rPr>
            <w:i/>
            <w:iCs/>
          </w:rPr>
          <w:t>Lancet</w:t>
        </w:r>
        <w:r w:rsidRPr="00E94C40">
          <w:t xml:space="preserve"> </w:t>
        </w:r>
        <w:r w:rsidRPr="00E94C40">
          <w:rPr>
            <w:b/>
            <w:bCs/>
          </w:rPr>
          <w:t>403</w:t>
        </w:r>
        <w:r w:rsidRPr="00E94C40">
          <w:t>, 850–859 (2024).</w:t>
        </w:r>
      </w:ins>
    </w:p>
    <w:p w14:paraId="6D0A3365" w14:textId="77777777" w:rsidR="00E94C40" w:rsidRPr="00E94C40" w:rsidRDefault="00E94C40">
      <w:pPr>
        <w:pStyle w:val="Bibliography"/>
        <w:rPr>
          <w:ins w:id="1399" w:author="Liu, Cong" w:date="2025-01-24T17:13:00Z" w16du:dateUtc="2025-01-25T01:13:00Z"/>
        </w:rPr>
        <w:pPrChange w:id="1400" w:author="Liu, Cong" w:date="2025-01-24T17:13:00Z" w16du:dateUtc="2025-01-25T01:13:00Z">
          <w:pPr>
            <w:autoSpaceDE w:val="0"/>
            <w:autoSpaceDN w:val="0"/>
            <w:adjustRightInd w:val="0"/>
          </w:pPr>
        </w:pPrChange>
      </w:pPr>
      <w:ins w:id="1401" w:author="Liu, Cong" w:date="2025-01-24T17:13:00Z" w16du:dateUtc="2025-01-25T01:13:00Z">
        <w:r w:rsidRPr="00E94C40">
          <w:t>9.</w:t>
        </w:r>
        <w:r w:rsidRPr="00E94C40">
          <w:tab/>
          <w:t xml:space="preserve">Weinand, K. </w:t>
        </w:r>
        <w:r w:rsidRPr="00E94C40">
          <w:rPr>
            <w:i/>
            <w:iCs/>
          </w:rPr>
          <w:t>et al.</w:t>
        </w:r>
        <w:r w:rsidRPr="00E94C40">
          <w:t xml:space="preserve"> The chromatin landscape of pathogenic transcriptional cell states in rheumatoid arthritis. </w:t>
        </w:r>
        <w:r w:rsidRPr="00E94C40">
          <w:rPr>
            <w:i/>
            <w:iCs/>
          </w:rPr>
          <w:t>Nature Communications</w:t>
        </w:r>
        <w:r w:rsidRPr="00E94C40">
          <w:t xml:space="preserve"> </w:t>
        </w:r>
        <w:r w:rsidRPr="00E94C40">
          <w:rPr>
            <w:b/>
            <w:bCs/>
          </w:rPr>
          <w:t>15</w:t>
        </w:r>
        <w:r w:rsidRPr="00E94C40">
          <w:t>, 4650 (2024).</w:t>
        </w:r>
      </w:ins>
    </w:p>
    <w:p w14:paraId="3B62912B" w14:textId="77777777" w:rsidR="00E94C40" w:rsidRPr="00E94C40" w:rsidRDefault="00E94C40">
      <w:pPr>
        <w:pStyle w:val="Bibliography"/>
        <w:rPr>
          <w:ins w:id="1402" w:author="Liu, Cong" w:date="2025-01-24T17:13:00Z" w16du:dateUtc="2025-01-25T01:13:00Z"/>
        </w:rPr>
        <w:pPrChange w:id="1403" w:author="Liu, Cong" w:date="2025-01-24T17:13:00Z" w16du:dateUtc="2025-01-25T01:13:00Z">
          <w:pPr>
            <w:autoSpaceDE w:val="0"/>
            <w:autoSpaceDN w:val="0"/>
            <w:adjustRightInd w:val="0"/>
          </w:pPr>
        </w:pPrChange>
      </w:pPr>
      <w:ins w:id="1404" w:author="Liu, Cong" w:date="2025-01-24T17:13:00Z" w16du:dateUtc="2025-01-25T01:13:00Z">
        <w:r w:rsidRPr="00E94C40">
          <w:t>10.</w:t>
        </w:r>
        <w:r w:rsidRPr="00E94C40">
          <w:tab/>
          <w:t xml:space="preserve">Zhang, F. </w:t>
        </w:r>
        <w:r w:rsidRPr="00E94C40">
          <w:rPr>
            <w:i/>
            <w:iCs/>
          </w:rPr>
          <w:t>et al.</w:t>
        </w:r>
        <w:r w:rsidRPr="00E94C40">
          <w:t xml:space="preserve"> Defining inflammatory cell states in rheumatoid arthritis joint synovial tissues by integrating single-cell transcriptomics and mass cytometry. </w:t>
        </w:r>
        <w:r w:rsidRPr="00E94C40">
          <w:rPr>
            <w:i/>
            <w:iCs/>
          </w:rPr>
          <w:t>Nat Immunol</w:t>
        </w:r>
        <w:r w:rsidRPr="00E94C40">
          <w:t xml:space="preserve"> </w:t>
        </w:r>
        <w:r w:rsidRPr="00E94C40">
          <w:rPr>
            <w:b/>
            <w:bCs/>
          </w:rPr>
          <w:t>20</w:t>
        </w:r>
        <w:r w:rsidRPr="00E94C40">
          <w:t>, 928–942 (2019).</w:t>
        </w:r>
      </w:ins>
    </w:p>
    <w:p w14:paraId="4F67F29D" w14:textId="77777777" w:rsidR="00E94C40" w:rsidRPr="00E94C40" w:rsidRDefault="00E94C40">
      <w:pPr>
        <w:pStyle w:val="Bibliography"/>
        <w:rPr>
          <w:ins w:id="1405" w:author="Liu, Cong" w:date="2025-01-24T17:13:00Z" w16du:dateUtc="2025-01-25T01:13:00Z"/>
        </w:rPr>
        <w:pPrChange w:id="1406" w:author="Liu, Cong" w:date="2025-01-24T17:13:00Z" w16du:dateUtc="2025-01-25T01:13:00Z">
          <w:pPr>
            <w:autoSpaceDE w:val="0"/>
            <w:autoSpaceDN w:val="0"/>
            <w:adjustRightInd w:val="0"/>
          </w:pPr>
        </w:pPrChange>
      </w:pPr>
      <w:ins w:id="1407" w:author="Liu, Cong" w:date="2025-01-24T17:13:00Z" w16du:dateUtc="2025-01-25T01:13:00Z">
        <w:r w:rsidRPr="00E94C40">
          <w:t>11.</w:t>
        </w:r>
        <w:r w:rsidRPr="00E94C40">
          <w:tab/>
          <w:t xml:space="preserve">Zhang, F. </w:t>
        </w:r>
        <w:r w:rsidRPr="00E94C40">
          <w:rPr>
            <w:i/>
            <w:iCs/>
          </w:rPr>
          <w:t>et al.</w:t>
        </w:r>
        <w:r w:rsidRPr="00E94C40">
          <w:t xml:space="preserve"> Deconstruction of rheumatoid arthritis synovium defines inflammatory subtypes. </w:t>
        </w:r>
        <w:r w:rsidRPr="00E94C40">
          <w:rPr>
            <w:i/>
            <w:iCs/>
          </w:rPr>
          <w:t>Nature</w:t>
        </w:r>
        <w:r w:rsidRPr="00E94C40">
          <w:t xml:space="preserve"> </w:t>
        </w:r>
        <w:r w:rsidRPr="00E94C40">
          <w:rPr>
            <w:b/>
            <w:bCs/>
          </w:rPr>
          <w:t>623</w:t>
        </w:r>
        <w:r w:rsidRPr="00E94C40">
          <w:t>, 616–624 (2023).</w:t>
        </w:r>
      </w:ins>
    </w:p>
    <w:p w14:paraId="61D362A0" w14:textId="77777777" w:rsidR="00E94C40" w:rsidRPr="00E94C40" w:rsidRDefault="00E94C40">
      <w:pPr>
        <w:pStyle w:val="Bibliography"/>
        <w:rPr>
          <w:ins w:id="1408" w:author="Liu, Cong" w:date="2025-01-24T17:13:00Z" w16du:dateUtc="2025-01-25T01:13:00Z"/>
        </w:rPr>
        <w:pPrChange w:id="1409" w:author="Liu, Cong" w:date="2025-01-24T17:13:00Z" w16du:dateUtc="2025-01-25T01:13:00Z">
          <w:pPr>
            <w:autoSpaceDE w:val="0"/>
            <w:autoSpaceDN w:val="0"/>
            <w:adjustRightInd w:val="0"/>
          </w:pPr>
        </w:pPrChange>
      </w:pPr>
      <w:ins w:id="1410" w:author="Liu, Cong" w:date="2025-01-24T17:13:00Z" w16du:dateUtc="2025-01-25T01:13:00Z">
        <w:r w:rsidRPr="00E94C40">
          <w:t>12.</w:t>
        </w:r>
        <w:r w:rsidRPr="00E94C40">
          <w:tab/>
          <w:t xml:space="preserve">Zhang, K., Wang, M., Zhao, Y. &amp; Wang, W. Taiji: System-level identification of key transcription factors reveals transcriptional waves in mouse embryonic development. </w:t>
        </w:r>
        <w:r w:rsidRPr="00E94C40">
          <w:rPr>
            <w:i/>
            <w:iCs/>
          </w:rPr>
          <w:t>Sci Adv</w:t>
        </w:r>
        <w:r w:rsidRPr="00E94C40">
          <w:t xml:space="preserve"> </w:t>
        </w:r>
        <w:r w:rsidRPr="00E94C40">
          <w:rPr>
            <w:b/>
            <w:bCs/>
          </w:rPr>
          <w:t>5</w:t>
        </w:r>
        <w:r w:rsidRPr="00E94C40">
          <w:t>, eaav3262 (2019).</w:t>
        </w:r>
      </w:ins>
    </w:p>
    <w:p w14:paraId="057B7C0E" w14:textId="77777777" w:rsidR="00E94C40" w:rsidRPr="00E94C40" w:rsidRDefault="00E94C40">
      <w:pPr>
        <w:pStyle w:val="Bibliography"/>
        <w:rPr>
          <w:ins w:id="1411" w:author="Liu, Cong" w:date="2025-01-24T17:13:00Z" w16du:dateUtc="2025-01-25T01:13:00Z"/>
        </w:rPr>
        <w:pPrChange w:id="1412" w:author="Liu, Cong" w:date="2025-01-24T17:13:00Z" w16du:dateUtc="2025-01-25T01:13:00Z">
          <w:pPr>
            <w:autoSpaceDE w:val="0"/>
            <w:autoSpaceDN w:val="0"/>
            <w:adjustRightInd w:val="0"/>
          </w:pPr>
        </w:pPrChange>
      </w:pPr>
      <w:ins w:id="1413" w:author="Liu, Cong" w:date="2025-01-24T17:13:00Z" w16du:dateUtc="2025-01-25T01:13:00Z">
        <w:r w:rsidRPr="00E94C40">
          <w:t>13.</w:t>
        </w:r>
        <w:r w:rsidRPr="00E94C40">
          <w:tab/>
          <w:t xml:space="preserve">Liu, C. </w:t>
        </w:r>
        <w:r w:rsidRPr="00E94C40">
          <w:rPr>
            <w:i/>
            <w:iCs/>
          </w:rPr>
          <w:t>et al.</w:t>
        </w:r>
        <w:r w:rsidRPr="00E94C40">
          <w:t xml:space="preserve"> Systems-level identification of key transcription factors in immune cell specification. </w:t>
        </w:r>
        <w:r w:rsidRPr="00E94C40">
          <w:rPr>
            <w:i/>
            <w:iCs/>
          </w:rPr>
          <w:t>PLoS Comput. Biol.</w:t>
        </w:r>
        <w:r w:rsidRPr="00E94C40">
          <w:t xml:space="preserve"> </w:t>
        </w:r>
        <w:r w:rsidRPr="00E94C40">
          <w:rPr>
            <w:b/>
            <w:bCs/>
          </w:rPr>
          <w:t>18</w:t>
        </w:r>
        <w:r w:rsidRPr="00E94C40">
          <w:t>, e1010116 (2022).</w:t>
        </w:r>
      </w:ins>
    </w:p>
    <w:p w14:paraId="6D52D616" w14:textId="77777777" w:rsidR="00E94C40" w:rsidRPr="00E94C40" w:rsidRDefault="00E94C40">
      <w:pPr>
        <w:pStyle w:val="Bibliography"/>
        <w:rPr>
          <w:ins w:id="1414" w:author="Liu, Cong" w:date="2025-01-24T17:13:00Z" w16du:dateUtc="2025-01-25T01:13:00Z"/>
        </w:rPr>
        <w:pPrChange w:id="1415" w:author="Liu, Cong" w:date="2025-01-24T17:13:00Z" w16du:dateUtc="2025-01-25T01:13:00Z">
          <w:pPr>
            <w:autoSpaceDE w:val="0"/>
            <w:autoSpaceDN w:val="0"/>
            <w:adjustRightInd w:val="0"/>
          </w:pPr>
        </w:pPrChange>
      </w:pPr>
      <w:ins w:id="1416" w:author="Liu, Cong" w:date="2025-01-24T17:13:00Z" w16du:dateUtc="2025-01-25T01:13:00Z">
        <w:r w:rsidRPr="00E94C40">
          <w:t>14.</w:t>
        </w:r>
        <w:r w:rsidRPr="00E94C40">
          <w:tab/>
          <w:t xml:space="preserve">Chung, H. K. </w:t>
        </w:r>
        <w:r w:rsidRPr="00E94C40">
          <w:rPr>
            <w:i/>
            <w:iCs/>
          </w:rPr>
          <w:t>et al.</w:t>
        </w:r>
        <w:r w:rsidRPr="00E94C40">
          <w:t xml:space="preserve"> Multiomics atlas-assisted discovery of transcription factors enables specific cell state programming. </w:t>
        </w:r>
        <w:r w:rsidRPr="00E94C40">
          <w:rPr>
            <w:i/>
            <w:iCs/>
          </w:rPr>
          <w:t>bioRxiv</w:t>
        </w:r>
        <w:r w:rsidRPr="00E94C40">
          <w:t xml:space="preserve"> (2023).</w:t>
        </w:r>
      </w:ins>
    </w:p>
    <w:p w14:paraId="1DEC0241" w14:textId="77777777" w:rsidR="00E94C40" w:rsidRPr="00E94C40" w:rsidRDefault="00E94C40">
      <w:pPr>
        <w:pStyle w:val="Bibliography"/>
        <w:rPr>
          <w:ins w:id="1417" w:author="Liu, Cong" w:date="2025-01-24T17:13:00Z" w16du:dateUtc="2025-01-25T01:13:00Z"/>
        </w:rPr>
        <w:pPrChange w:id="1418" w:author="Liu, Cong" w:date="2025-01-24T17:13:00Z" w16du:dateUtc="2025-01-25T01:13:00Z">
          <w:pPr>
            <w:autoSpaceDE w:val="0"/>
            <w:autoSpaceDN w:val="0"/>
            <w:adjustRightInd w:val="0"/>
          </w:pPr>
        </w:pPrChange>
      </w:pPr>
      <w:ins w:id="1419" w:author="Liu, Cong" w:date="2025-01-24T17:13:00Z" w16du:dateUtc="2025-01-25T01:13:00Z">
        <w:r w:rsidRPr="00E94C40">
          <w:t>15.</w:t>
        </w:r>
        <w:r w:rsidRPr="00E94C40">
          <w:tab/>
          <w:t xml:space="preserve">Yu, B. </w:t>
        </w:r>
        <w:r w:rsidRPr="00E94C40">
          <w:rPr>
            <w:i/>
            <w:iCs/>
          </w:rPr>
          <w:t>et al.</w:t>
        </w:r>
        <w:r w:rsidRPr="00E94C40">
          <w:t xml:space="preserve"> Epigenetic landscapes reveal transcription factors that regulate CD8 T cell differentiation. </w:t>
        </w:r>
        <w:r w:rsidRPr="00E94C40">
          <w:rPr>
            <w:i/>
            <w:iCs/>
          </w:rPr>
          <w:t>Nature Immunology</w:t>
        </w:r>
        <w:r w:rsidRPr="00E94C40">
          <w:t xml:space="preserve"> </w:t>
        </w:r>
        <w:r w:rsidRPr="00E94C40">
          <w:rPr>
            <w:b/>
            <w:bCs/>
          </w:rPr>
          <w:t>18</w:t>
        </w:r>
        <w:r w:rsidRPr="00E94C40">
          <w:t>, 573–582 (2017).</w:t>
        </w:r>
      </w:ins>
    </w:p>
    <w:p w14:paraId="021F3FA0" w14:textId="77777777" w:rsidR="00E94C40" w:rsidRPr="00E94C40" w:rsidRDefault="00E94C40">
      <w:pPr>
        <w:pStyle w:val="Bibliography"/>
        <w:rPr>
          <w:ins w:id="1420" w:author="Liu, Cong" w:date="2025-01-24T17:13:00Z" w16du:dateUtc="2025-01-25T01:13:00Z"/>
        </w:rPr>
        <w:pPrChange w:id="1421" w:author="Liu, Cong" w:date="2025-01-24T17:13:00Z" w16du:dateUtc="2025-01-25T01:13:00Z">
          <w:pPr>
            <w:autoSpaceDE w:val="0"/>
            <w:autoSpaceDN w:val="0"/>
            <w:adjustRightInd w:val="0"/>
          </w:pPr>
        </w:pPrChange>
      </w:pPr>
      <w:ins w:id="1422" w:author="Liu, Cong" w:date="2025-01-24T17:13:00Z" w16du:dateUtc="2025-01-25T01:13:00Z">
        <w:r w:rsidRPr="00E94C40">
          <w:t>16.</w:t>
        </w:r>
        <w:r w:rsidRPr="00E94C40">
          <w:tab/>
          <w:t xml:space="preserve">Feinberg, M. W. </w:t>
        </w:r>
        <w:r w:rsidRPr="00E94C40">
          <w:rPr>
            <w:i/>
            <w:iCs/>
          </w:rPr>
          <w:t>et al.</w:t>
        </w:r>
        <w:r w:rsidRPr="00E94C40">
          <w:t xml:space="preserve"> The Kruppel-like factor KLF4 is a critical regulator of monocyte differentiation. </w:t>
        </w:r>
        <w:r w:rsidRPr="00E94C40">
          <w:rPr>
            <w:i/>
            <w:iCs/>
          </w:rPr>
          <w:t>EMBO J.</w:t>
        </w:r>
        <w:r w:rsidRPr="00E94C40">
          <w:t xml:space="preserve"> </w:t>
        </w:r>
        <w:r w:rsidRPr="00E94C40">
          <w:rPr>
            <w:b/>
            <w:bCs/>
          </w:rPr>
          <w:t>26</w:t>
        </w:r>
        <w:r w:rsidRPr="00E94C40">
          <w:t>, 4138–4148 (2007).</w:t>
        </w:r>
      </w:ins>
    </w:p>
    <w:p w14:paraId="03D87F99" w14:textId="77777777" w:rsidR="00E94C40" w:rsidRPr="00E94C40" w:rsidRDefault="00E94C40">
      <w:pPr>
        <w:pStyle w:val="Bibliography"/>
        <w:rPr>
          <w:ins w:id="1423" w:author="Liu, Cong" w:date="2025-01-24T17:13:00Z" w16du:dateUtc="2025-01-25T01:13:00Z"/>
        </w:rPr>
        <w:pPrChange w:id="1424" w:author="Liu, Cong" w:date="2025-01-24T17:13:00Z" w16du:dateUtc="2025-01-25T01:13:00Z">
          <w:pPr>
            <w:autoSpaceDE w:val="0"/>
            <w:autoSpaceDN w:val="0"/>
            <w:adjustRightInd w:val="0"/>
          </w:pPr>
        </w:pPrChange>
      </w:pPr>
      <w:ins w:id="1425" w:author="Liu, Cong" w:date="2025-01-24T17:13:00Z" w16du:dateUtc="2025-01-25T01:13:00Z">
        <w:r w:rsidRPr="00E94C40">
          <w:t>17.</w:t>
        </w:r>
        <w:r w:rsidRPr="00E94C40">
          <w:tab/>
          <w:t xml:space="preserve">Intlekofer, A. M. </w:t>
        </w:r>
        <w:r w:rsidRPr="00E94C40">
          <w:rPr>
            <w:i/>
            <w:iCs/>
          </w:rPr>
          <w:t>et al.</w:t>
        </w:r>
        <w:r w:rsidRPr="00E94C40">
          <w:t xml:space="preserve"> Effector and memory CD8+ T cell fate coupled by T-bet and eomesodermin. </w:t>
        </w:r>
        <w:r w:rsidRPr="00E94C40">
          <w:rPr>
            <w:i/>
            <w:iCs/>
          </w:rPr>
          <w:t>Nat. Immunol.</w:t>
        </w:r>
        <w:r w:rsidRPr="00E94C40">
          <w:t xml:space="preserve"> </w:t>
        </w:r>
        <w:r w:rsidRPr="00E94C40">
          <w:rPr>
            <w:b/>
            <w:bCs/>
          </w:rPr>
          <w:t>6</w:t>
        </w:r>
        <w:r w:rsidRPr="00E94C40">
          <w:t>, 1236–1244 (2005).</w:t>
        </w:r>
      </w:ins>
    </w:p>
    <w:p w14:paraId="23A3B2FB" w14:textId="77777777" w:rsidR="00E94C40" w:rsidRPr="00E94C40" w:rsidRDefault="00E94C40">
      <w:pPr>
        <w:pStyle w:val="Bibliography"/>
        <w:rPr>
          <w:ins w:id="1426" w:author="Liu, Cong" w:date="2025-01-24T17:13:00Z" w16du:dateUtc="2025-01-25T01:13:00Z"/>
        </w:rPr>
        <w:pPrChange w:id="1427" w:author="Liu, Cong" w:date="2025-01-24T17:13:00Z" w16du:dateUtc="2025-01-25T01:13:00Z">
          <w:pPr>
            <w:autoSpaceDE w:val="0"/>
            <w:autoSpaceDN w:val="0"/>
            <w:adjustRightInd w:val="0"/>
          </w:pPr>
        </w:pPrChange>
      </w:pPr>
      <w:ins w:id="1428" w:author="Liu, Cong" w:date="2025-01-24T17:13:00Z" w16du:dateUtc="2025-01-25T01:13:00Z">
        <w:r w:rsidRPr="00E94C40">
          <w:t>18.</w:t>
        </w:r>
        <w:r w:rsidRPr="00E94C40">
          <w:tab/>
          <w:t xml:space="preserve">Dehnavi, S. </w:t>
        </w:r>
        <w:r w:rsidRPr="00E94C40">
          <w:rPr>
            <w:i/>
            <w:iCs/>
          </w:rPr>
          <w:t>et al.</w:t>
        </w:r>
        <w:r w:rsidRPr="00E94C40">
          <w:t xml:space="preserve"> The role of protein SUMOylation in rheumatoid arthritis. </w:t>
        </w:r>
        <w:r w:rsidRPr="00E94C40">
          <w:rPr>
            <w:i/>
            <w:iCs/>
          </w:rPr>
          <w:t>J. Autoimmun.</w:t>
        </w:r>
        <w:r w:rsidRPr="00E94C40">
          <w:t xml:space="preserve"> </w:t>
        </w:r>
        <w:r w:rsidRPr="00E94C40">
          <w:rPr>
            <w:b/>
            <w:bCs/>
          </w:rPr>
          <w:t>102</w:t>
        </w:r>
        <w:r w:rsidRPr="00E94C40">
          <w:t>, 1–7 (2019).</w:t>
        </w:r>
      </w:ins>
    </w:p>
    <w:p w14:paraId="5A15F99B" w14:textId="77777777" w:rsidR="00E94C40" w:rsidRPr="00E94C40" w:rsidRDefault="00E94C40">
      <w:pPr>
        <w:pStyle w:val="Bibliography"/>
        <w:rPr>
          <w:ins w:id="1429" w:author="Liu, Cong" w:date="2025-01-24T17:13:00Z" w16du:dateUtc="2025-01-25T01:13:00Z"/>
        </w:rPr>
        <w:pPrChange w:id="1430" w:author="Liu, Cong" w:date="2025-01-24T17:13:00Z" w16du:dateUtc="2025-01-25T01:13:00Z">
          <w:pPr>
            <w:autoSpaceDE w:val="0"/>
            <w:autoSpaceDN w:val="0"/>
            <w:adjustRightInd w:val="0"/>
          </w:pPr>
        </w:pPrChange>
      </w:pPr>
      <w:ins w:id="1431" w:author="Liu, Cong" w:date="2025-01-24T17:13:00Z" w16du:dateUtc="2025-01-25T01:13:00Z">
        <w:r w:rsidRPr="00E94C40">
          <w:lastRenderedPageBreak/>
          <w:t>19.</w:t>
        </w:r>
        <w:r w:rsidRPr="00E94C40">
          <w:tab/>
          <w:t xml:space="preserve">Di Chen, Dongyeon J Kim, Jie Shen, Zhen Zou, Regis J O’Keefe. Runx2 plays a central role in Osteoarthritis development. </w:t>
        </w:r>
        <w:r w:rsidRPr="00E94C40">
          <w:rPr>
            <w:i/>
            <w:iCs/>
          </w:rPr>
          <w:t>Journal of Orthopaedic Translation</w:t>
        </w:r>
        <w:r w:rsidRPr="00E94C40">
          <w:t xml:space="preserve"> </w:t>
        </w:r>
        <w:r w:rsidRPr="00E94C40">
          <w:rPr>
            <w:b/>
            <w:bCs/>
          </w:rPr>
          <w:t>23</w:t>
        </w:r>
        <w:r w:rsidRPr="00E94C40">
          <w:t>, 132–139 (2020).</w:t>
        </w:r>
      </w:ins>
    </w:p>
    <w:p w14:paraId="18158AE0" w14:textId="77777777" w:rsidR="00E94C40" w:rsidRPr="00E94C40" w:rsidRDefault="00E94C40">
      <w:pPr>
        <w:pStyle w:val="Bibliography"/>
        <w:rPr>
          <w:ins w:id="1432" w:author="Liu, Cong" w:date="2025-01-24T17:13:00Z" w16du:dateUtc="2025-01-25T01:13:00Z"/>
        </w:rPr>
        <w:pPrChange w:id="1433" w:author="Liu, Cong" w:date="2025-01-24T17:13:00Z" w16du:dateUtc="2025-01-25T01:13:00Z">
          <w:pPr>
            <w:autoSpaceDE w:val="0"/>
            <w:autoSpaceDN w:val="0"/>
            <w:adjustRightInd w:val="0"/>
          </w:pPr>
        </w:pPrChange>
      </w:pPr>
      <w:ins w:id="1434" w:author="Liu, Cong" w:date="2025-01-24T17:13:00Z" w16du:dateUtc="2025-01-25T01:13:00Z">
        <w:r w:rsidRPr="00E94C40">
          <w:t>20.</w:t>
        </w:r>
        <w:r w:rsidRPr="00E94C40">
          <w:tab/>
          <w:t xml:space="preserve">Caire, R. </w:t>
        </w:r>
        <w:r w:rsidRPr="00E94C40">
          <w:rPr>
            <w:i/>
            <w:iCs/>
          </w:rPr>
          <w:t>et al.</w:t>
        </w:r>
        <w:r w:rsidRPr="00E94C40">
          <w:t xml:space="preserve"> YAP/TAZ: Key Players for Rheumatoid Arthritis Severity by Driving Fibroblast Like Synoviocytes Phenotype and Fibro-Inflammatory Response. </w:t>
        </w:r>
        <w:r w:rsidRPr="00E94C40">
          <w:rPr>
            <w:i/>
            <w:iCs/>
          </w:rPr>
          <w:t>Front. Immunol.</w:t>
        </w:r>
        <w:r w:rsidRPr="00E94C40">
          <w:t xml:space="preserve"> </w:t>
        </w:r>
        <w:r w:rsidRPr="00E94C40">
          <w:rPr>
            <w:b/>
            <w:bCs/>
          </w:rPr>
          <w:t>12</w:t>
        </w:r>
        <w:r w:rsidRPr="00E94C40">
          <w:t>, 791907 (2021).</w:t>
        </w:r>
      </w:ins>
    </w:p>
    <w:p w14:paraId="0D7D6581" w14:textId="77777777" w:rsidR="00E94C40" w:rsidRPr="00E94C40" w:rsidRDefault="00E94C40">
      <w:pPr>
        <w:pStyle w:val="Bibliography"/>
        <w:rPr>
          <w:ins w:id="1435" w:author="Liu, Cong" w:date="2025-01-24T17:13:00Z" w16du:dateUtc="2025-01-25T01:13:00Z"/>
        </w:rPr>
        <w:pPrChange w:id="1436" w:author="Liu, Cong" w:date="2025-01-24T17:13:00Z" w16du:dateUtc="2025-01-25T01:13:00Z">
          <w:pPr>
            <w:autoSpaceDE w:val="0"/>
            <w:autoSpaceDN w:val="0"/>
            <w:adjustRightInd w:val="0"/>
          </w:pPr>
        </w:pPrChange>
      </w:pPr>
      <w:ins w:id="1437" w:author="Liu, Cong" w:date="2025-01-24T17:13:00Z" w16du:dateUtc="2025-01-25T01:13:00Z">
        <w:r w:rsidRPr="00E94C40">
          <w:t>21.</w:t>
        </w:r>
        <w:r w:rsidRPr="00E94C40">
          <w:tab/>
          <w:t xml:space="preserve">Zhuang, Y. </w:t>
        </w:r>
        <w:r w:rsidRPr="00E94C40">
          <w:rPr>
            <w:i/>
            <w:iCs/>
          </w:rPr>
          <w:t>et al.</w:t>
        </w:r>
        <w:r w:rsidRPr="00E94C40">
          <w:t xml:space="preserve"> A narrative review of the role of the Notch signaling pathway in rheumatoid arthritis. </w:t>
        </w:r>
        <w:r w:rsidRPr="00E94C40">
          <w:rPr>
            <w:i/>
            <w:iCs/>
          </w:rPr>
          <w:t>Annals of Translational Medicine</w:t>
        </w:r>
        <w:r w:rsidRPr="00E94C40">
          <w:t xml:space="preserve"> </w:t>
        </w:r>
        <w:r w:rsidRPr="00E94C40">
          <w:rPr>
            <w:b/>
            <w:bCs/>
          </w:rPr>
          <w:t>10</w:t>
        </w:r>
        <w:r w:rsidRPr="00E94C40">
          <w:t>, 371–371 (2022).</w:t>
        </w:r>
      </w:ins>
    </w:p>
    <w:p w14:paraId="1EABCD33" w14:textId="77777777" w:rsidR="00E94C40" w:rsidRPr="00E94C40" w:rsidRDefault="00E94C40">
      <w:pPr>
        <w:pStyle w:val="Bibliography"/>
        <w:rPr>
          <w:ins w:id="1438" w:author="Liu, Cong" w:date="2025-01-24T17:13:00Z" w16du:dateUtc="2025-01-25T01:13:00Z"/>
        </w:rPr>
        <w:pPrChange w:id="1439" w:author="Liu, Cong" w:date="2025-01-24T17:13:00Z" w16du:dateUtc="2025-01-25T01:13:00Z">
          <w:pPr>
            <w:autoSpaceDE w:val="0"/>
            <w:autoSpaceDN w:val="0"/>
            <w:adjustRightInd w:val="0"/>
          </w:pPr>
        </w:pPrChange>
      </w:pPr>
      <w:ins w:id="1440" w:author="Liu, Cong" w:date="2025-01-24T17:13:00Z" w16du:dateUtc="2025-01-25T01:13:00Z">
        <w:r w:rsidRPr="00E94C40">
          <w:t>22.</w:t>
        </w:r>
        <w:r w:rsidRPr="00E94C40">
          <w:tab/>
          <w:t xml:space="preserve">Chen, S. </w:t>
        </w:r>
        <w:r w:rsidRPr="00E94C40">
          <w:rPr>
            <w:i/>
            <w:iCs/>
          </w:rPr>
          <w:t>et al.</w:t>
        </w:r>
        <w:r w:rsidRPr="00E94C40">
          <w:t xml:space="preserve"> Wnt/β-catenin signaling pathway promotes abnormal activation of fibroblast-like synoviocytes and angiogenesis in rheumatoid arthritis and the intervention of Er Miao San. </w:t>
        </w:r>
        <w:r w:rsidRPr="00E94C40">
          <w:rPr>
            <w:i/>
            <w:iCs/>
          </w:rPr>
          <w:t>Phytomedicine</w:t>
        </w:r>
        <w:r w:rsidRPr="00E94C40">
          <w:t xml:space="preserve"> </w:t>
        </w:r>
        <w:r w:rsidRPr="00E94C40">
          <w:rPr>
            <w:b/>
            <w:bCs/>
          </w:rPr>
          <w:t>120</w:t>
        </w:r>
        <w:r w:rsidRPr="00E94C40">
          <w:t>, 155064 (2023).</w:t>
        </w:r>
      </w:ins>
    </w:p>
    <w:p w14:paraId="3FEBCE02" w14:textId="77777777" w:rsidR="00E94C40" w:rsidRPr="00E94C40" w:rsidRDefault="00E94C40">
      <w:pPr>
        <w:pStyle w:val="Bibliography"/>
        <w:rPr>
          <w:ins w:id="1441" w:author="Liu, Cong" w:date="2025-01-24T17:13:00Z" w16du:dateUtc="2025-01-25T01:13:00Z"/>
        </w:rPr>
        <w:pPrChange w:id="1442" w:author="Liu, Cong" w:date="2025-01-24T17:13:00Z" w16du:dateUtc="2025-01-25T01:13:00Z">
          <w:pPr>
            <w:autoSpaceDE w:val="0"/>
            <w:autoSpaceDN w:val="0"/>
            <w:adjustRightInd w:val="0"/>
          </w:pPr>
        </w:pPrChange>
      </w:pPr>
      <w:ins w:id="1443" w:author="Liu, Cong" w:date="2025-01-24T17:13:00Z" w16du:dateUtc="2025-01-25T01:13:00Z">
        <w:r w:rsidRPr="00E94C40">
          <w:t>23.</w:t>
        </w:r>
        <w:r w:rsidRPr="00E94C40">
          <w:tab/>
          <w:t xml:space="preserve">Vecellio, M., Cohen, C. J., Roberts, A. R., Wordsworth, P. B. &amp; Kenna, T. J. RUNX3 and T-Bet in Immunopathogenesis of Ankylosing Spondylitis—Novel Targets for Therapy? </w:t>
        </w:r>
        <w:r w:rsidRPr="00E94C40">
          <w:rPr>
            <w:i/>
            <w:iCs/>
          </w:rPr>
          <w:t>Front. Immunol.</w:t>
        </w:r>
        <w:r w:rsidRPr="00E94C40">
          <w:t xml:space="preserve"> </w:t>
        </w:r>
        <w:r w:rsidRPr="00E94C40">
          <w:rPr>
            <w:b/>
            <w:bCs/>
          </w:rPr>
          <w:t>9</w:t>
        </w:r>
        <w:r w:rsidRPr="00E94C40">
          <w:t>, 424898 (2018).</w:t>
        </w:r>
      </w:ins>
    </w:p>
    <w:p w14:paraId="544AEA35" w14:textId="77777777" w:rsidR="00E94C40" w:rsidRPr="00E94C40" w:rsidRDefault="00E94C40">
      <w:pPr>
        <w:pStyle w:val="Bibliography"/>
        <w:rPr>
          <w:ins w:id="1444" w:author="Liu, Cong" w:date="2025-01-24T17:13:00Z" w16du:dateUtc="2025-01-25T01:13:00Z"/>
        </w:rPr>
        <w:pPrChange w:id="1445" w:author="Liu, Cong" w:date="2025-01-24T17:13:00Z" w16du:dateUtc="2025-01-25T01:13:00Z">
          <w:pPr>
            <w:autoSpaceDE w:val="0"/>
            <w:autoSpaceDN w:val="0"/>
            <w:adjustRightInd w:val="0"/>
          </w:pPr>
        </w:pPrChange>
      </w:pPr>
      <w:ins w:id="1446" w:author="Liu, Cong" w:date="2025-01-24T17:13:00Z" w16du:dateUtc="2025-01-25T01:13:00Z">
        <w:r w:rsidRPr="00E94C40">
          <w:t>24.</w:t>
        </w:r>
        <w:r w:rsidRPr="00E94C40">
          <w:tab/>
          <w:t xml:space="preserve">Jin, S. </w:t>
        </w:r>
        <w:r w:rsidRPr="00E94C40">
          <w:rPr>
            <w:i/>
            <w:iCs/>
          </w:rPr>
          <w:t>et al.</w:t>
        </w:r>
        <w:r w:rsidRPr="00E94C40">
          <w:t xml:space="preserve"> Inference and analysis of cell-cell communication using CellChat. </w:t>
        </w:r>
        <w:r w:rsidRPr="00E94C40">
          <w:rPr>
            <w:i/>
            <w:iCs/>
          </w:rPr>
          <w:t>Nat. Commun.</w:t>
        </w:r>
        <w:r w:rsidRPr="00E94C40">
          <w:t xml:space="preserve"> </w:t>
        </w:r>
        <w:r w:rsidRPr="00E94C40">
          <w:rPr>
            <w:b/>
            <w:bCs/>
          </w:rPr>
          <w:t>12</w:t>
        </w:r>
        <w:r w:rsidRPr="00E94C40">
          <w:t>, 1–20 (2021).</w:t>
        </w:r>
      </w:ins>
    </w:p>
    <w:p w14:paraId="5907D808" w14:textId="77777777" w:rsidR="00E94C40" w:rsidRPr="00E94C40" w:rsidRDefault="00E94C40">
      <w:pPr>
        <w:pStyle w:val="Bibliography"/>
        <w:rPr>
          <w:ins w:id="1447" w:author="Liu, Cong" w:date="2025-01-24T17:13:00Z" w16du:dateUtc="2025-01-25T01:13:00Z"/>
        </w:rPr>
        <w:pPrChange w:id="1448" w:author="Liu, Cong" w:date="2025-01-24T17:13:00Z" w16du:dateUtc="2025-01-25T01:13:00Z">
          <w:pPr>
            <w:autoSpaceDE w:val="0"/>
            <w:autoSpaceDN w:val="0"/>
            <w:adjustRightInd w:val="0"/>
          </w:pPr>
        </w:pPrChange>
      </w:pPr>
      <w:ins w:id="1449" w:author="Liu, Cong" w:date="2025-01-24T17:13:00Z" w16du:dateUtc="2025-01-25T01:13:00Z">
        <w:r w:rsidRPr="00E94C40">
          <w:t>25.</w:t>
        </w:r>
        <w:r w:rsidRPr="00E94C40">
          <w:tab/>
          <w:t xml:space="preserve">Serum proteomic analysis identifies interleukin 16 as a biomarker for clinical response during early treatment of rheumatoid arthritis. </w:t>
        </w:r>
        <w:r w:rsidRPr="00E94C40">
          <w:rPr>
            <w:i/>
            <w:iCs/>
          </w:rPr>
          <w:t>Cytokine</w:t>
        </w:r>
        <w:r w:rsidRPr="00E94C40">
          <w:t xml:space="preserve"> </w:t>
        </w:r>
        <w:r w:rsidRPr="00E94C40">
          <w:rPr>
            <w:b/>
            <w:bCs/>
          </w:rPr>
          <w:t>78</w:t>
        </w:r>
        <w:r w:rsidRPr="00E94C40">
          <w:t>, 87–93 (2016).</w:t>
        </w:r>
      </w:ins>
    </w:p>
    <w:p w14:paraId="1CF79083" w14:textId="77777777" w:rsidR="00E94C40" w:rsidRPr="00E94C40" w:rsidRDefault="00E94C40">
      <w:pPr>
        <w:pStyle w:val="Bibliography"/>
        <w:rPr>
          <w:ins w:id="1450" w:author="Liu, Cong" w:date="2025-01-24T17:13:00Z" w16du:dateUtc="2025-01-25T01:13:00Z"/>
        </w:rPr>
        <w:pPrChange w:id="1451" w:author="Liu, Cong" w:date="2025-01-24T17:13:00Z" w16du:dateUtc="2025-01-25T01:13:00Z">
          <w:pPr>
            <w:autoSpaceDE w:val="0"/>
            <w:autoSpaceDN w:val="0"/>
            <w:adjustRightInd w:val="0"/>
          </w:pPr>
        </w:pPrChange>
      </w:pPr>
      <w:ins w:id="1452" w:author="Liu, Cong" w:date="2025-01-24T17:13:00Z" w16du:dateUtc="2025-01-25T01:13:00Z">
        <w:r w:rsidRPr="00E94C40">
          <w:t>26.</w:t>
        </w:r>
        <w:r w:rsidRPr="00E94C40">
          <w:tab/>
          <w:t xml:space="preserve">Galea, C. A., Nguyen, H. M., George Chandy, K., Smith, B. J. &amp; Norton, R. S. Domain structure and function of matrix metalloprotease 23 (MMP23): role in potassium channel trafficking. </w:t>
        </w:r>
        <w:r w:rsidRPr="00E94C40">
          <w:rPr>
            <w:i/>
            <w:iCs/>
          </w:rPr>
          <w:t>Cell. Mol. Life Sci.</w:t>
        </w:r>
        <w:r w:rsidRPr="00E94C40">
          <w:t xml:space="preserve"> </w:t>
        </w:r>
        <w:r w:rsidRPr="00E94C40">
          <w:rPr>
            <w:b/>
            <w:bCs/>
          </w:rPr>
          <w:t>71</w:t>
        </w:r>
        <w:r w:rsidRPr="00E94C40">
          <w:t>, 1191–1210 (2013).</w:t>
        </w:r>
      </w:ins>
    </w:p>
    <w:p w14:paraId="606FB0C1" w14:textId="77777777" w:rsidR="00E94C40" w:rsidRPr="00E94C40" w:rsidRDefault="00E94C40">
      <w:pPr>
        <w:pStyle w:val="Bibliography"/>
        <w:rPr>
          <w:ins w:id="1453" w:author="Liu, Cong" w:date="2025-01-24T17:13:00Z" w16du:dateUtc="2025-01-25T01:13:00Z"/>
        </w:rPr>
        <w:pPrChange w:id="1454" w:author="Liu, Cong" w:date="2025-01-24T17:13:00Z" w16du:dateUtc="2025-01-25T01:13:00Z">
          <w:pPr>
            <w:autoSpaceDE w:val="0"/>
            <w:autoSpaceDN w:val="0"/>
            <w:adjustRightInd w:val="0"/>
          </w:pPr>
        </w:pPrChange>
      </w:pPr>
      <w:ins w:id="1455" w:author="Liu, Cong" w:date="2025-01-24T17:13:00Z" w16du:dateUtc="2025-01-25T01:13:00Z">
        <w:r w:rsidRPr="00E94C40">
          <w:t>27.</w:t>
        </w:r>
        <w:r w:rsidRPr="00E94C40">
          <w:tab/>
          <w:t xml:space="preserve">Cohen, S. B. </w:t>
        </w:r>
        <w:r w:rsidRPr="00E94C40">
          <w:rPr>
            <w:i/>
            <w:iCs/>
          </w:rPr>
          <w:t>et al.</w:t>
        </w:r>
        <w:r w:rsidRPr="00E94C40">
          <w:t xml:space="preserve"> Rituximab for rheumatoid arthritis refractory to anti-tumor necrosis factor therapy: Results of a multicenter, randomized, double-blind, placebo-controlled, phase III trial evaluating primary efficacy and safety at twenty-four weeks. </w:t>
        </w:r>
        <w:r w:rsidRPr="00E94C40">
          <w:rPr>
            <w:i/>
            <w:iCs/>
          </w:rPr>
          <w:t>Arthritis Rheum.</w:t>
        </w:r>
        <w:r w:rsidRPr="00E94C40">
          <w:t xml:space="preserve"> </w:t>
        </w:r>
        <w:r w:rsidRPr="00E94C40">
          <w:rPr>
            <w:b/>
            <w:bCs/>
          </w:rPr>
          <w:t>54</w:t>
        </w:r>
        <w:r w:rsidRPr="00E94C40">
          <w:t>, 2793–2806 (2006).</w:t>
        </w:r>
      </w:ins>
    </w:p>
    <w:p w14:paraId="37DCBAAC" w14:textId="77777777" w:rsidR="00E94C40" w:rsidRPr="00E94C40" w:rsidRDefault="00E94C40">
      <w:pPr>
        <w:pStyle w:val="Bibliography"/>
        <w:rPr>
          <w:ins w:id="1456" w:author="Liu, Cong" w:date="2025-01-24T17:13:00Z" w16du:dateUtc="2025-01-25T01:13:00Z"/>
        </w:rPr>
        <w:pPrChange w:id="1457" w:author="Liu, Cong" w:date="2025-01-24T17:13:00Z" w16du:dateUtc="2025-01-25T01:13:00Z">
          <w:pPr>
            <w:autoSpaceDE w:val="0"/>
            <w:autoSpaceDN w:val="0"/>
            <w:adjustRightInd w:val="0"/>
          </w:pPr>
        </w:pPrChange>
      </w:pPr>
      <w:ins w:id="1458" w:author="Liu, Cong" w:date="2025-01-24T17:13:00Z" w16du:dateUtc="2025-01-25T01:13:00Z">
        <w:r w:rsidRPr="00E94C40">
          <w:t>28.</w:t>
        </w:r>
        <w:r w:rsidRPr="00E94C40">
          <w:tab/>
          <w:t xml:space="preserve">Genovese, M. C. </w:t>
        </w:r>
        <w:r w:rsidRPr="00E94C40">
          <w:rPr>
            <w:i/>
            <w:iCs/>
          </w:rPr>
          <w:t>et al.</w:t>
        </w:r>
        <w:r w:rsidRPr="00E94C40">
          <w:t xml:space="preserve"> Abatacept for Rheumatoid Arthritis Refractory to Tumor Necrosis Factor α Inhibition. </w:t>
        </w:r>
        <w:r w:rsidRPr="00E94C40">
          <w:rPr>
            <w:i/>
            <w:iCs/>
          </w:rPr>
          <w:t>New England Journal of Medicine</w:t>
        </w:r>
        <w:r w:rsidRPr="00E94C40">
          <w:t xml:space="preserve"> </w:t>
        </w:r>
        <w:r w:rsidRPr="00E94C40">
          <w:rPr>
            <w:b/>
            <w:bCs/>
          </w:rPr>
          <w:t>353</w:t>
        </w:r>
        <w:r w:rsidRPr="00E94C40">
          <w:t>, 1114–1123 (2005).</w:t>
        </w:r>
      </w:ins>
    </w:p>
    <w:p w14:paraId="29F23B2B" w14:textId="77777777" w:rsidR="00E94C40" w:rsidRPr="00E94C40" w:rsidRDefault="00E94C40">
      <w:pPr>
        <w:pStyle w:val="Bibliography"/>
        <w:rPr>
          <w:ins w:id="1459" w:author="Liu, Cong" w:date="2025-01-24T17:13:00Z" w16du:dateUtc="2025-01-25T01:13:00Z"/>
        </w:rPr>
        <w:pPrChange w:id="1460" w:author="Liu, Cong" w:date="2025-01-24T17:13:00Z" w16du:dateUtc="2025-01-25T01:13:00Z">
          <w:pPr>
            <w:autoSpaceDE w:val="0"/>
            <w:autoSpaceDN w:val="0"/>
            <w:adjustRightInd w:val="0"/>
          </w:pPr>
        </w:pPrChange>
      </w:pPr>
      <w:ins w:id="1461" w:author="Liu, Cong" w:date="2025-01-24T17:13:00Z" w16du:dateUtc="2025-01-25T01:13:00Z">
        <w:r w:rsidRPr="00E94C40">
          <w:lastRenderedPageBreak/>
          <w:t>29.</w:t>
        </w:r>
        <w:r w:rsidRPr="00E94C40">
          <w:tab/>
          <w:t xml:space="preserve">Stefana Alivernini, Gary S Firestein, Iain B Mclnnes. The pathogenesis of rheumatoid arthritis. </w:t>
        </w:r>
        <w:r w:rsidRPr="00E94C40">
          <w:rPr>
            <w:i/>
            <w:iCs/>
          </w:rPr>
          <w:t>Immunity</w:t>
        </w:r>
        <w:r w:rsidRPr="00E94C40">
          <w:t xml:space="preserve"> </w:t>
        </w:r>
        <w:r w:rsidRPr="00E94C40">
          <w:rPr>
            <w:b/>
            <w:bCs/>
          </w:rPr>
          <w:t>55</w:t>
        </w:r>
        <w:r w:rsidRPr="00E94C40">
          <w:t>, 2255–2270 (2022).</w:t>
        </w:r>
      </w:ins>
    </w:p>
    <w:p w14:paraId="4CD49C90" w14:textId="77777777" w:rsidR="00E94C40" w:rsidRPr="00E94C40" w:rsidRDefault="00E94C40">
      <w:pPr>
        <w:pStyle w:val="Bibliography"/>
        <w:rPr>
          <w:ins w:id="1462" w:author="Liu, Cong" w:date="2025-01-24T17:13:00Z" w16du:dateUtc="2025-01-25T01:13:00Z"/>
        </w:rPr>
        <w:pPrChange w:id="1463" w:author="Liu, Cong" w:date="2025-01-24T17:13:00Z" w16du:dateUtc="2025-01-25T01:13:00Z">
          <w:pPr>
            <w:autoSpaceDE w:val="0"/>
            <w:autoSpaceDN w:val="0"/>
            <w:adjustRightInd w:val="0"/>
          </w:pPr>
        </w:pPrChange>
      </w:pPr>
      <w:ins w:id="1464" w:author="Liu, Cong" w:date="2025-01-24T17:13:00Z" w16du:dateUtc="2025-01-25T01:13:00Z">
        <w:r w:rsidRPr="00E94C40">
          <w:t>30.</w:t>
        </w:r>
        <w:r w:rsidRPr="00E94C40">
          <w:tab/>
          <w:t xml:space="preserve">Choi, E. </w:t>
        </w:r>
        <w:r w:rsidRPr="00E94C40">
          <w:rPr>
            <w:i/>
            <w:iCs/>
          </w:rPr>
          <w:t>et al.</w:t>
        </w:r>
        <w:r w:rsidRPr="00E94C40">
          <w:t xml:space="preserve"> Joint-specific rheumatoid arthritis fibroblast-like synoviocyte regulation identified by integration of chromatin access and transcriptional activity. </w:t>
        </w:r>
        <w:r w:rsidRPr="00E94C40">
          <w:rPr>
            <w:i/>
            <w:iCs/>
          </w:rPr>
          <w:t>JCI Insight</w:t>
        </w:r>
        <w:r w:rsidRPr="00E94C40">
          <w:t xml:space="preserve"> </w:t>
        </w:r>
        <w:r w:rsidRPr="00E94C40">
          <w:rPr>
            <w:b/>
            <w:bCs/>
          </w:rPr>
          <w:t>9</w:t>
        </w:r>
        <w:r w:rsidRPr="00E94C40">
          <w:t>, e179392 (2024).</w:t>
        </w:r>
      </w:ins>
    </w:p>
    <w:p w14:paraId="13872625" w14:textId="77777777" w:rsidR="00E94C40" w:rsidRPr="00E94C40" w:rsidRDefault="00E94C40">
      <w:pPr>
        <w:pStyle w:val="Bibliography"/>
        <w:rPr>
          <w:ins w:id="1465" w:author="Liu, Cong" w:date="2025-01-24T17:13:00Z" w16du:dateUtc="2025-01-25T01:13:00Z"/>
        </w:rPr>
        <w:pPrChange w:id="1466" w:author="Liu, Cong" w:date="2025-01-24T17:13:00Z" w16du:dateUtc="2025-01-25T01:13:00Z">
          <w:pPr>
            <w:autoSpaceDE w:val="0"/>
            <w:autoSpaceDN w:val="0"/>
            <w:adjustRightInd w:val="0"/>
          </w:pPr>
        </w:pPrChange>
      </w:pPr>
      <w:ins w:id="1467" w:author="Liu, Cong" w:date="2025-01-24T17:13:00Z" w16du:dateUtc="2025-01-25T01:13:00Z">
        <w:r w:rsidRPr="00E94C40">
          <w:t>31.</w:t>
        </w:r>
        <w:r w:rsidRPr="00E94C40">
          <w:tab/>
          <w:t xml:space="preserve">Binvignat, M. </w:t>
        </w:r>
        <w:r w:rsidRPr="00E94C40">
          <w:rPr>
            <w:i/>
            <w:iCs/>
          </w:rPr>
          <w:t>et al.</w:t>
        </w:r>
        <w:r w:rsidRPr="00E94C40">
          <w:t xml:space="preserve"> Single-cell RNA-Seq analysis reveals cell subsets and gene signatures associated with rheumatoid arthritis disease activity. </w:t>
        </w:r>
        <w:r w:rsidRPr="00E94C40">
          <w:rPr>
            <w:i/>
            <w:iCs/>
          </w:rPr>
          <w:t>JCI Insight</w:t>
        </w:r>
        <w:r w:rsidRPr="00E94C40">
          <w:t xml:space="preserve"> </w:t>
        </w:r>
        <w:r w:rsidRPr="00E94C40">
          <w:rPr>
            <w:b/>
            <w:bCs/>
          </w:rPr>
          <w:t>9</w:t>
        </w:r>
        <w:r w:rsidRPr="00E94C40">
          <w:t>, e178499 (2024).</w:t>
        </w:r>
      </w:ins>
    </w:p>
    <w:p w14:paraId="42CF0726" w14:textId="77777777" w:rsidR="00E94C40" w:rsidRPr="00E94C40" w:rsidRDefault="00E94C40">
      <w:pPr>
        <w:pStyle w:val="Bibliography"/>
        <w:rPr>
          <w:ins w:id="1468" w:author="Liu, Cong" w:date="2025-01-24T17:13:00Z" w16du:dateUtc="2025-01-25T01:13:00Z"/>
        </w:rPr>
        <w:pPrChange w:id="1469" w:author="Liu, Cong" w:date="2025-01-24T17:13:00Z" w16du:dateUtc="2025-01-25T01:13:00Z">
          <w:pPr>
            <w:autoSpaceDE w:val="0"/>
            <w:autoSpaceDN w:val="0"/>
            <w:adjustRightInd w:val="0"/>
          </w:pPr>
        </w:pPrChange>
      </w:pPr>
      <w:ins w:id="1470" w:author="Liu, Cong" w:date="2025-01-24T17:13:00Z" w16du:dateUtc="2025-01-25T01:13:00Z">
        <w:r w:rsidRPr="00E94C40">
          <w:t>32.</w:t>
        </w:r>
        <w:r w:rsidRPr="00E94C40">
          <w:tab/>
          <w:t xml:space="preserve">Inamo, J. </w:t>
        </w:r>
        <w:r w:rsidRPr="00E94C40">
          <w:rPr>
            <w:i/>
            <w:iCs/>
          </w:rPr>
          <w:t>et al.</w:t>
        </w:r>
        <w:r w:rsidRPr="00E94C40">
          <w:t xml:space="preserve"> Deep immunophenotyping reveals circulating activated lymphocytes in individuals at risk for rheumatoid arthritis. </w:t>
        </w:r>
        <w:r w:rsidRPr="00E94C40">
          <w:rPr>
            <w:i/>
            <w:iCs/>
          </w:rPr>
          <w:t>bioRxiv</w:t>
        </w:r>
        <w:r w:rsidRPr="00E94C40">
          <w:t xml:space="preserve"> 2023.07.03.547507 (2023) doi:10.1101/2023.07.03.547507.</w:t>
        </w:r>
      </w:ins>
    </w:p>
    <w:p w14:paraId="1B520F01" w14:textId="77777777" w:rsidR="00E94C40" w:rsidRPr="00E94C40" w:rsidRDefault="00E94C40">
      <w:pPr>
        <w:pStyle w:val="Bibliography"/>
        <w:rPr>
          <w:ins w:id="1471" w:author="Liu, Cong" w:date="2025-01-24T17:13:00Z" w16du:dateUtc="2025-01-25T01:13:00Z"/>
        </w:rPr>
        <w:pPrChange w:id="1472" w:author="Liu, Cong" w:date="2025-01-24T17:13:00Z" w16du:dateUtc="2025-01-25T01:13:00Z">
          <w:pPr>
            <w:autoSpaceDE w:val="0"/>
            <w:autoSpaceDN w:val="0"/>
            <w:adjustRightInd w:val="0"/>
          </w:pPr>
        </w:pPrChange>
      </w:pPr>
      <w:ins w:id="1473" w:author="Liu, Cong" w:date="2025-01-24T17:13:00Z" w16du:dateUtc="2025-01-25T01:13:00Z">
        <w:r w:rsidRPr="00E94C40">
          <w:t>33.</w:t>
        </w:r>
        <w:r w:rsidRPr="00E94C40">
          <w:tab/>
          <w:t xml:space="preserve">He, Z. </w:t>
        </w:r>
        <w:r w:rsidRPr="00E94C40">
          <w:rPr>
            <w:i/>
            <w:iCs/>
          </w:rPr>
          <w:t>et al.</w:t>
        </w:r>
        <w:r w:rsidRPr="00E94C40">
          <w:t xml:space="preserve"> Systemic inflammation and lymphocyte activation precede rheumatoid arthritis. Preprint at https://doi.org/10.1101/2024.10.25.620344 (2024).</w:t>
        </w:r>
      </w:ins>
    </w:p>
    <w:p w14:paraId="361656CE" w14:textId="77777777" w:rsidR="00E94C40" w:rsidRPr="00E94C40" w:rsidRDefault="00E94C40">
      <w:pPr>
        <w:pStyle w:val="Bibliography"/>
        <w:rPr>
          <w:ins w:id="1474" w:author="Liu, Cong" w:date="2025-01-24T17:13:00Z" w16du:dateUtc="2025-01-25T01:13:00Z"/>
        </w:rPr>
        <w:pPrChange w:id="1475" w:author="Liu, Cong" w:date="2025-01-24T17:13:00Z" w16du:dateUtc="2025-01-25T01:13:00Z">
          <w:pPr>
            <w:autoSpaceDE w:val="0"/>
            <w:autoSpaceDN w:val="0"/>
            <w:adjustRightInd w:val="0"/>
          </w:pPr>
        </w:pPrChange>
      </w:pPr>
      <w:ins w:id="1476" w:author="Liu, Cong" w:date="2025-01-24T17:13:00Z" w16du:dateUtc="2025-01-25T01:13:00Z">
        <w:r w:rsidRPr="00E94C40">
          <w:t>34.</w:t>
        </w:r>
        <w:r w:rsidRPr="00E94C40">
          <w:tab/>
          <w:t xml:space="preserve">Moreland, L. W. </w:t>
        </w:r>
        <w:r w:rsidRPr="00E94C40">
          <w:rPr>
            <w:i/>
            <w:iCs/>
          </w:rPr>
          <w:t>et al.</w:t>
        </w:r>
        <w:r w:rsidRPr="00E94C40">
          <w:t xml:space="preserve"> Double-blind, placebo-controlled multicenter trial using chimeric monoclonal anti-CD4 antibody, cM-T412, in rheumatoid arthritis patients receiving concomitant methotrexate. </w:t>
        </w:r>
        <w:r w:rsidRPr="00E94C40">
          <w:rPr>
            <w:i/>
            <w:iCs/>
          </w:rPr>
          <w:t>Arthritis Rheum</w:t>
        </w:r>
        <w:r w:rsidRPr="00E94C40">
          <w:t xml:space="preserve"> </w:t>
        </w:r>
        <w:r w:rsidRPr="00E94C40">
          <w:rPr>
            <w:b/>
            <w:bCs/>
          </w:rPr>
          <w:t>38</w:t>
        </w:r>
        <w:r w:rsidRPr="00E94C40">
          <w:t>, 1581–1588 (1995).</w:t>
        </w:r>
      </w:ins>
    </w:p>
    <w:p w14:paraId="120CF495" w14:textId="77777777" w:rsidR="00E94C40" w:rsidRPr="00E94C40" w:rsidRDefault="00E94C40">
      <w:pPr>
        <w:pStyle w:val="Bibliography"/>
        <w:rPr>
          <w:ins w:id="1477" w:author="Liu, Cong" w:date="2025-01-24T17:13:00Z" w16du:dateUtc="2025-01-25T01:13:00Z"/>
        </w:rPr>
        <w:pPrChange w:id="1478" w:author="Liu, Cong" w:date="2025-01-24T17:13:00Z" w16du:dateUtc="2025-01-25T01:13:00Z">
          <w:pPr>
            <w:autoSpaceDE w:val="0"/>
            <w:autoSpaceDN w:val="0"/>
            <w:adjustRightInd w:val="0"/>
          </w:pPr>
        </w:pPrChange>
      </w:pPr>
      <w:ins w:id="1479" w:author="Liu, Cong" w:date="2025-01-24T17:13:00Z" w16du:dateUtc="2025-01-25T01:13:00Z">
        <w:r w:rsidRPr="00E94C40">
          <w:t>35.</w:t>
        </w:r>
        <w:r w:rsidRPr="00E94C40">
          <w:tab/>
          <w:t xml:space="preserve">Joehanes, R. </w:t>
        </w:r>
        <w:r w:rsidRPr="00E94C40">
          <w:rPr>
            <w:i/>
            <w:iCs/>
          </w:rPr>
          <w:t>et al.</w:t>
        </w:r>
        <w:r w:rsidRPr="00E94C40">
          <w:t xml:space="preserve"> Epigenetic Signatures of Cigarette Smoking. </w:t>
        </w:r>
        <w:r w:rsidRPr="00E94C40">
          <w:rPr>
            <w:i/>
            <w:iCs/>
          </w:rPr>
          <w:t>Circ. Cardiovasc. Genet.</w:t>
        </w:r>
        <w:r w:rsidRPr="00E94C40">
          <w:t xml:space="preserve"> </w:t>
        </w:r>
        <w:r w:rsidRPr="00E94C40">
          <w:rPr>
            <w:b/>
            <w:bCs/>
          </w:rPr>
          <w:t>9</w:t>
        </w:r>
        <w:r w:rsidRPr="00E94C40">
          <w:t>, 436–447 (2016).</w:t>
        </w:r>
      </w:ins>
    </w:p>
    <w:p w14:paraId="160FA025" w14:textId="77777777" w:rsidR="00E94C40" w:rsidRPr="00E94C40" w:rsidRDefault="00E94C40">
      <w:pPr>
        <w:pStyle w:val="Bibliography"/>
        <w:rPr>
          <w:ins w:id="1480" w:author="Liu, Cong" w:date="2025-01-24T17:13:00Z" w16du:dateUtc="2025-01-25T01:13:00Z"/>
        </w:rPr>
        <w:pPrChange w:id="1481" w:author="Liu, Cong" w:date="2025-01-24T17:13:00Z" w16du:dateUtc="2025-01-25T01:13:00Z">
          <w:pPr>
            <w:autoSpaceDE w:val="0"/>
            <w:autoSpaceDN w:val="0"/>
            <w:adjustRightInd w:val="0"/>
          </w:pPr>
        </w:pPrChange>
      </w:pPr>
      <w:ins w:id="1482" w:author="Liu, Cong" w:date="2025-01-24T17:13:00Z" w16du:dateUtc="2025-01-25T01:13:00Z">
        <w:r w:rsidRPr="00E94C40">
          <w:t>36.</w:t>
        </w:r>
        <w:r w:rsidRPr="00E94C40">
          <w:tab/>
          <w:t xml:space="preserve">James, E. A. </w:t>
        </w:r>
        <w:r w:rsidRPr="00E94C40">
          <w:rPr>
            <w:i/>
            <w:iCs/>
          </w:rPr>
          <w:t>et al.</w:t>
        </w:r>
        <w:r w:rsidRPr="00E94C40">
          <w:t xml:space="preserve"> Multifaceted immune dysregulation characterizes individuals at-risk for rheumatoid arthritis. </w:t>
        </w:r>
        <w:r w:rsidRPr="00E94C40">
          <w:rPr>
            <w:i/>
            <w:iCs/>
          </w:rPr>
          <w:t>Nat. Commun.</w:t>
        </w:r>
        <w:r w:rsidRPr="00E94C40">
          <w:t xml:space="preserve"> </w:t>
        </w:r>
        <w:r w:rsidRPr="00E94C40">
          <w:rPr>
            <w:b/>
            <w:bCs/>
          </w:rPr>
          <w:t>14</w:t>
        </w:r>
        <w:r w:rsidRPr="00E94C40">
          <w:t>, 7637 (2023).</w:t>
        </w:r>
      </w:ins>
    </w:p>
    <w:p w14:paraId="707F5EC4" w14:textId="77777777" w:rsidR="00E94C40" w:rsidRPr="00E94C40" w:rsidRDefault="00E94C40">
      <w:pPr>
        <w:pStyle w:val="Bibliography"/>
        <w:rPr>
          <w:ins w:id="1483" w:author="Liu, Cong" w:date="2025-01-24T17:13:00Z" w16du:dateUtc="2025-01-25T01:13:00Z"/>
        </w:rPr>
        <w:pPrChange w:id="1484" w:author="Liu, Cong" w:date="2025-01-24T17:13:00Z" w16du:dateUtc="2025-01-25T01:13:00Z">
          <w:pPr>
            <w:autoSpaceDE w:val="0"/>
            <w:autoSpaceDN w:val="0"/>
            <w:adjustRightInd w:val="0"/>
          </w:pPr>
        </w:pPrChange>
      </w:pPr>
      <w:ins w:id="1485" w:author="Liu, Cong" w:date="2025-01-24T17:13:00Z" w16du:dateUtc="2025-01-25T01:13:00Z">
        <w:r w:rsidRPr="00E94C40">
          <w:t>37.</w:t>
        </w:r>
        <w:r w:rsidRPr="00E94C40">
          <w:tab/>
          <w:t xml:space="preserve">Aletaha, D. </w:t>
        </w:r>
        <w:r w:rsidRPr="00E94C40">
          <w:rPr>
            <w:i/>
            <w:iCs/>
          </w:rPr>
          <w:t>et al.</w:t>
        </w:r>
        <w:r w:rsidRPr="00E94C40">
          <w:t xml:space="preserve"> 2010 Rheumatoid arthritis classification criteria: an American College of Rheumatology/European League Against Rheumatism collaborative initiative. </w:t>
        </w:r>
        <w:r w:rsidRPr="00E94C40">
          <w:rPr>
            <w:i/>
            <w:iCs/>
          </w:rPr>
          <w:t>Arthritis Rheum.</w:t>
        </w:r>
        <w:r w:rsidRPr="00E94C40">
          <w:t xml:space="preserve"> </w:t>
        </w:r>
        <w:r w:rsidRPr="00E94C40">
          <w:rPr>
            <w:b/>
            <w:bCs/>
          </w:rPr>
          <w:t>62</w:t>
        </w:r>
        <w:r w:rsidRPr="00E94C40">
          <w:t>, 2569–2581 (2010).</w:t>
        </w:r>
      </w:ins>
    </w:p>
    <w:p w14:paraId="61636F4D" w14:textId="77777777" w:rsidR="00E94C40" w:rsidRPr="00E94C40" w:rsidRDefault="00E94C40">
      <w:pPr>
        <w:pStyle w:val="Bibliography"/>
        <w:rPr>
          <w:ins w:id="1486" w:author="Liu, Cong" w:date="2025-01-24T17:13:00Z" w16du:dateUtc="2025-01-25T01:13:00Z"/>
        </w:rPr>
        <w:pPrChange w:id="1487" w:author="Liu, Cong" w:date="2025-01-24T17:13:00Z" w16du:dateUtc="2025-01-25T01:13:00Z">
          <w:pPr>
            <w:autoSpaceDE w:val="0"/>
            <w:autoSpaceDN w:val="0"/>
            <w:adjustRightInd w:val="0"/>
          </w:pPr>
        </w:pPrChange>
      </w:pPr>
      <w:ins w:id="1488" w:author="Liu, Cong" w:date="2025-01-24T17:13:00Z" w16du:dateUtc="2025-01-25T01:13:00Z">
        <w:r w:rsidRPr="00E94C40">
          <w:t>38.</w:t>
        </w:r>
        <w:r w:rsidRPr="00E94C40">
          <w:tab/>
          <w:t xml:space="preserve">Swanson, E. </w:t>
        </w:r>
        <w:r w:rsidRPr="00E94C40">
          <w:rPr>
            <w:i/>
            <w:iCs/>
          </w:rPr>
          <w:t>et al.</w:t>
        </w:r>
        <w:r w:rsidRPr="00E94C40">
          <w:t xml:space="preserve"> Simultaneous trimodal single-cell measurement of transcripts, epitopes, and chromatin accessibility using TEA-seq. </w:t>
        </w:r>
        <w:r w:rsidRPr="00E94C40">
          <w:rPr>
            <w:i/>
            <w:iCs/>
          </w:rPr>
          <w:t>Elife</w:t>
        </w:r>
        <w:r w:rsidRPr="00E94C40">
          <w:t xml:space="preserve"> </w:t>
        </w:r>
        <w:r w:rsidRPr="00E94C40">
          <w:rPr>
            <w:b/>
            <w:bCs/>
          </w:rPr>
          <w:t>10</w:t>
        </w:r>
        <w:r w:rsidRPr="00E94C40">
          <w:t>, e63632 (2021).</w:t>
        </w:r>
      </w:ins>
    </w:p>
    <w:p w14:paraId="3EB1BE9B" w14:textId="77777777" w:rsidR="00E94C40" w:rsidRPr="00E94C40" w:rsidRDefault="00E94C40">
      <w:pPr>
        <w:pStyle w:val="Bibliography"/>
        <w:rPr>
          <w:ins w:id="1489" w:author="Liu, Cong" w:date="2025-01-24T17:13:00Z" w16du:dateUtc="2025-01-25T01:13:00Z"/>
        </w:rPr>
        <w:pPrChange w:id="1490" w:author="Liu, Cong" w:date="2025-01-24T17:13:00Z" w16du:dateUtc="2025-01-25T01:13:00Z">
          <w:pPr>
            <w:autoSpaceDE w:val="0"/>
            <w:autoSpaceDN w:val="0"/>
            <w:adjustRightInd w:val="0"/>
          </w:pPr>
        </w:pPrChange>
      </w:pPr>
      <w:ins w:id="1491" w:author="Liu, Cong" w:date="2025-01-24T17:13:00Z" w16du:dateUtc="2025-01-25T01:13:00Z">
        <w:r w:rsidRPr="00E94C40">
          <w:t>39.</w:t>
        </w:r>
        <w:r w:rsidRPr="00E94C40">
          <w:tab/>
          <w:t xml:space="preserve">Swanson, E., Reading, J., Graybuck, L. T. &amp; Skene, P. J. BarWare: efficient software tools for barcoded single-cell genomics. </w:t>
        </w:r>
        <w:r w:rsidRPr="00E94C40">
          <w:rPr>
            <w:i/>
            <w:iCs/>
          </w:rPr>
          <w:t>BMC Bioinformatics</w:t>
        </w:r>
        <w:r w:rsidRPr="00E94C40">
          <w:t xml:space="preserve"> </w:t>
        </w:r>
        <w:r w:rsidRPr="00E94C40">
          <w:rPr>
            <w:b/>
            <w:bCs/>
          </w:rPr>
          <w:t>23</w:t>
        </w:r>
        <w:r w:rsidRPr="00E94C40">
          <w:t>, 106 (2022).</w:t>
        </w:r>
      </w:ins>
    </w:p>
    <w:p w14:paraId="43EA0DC9" w14:textId="77777777" w:rsidR="00E94C40" w:rsidRPr="00E94C40" w:rsidRDefault="00E94C40">
      <w:pPr>
        <w:pStyle w:val="Bibliography"/>
        <w:rPr>
          <w:ins w:id="1492" w:author="Liu, Cong" w:date="2025-01-24T17:13:00Z" w16du:dateUtc="2025-01-25T01:13:00Z"/>
        </w:rPr>
        <w:pPrChange w:id="1493" w:author="Liu, Cong" w:date="2025-01-24T17:13:00Z" w16du:dateUtc="2025-01-25T01:13:00Z">
          <w:pPr>
            <w:autoSpaceDE w:val="0"/>
            <w:autoSpaceDN w:val="0"/>
            <w:adjustRightInd w:val="0"/>
          </w:pPr>
        </w:pPrChange>
      </w:pPr>
      <w:ins w:id="1494" w:author="Liu, Cong" w:date="2025-01-24T17:13:00Z" w16du:dateUtc="2025-01-25T01:13:00Z">
        <w:r w:rsidRPr="00E94C40">
          <w:lastRenderedPageBreak/>
          <w:t>40.</w:t>
        </w:r>
        <w:r w:rsidRPr="00E94C40">
          <w:tab/>
          <w: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t>
        </w:r>
        <w:r w:rsidRPr="00E94C40">
          <w:rPr>
            <w:i/>
            <w:iCs/>
          </w:rPr>
          <w:t>Cell</w:t>
        </w:r>
        <w:r w:rsidRPr="00E94C40">
          <w:t xml:space="preserve"> </w:t>
        </w:r>
        <w:r w:rsidRPr="00E94C40">
          <w:rPr>
            <w:b/>
            <w:bCs/>
          </w:rPr>
          <w:t>184</w:t>
        </w:r>
        <w:r w:rsidRPr="00E94C40">
          <w:t>, 3573–3587 (2021).</w:t>
        </w:r>
      </w:ins>
    </w:p>
    <w:p w14:paraId="051FAAD2" w14:textId="77777777" w:rsidR="00E94C40" w:rsidRPr="00E94C40" w:rsidRDefault="00E94C40">
      <w:pPr>
        <w:pStyle w:val="Bibliography"/>
        <w:rPr>
          <w:ins w:id="1495" w:author="Liu, Cong" w:date="2025-01-24T17:13:00Z" w16du:dateUtc="2025-01-25T01:13:00Z"/>
        </w:rPr>
        <w:pPrChange w:id="1496" w:author="Liu, Cong" w:date="2025-01-24T17:13:00Z" w16du:dateUtc="2025-01-25T01:13:00Z">
          <w:pPr>
            <w:autoSpaceDE w:val="0"/>
            <w:autoSpaceDN w:val="0"/>
            <w:adjustRightInd w:val="0"/>
          </w:pPr>
        </w:pPrChange>
      </w:pPr>
      <w:ins w:id="1497" w:author="Liu, Cong" w:date="2025-01-24T17:13:00Z" w16du:dateUtc="2025-01-25T01:13:00Z">
        <w:r w:rsidRPr="00E94C40">
          <w:t>41.</w:t>
        </w:r>
        <w:r w:rsidRPr="00E94C40">
          <w:tab/>
          <w:t xml:space="preserve">Weirauch, M. T. </w:t>
        </w:r>
        <w:r w:rsidRPr="00E94C40">
          <w:rPr>
            <w:i/>
            <w:iCs/>
          </w:rPr>
          <w:t>et al.</w:t>
        </w:r>
        <w:r w:rsidRPr="00E94C40">
          <w:t xml:space="preserve"> Determination and inference of eukaryotic transcription factor sequence specificity. </w:t>
        </w:r>
        <w:r w:rsidRPr="00E94C40">
          <w:rPr>
            <w:i/>
            <w:iCs/>
          </w:rPr>
          <w:t>Cell</w:t>
        </w:r>
        <w:r w:rsidRPr="00E94C40">
          <w:t xml:space="preserve"> </w:t>
        </w:r>
        <w:r w:rsidRPr="00E94C40">
          <w:rPr>
            <w:b/>
            <w:bCs/>
          </w:rPr>
          <w:t>158</w:t>
        </w:r>
        <w:r w:rsidRPr="00E94C40">
          <w:t>, (2014).</w:t>
        </w:r>
      </w:ins>
    </w:p>
    <w:p w14:paraId="2AE8E2C1" w14:textId="77777777" w:rsidR="00E94C40" w:rsidRPr="00E94C40" w:rsidRDefault="00E94C40">
      <w:pPr>
        <w:pStyle w:val="Bibliography"/>
        <w:rPr>
          <w:ins w:id="1498" w:author="Liu, Cong" w:date="2025-01-24T17:13:00Z" w16du:dateUtc="2025-01-25T01:13:00Z"/>
        </w:rPr>
        <w:pPrChange w:id="1499" w:author="Liu, Cong" w:date="2025-01-24T17:13:00Z" w16du:dateUtc="2025-01-25T01:13:00Z">
          <w:pPr>
            <w:autoSpaceDE w:val="0"/>
            <w:autoSpaceDN w:val="0"/>
            <w:adjustRightInd w:val="0"/>
          </w:pPr>
        </w:pPrChange>
      </w:pPr>
      <w:ins w:id="1500" w:author="Liu, Cong" w:date="2025-01-24T17:13:00Z" w16du:dateUtc="2025-01-25T01:13:00Z">
        <w:r w:rsidRPr="00E94C40">
          <w:t>42.</w:t>
        </w:r>
        <w:r w:rsidRPr="00E94C40">
          <w:tab/>
          <w:t xml:space="preserve">Zhu, Y. </w:t>
        </w:r>
        <w:r w:rsidRPr="00E94C40">
          <w:rPr>
            <w:i/>
            <w:iCs/>
          </w:rPr>
          <w:t>et al.</w:t>
        </w:r>
        <w:r w:rsidRPr="00E94C40">
          <w:t xml:space="preserve"> Constructing 3D interaction maps from 1D epigenomes. </w:t>
        </w:r>
        <w:r w:rsidRPr="00E94C40">
          <w:rPr>
            <w:i/>
            <w:iCs/>
          </w:rPr>
          <w:t>Nat. Commun.</w:t>
        </w:r>
        <w:r w:rsidRPr="00E94C40">
          <w:t xml:space="preserve"> </w:t>
        </w:r>
        <w:r w:rsidRPr="00E94C40">
          <w:rPr>
            <w:b/>
            <w:bCs/>
          </w:rPr>
          <w:t>7</w:t>
        </w:r>
        <w:r w:rsidRPr="00E94C40">
          <w:t>, 10812 (2016).</w:t>
        </w:r>
      </w:ins>
    </w:p>
    <w:p w14:paraId="434FBCE3" w14:textId="77777777" w:rsidR="00E94C40" w:rsidRPr="00E94C40" w:rsidRDefault="00E94C40">
      <w:pPr>
        <w:pStyle w:val="Bibliography"/>
        <w:rPr>
          <w:ins w:id="1501" w:author="Liu, Cong" w:date="2025-01-24T17:13:00Z" w16du:dateUtc="2025-01-25T01:13:00Z"/>
        </w:rPr>
        <w:pPrChange w:id="1502" w:author="Liu, Cong" w:date="2025-01-24T17:13:00Z" w16du:dateUtc="2025-01-25T01:13:00Z">
          <w:pPr>
            <w:autoSpaceDE w:val="0"/>
            <w:autoSpaceDN w:val="0"/>
            <w:adjustRightInd w:val="0"/>
          </w:pPr>
        </w:pPrChange>
      </w:pPr>
      <w:ins w:id="1503" w:author="Liu, Cong" w:date="2025-01-24T17:13:00Z" w16du:dateUtc="2025-01-25T01:13:00Z">
        <w:r w:rsidRPr="00E94C40">
          <w:t>43.</w:t>
        </w:r>
        <w:r w:rsidRPr="00E94C40">
          <w:tab/>
          <w:t xml:space="preserve">Kuhn, M. Building Predictive Models in R Using the caret Package. </w:t>
        </w:r>
        <w:r w:rsidRPr="00E94C40">
          <w:rPr>
            <w:i/>
            <w:iCs/>
          </w:rPr>
          <w:t>J. Stat. Softw.</w:t>
        </w:r>
        <w:r w:rsidRPr="00E94C40">
          <w:t xml:space="preserve"> </w:t>
        </w:r>
        <w:r w:rsidRPr="00E94C40">
          <w:rPr>
            <w:b/>
            <w:bCs/>
          </w:rPr>
          <w:t>28</w:t>
        </w:r>
        <w:r w:rsidRPr="00E94C40">
          <w:t>, 1–26 (2008).</w:t>
        </w:r>
      </w:ins>
    </w:p>
    <w:p w14:paraId="650E21D6" w14:textId="77777777" w:rsidR="00E94C40" w:rsidRPr="00E94C40" w:rsidRDefault="00E94C40">
      <w:pPr>
        <w:pStyle w:val="Bibliography"/>
        <w:rPr>
          <w:ins w:id="1504" w:author="Liu, Cong" w:date="2025-01-24T17:13:00Z" w16du:dateUtc="2025-01-25T01:13:00Z"/>
        </w:rPr>
        <w:pPrChange w:id="1505" w:author="Liu, Cong" w:date="2025-01-24T17:13:00Z" w16du:dateUtc="2025-01-25T01:13:00Z">
          <w:pPr>
            <w:autoSpaceDE w:val="0"/>
            <w:autoSpaceDN w:val="0"/>
            <w:adjustRightInd w:val="0"/>
          </w:pPr>
        </w:pPrChange>
      </w:pPr>
      <w:ins w:id="1506" w:author="Liu, Cong" w:date="2025-01-24T17:13:00Z" w16du:dateUtc="2025-01-25T01:13:00Z">
        <w:r w:rsidRPr="00E94C40">
          <w:t>44.</w:t>
        </w:r>
        <w:r w:rsidRPr="00E94C40">
          <w:tab/>
          <w:t xml:space="preserve">Ainsworth, R. I. </w:t>
        </w:r>
        <w:r w:rsidRPr="00E94C40">
          <w:rPr>
            <w:i/>
            <w:iCs/>
          </w:rPr>
          <w:t>et al.</w:t>
        </w:r>
        <w:r w:rsidRPr="00E94C40">
          <w:t xml:space="preserve"> Systems-biology analysis of rheumatoid arthritis fibroblast-like synoviocytes implicates cell line-specific transcription factor function. </w:t>
        </w:r>
        <w:r w:rsidRPr="00E94C40">
          <w:rPr>
            <w:i/>
            <w:iCs/>
          </w:rPr>
          <w:t>Nat. Commun.</w:t>
        </w:r>
        <w:r w:rsidRPr="00E94C40">
          <w:t xml:space="preserve"> </w:t>
        </w:r>
        <w:r w:rsidRPr="00E94C40">
          <w:rPr>
            <w:b/>
            <w:bCs/>
          </w:rPr>
          <w:t>13</w:t>
        </w:r>
        <w:r w:rsidRPr="00E94C40">
          <w:t>, 1–11 (2022).</w:t>
        </w:r>
      </w:ins>
    </w:p>
    <w:p w14:paraId="6A34F29F" w14:textId="77777777" w:rsidR="00E94C40" w:rsidRPr="00E94C40" w:rsidRDefault="00E94C40">
      <w:pPr>
        <w:pStyle w:val="Bibliography"/>
        <w:rPr>
          <w:ins w:id="1507" w:author="Liu, Cong" w:date="2025-01-24T17:13:00Z" w16du:dateUtc="2025-01-25T01:13:00Z"/>
        </w:rPr>
        <w:pPrChange w:id="1508" w:author="Liu, Cong" w:date="2025-01-24T17:13:00Z" w16du:dateUtc="2025-01-25T01:13:00Z">
          <w:pPr>
            <w:autoSpaceDE w:val="0"/>
            <w:autoSpaceDN w:val="0"/>
            <w:adjustRightInd w:val="0"/>
          </w:pPr>
        </w:pPrChange>
      </w:pPr>
      <w:ins w:id="1509" w:author="Liu, Cong" w:date="2025-01-24T17:13:00Z" w16du:dateUtc="2025-01-25T01:13:00Z">
        <w:r w:rsidRPr="00E94C40">
          <w:t>45.</w:t>
        </w:r>
        <w:r w:rsidRPr="00E94C40">
          <w:tab/>
          <w:t xml:space="preserve">Hilton, M. J. </w:t>
        </w:r>
        <w:r w:rsidRPr="00E94C40">
          <w:rPr>
            <w:i/>
            <w:iCs/>
          </w:rPr>
          <w:t>et al.</w:t>
        </w:r>
        <w:r w:rsidRPr="00E94C40">
          <w:t xml:space="preserve"> Notch signaling maintains bone marrow mesenchymal progenitors by suppressing osteoblast differentiation. </w:t>
        </w:r>
        <w:r w:rsidRPr="00E94C40">
          <w:rPr>
            <w:i/>
            <w:iCs/>
          </w:rPr>
          <w:t>Nat. Med.</w:t>
        </w:r>
        <w:r w:rsidRPr="00E94C40">
          <w:t xml:space="preserve"> </w:t>
        </w:r>
        <w:r w:rsidRPr="00E94C40">
          <w:rPr>
            <w:b/>
            <w:bCs/>
          </w:rPr>
          <w:t>14</w:t>
        </w:r>
        <w:r w:rsidRPr="00E94C40">
          <w:t>, 306–314 (2008).</w:t>
        </w:r>
      </w:ins>
    </w:p>
    <w:p w14:paraId="0C4C9C79" w14:textId="77777777" w:rsidR="00E94C40" w:rsidRPr="00E94C40" w:rsidRDefault="00E94C40">
      <w:pPr>
        <w:pStyle w:val="Bibliography"/>
        <w:rPr>
          <w:ins w:id="1510" w:author="Liu, Cong" w:date="2025-01-24T17:13:00Z" w16du:dateUtc="2025-01-25T01:13:00Z"/>
        </w:rPr>
        <w:pPrChange w:id="1511" w:author="Liu, Cong" w:date="2025-01-24T17:13:00Z" w16du:dateUtc="2025-01-25T01:13:00Z">
          <w:pPr>
            <w:autoSpaceDE w:val="0"/>
            <w:autoSpaceDN w:val="0"/>
            <w:adjustRightInd w:val="0"/>
          </w:pPr>
        </w:pPrChange>
      </w:pPr>
      <w:ins w:id="1512" w:author="Liu, Cong" w:date="2025-01-24T17:13:00Z" w16du:dateUtc="2025-01-25T01:13:00Z">
        <w:r w:rsidRPr="00E94C40">
          <w:t>46.</w:t>
        </w:r>
        <w:r w:rsidRPr="00E94C40">
          <w:tab/>
          <w:t xml:space="preserve">Wei, K. </w:t>
        </w:r>
        <w:r w:rsidRPr="00E94C40">
          <w:rPr>
            <w:i/>
            <w:iCs/>
          </w:rPr>
          <w:t>et al.</w:t>
        </w:r>
        <w:r w:rsidRPr="00E94C40">
          <w:t xml:space="preserve"> Notch signaling drives synovial fibroblast identity and arthritis pathology. </w:t>
        </w:r>
        <w:r w:rsidRPr="00E94C40">
          <w:rPr>
            <w:i/>
            <w:iCs/>
          </w:rPr>
          <w:t>Nature</w:t>
        </w:r>
        <w:r w:rsidRPr="00E94C40">
          <w:t xml:space="preserve"> </w:t>
        </w:r>
        <w:r w:rsidRPr="00E94C40">
          <w:rPr>
            <w:b/>
            <w:bCs/>
          </w:rPr>
          <w:t>582</w:t>
        </w:r>
        <w:r w:rsidRPr="00E94C40">
          <w:t>, 259–264 (2020).</w:t>
        </w:r>
      </w:ins>
    </w:p>
    <w:p w14:paraId="721B9835" w14:textId="77777777" w:rsidR="00E94C40" w:rsidRPr="00E94C40" w:rsidRDefault="00E94C40">
      <w:pPr>
        <w:pStyle w:val="Bibliography"/>
        <w:rPr>
          <w:ins w:id="1513" w:author="Liu, Cong" w:date="2025-01-24T17:13:00Z" w16du:dateUtc="2025-01-25T01:13:00Z"/>
        </w:rPr>
        <w:pPrChange w:id="1514" w:author="Liu, Cong" w:date="2025-01-24T17:13:00Z" w16du:dateUtc="2025-01-25T01:13:00Z">
          <w:pPr>
            <w:autoSpaceDE w:val="0"/>
            <w:autoSpaceDN w:val="0"/>
            <w:adjustRightInd w:val="0"/>
          </w:pPr>
        </w:pPrChange>
      </w:pPr>
      <w:ins w:id="1515" w:author="Liu, Cong" w:date="2025-01-24T17:13:00Z" w16du:dateUtc="2025-01-25T01:13:00Z">
        <w:r w:rsidRPr="00E94C40">
          <w:t>47.</w:t>
        </w:r>
        <w:r w:rsidRPr="00E94C40">
          <w:tab/>
          <w:t xml:space="preserve">Bottini, A. </w:t>
        </w:r>
        <w:r w:rsidRPr="00E94C40">
          <w:rPr>
            <w:i/>
            <w:iCs/>
          </w:rPr>
          <w:t>et al.</w:t>
        </w:r>
        <w:r w:rsidRPr="00E94C40">
          <w:t xml:space="preserve"> PTPN14 phosphatase and YAP promote TGFβ signalling in rheumatoid synoviocytes. </w:t>
        </w:r>
        <w:r w:rsidRPr="00E94C40">
          <w:rPr>
            <w:i/>
            <w:iCs/>
          </w:rPr>
          <w:t>Ann. Rheum. Dis.</w:t>
        </w:r>
        <w:r w:rsidRPr="00E94C40">
          <w:t xml:space="preserve"> </w:t>
        </w:r>
        <w:r w:rsidRPr="00E94C40">
          <w:rPr>
            <w:b/>
            <w:bCs/>
          </w:rPr>
          <w:t>78</w:t>
        </w:r>
        <w:r w:rsidRPr="00E94C40">
          <w:t>, 600–609 (2019).</w:t>
        </w:r>
      </w:ins>
    </w:p>
    <w:p w14:paraId="27AB29AF" w14:textId="77777777" w:rsidR="00E94C40" w:rsidRPr="00E94C40" w:rsidRDefault="00E94C40">
      <w:pPr>
        <w:pStyle w:val="Bibliography"/>
        <w:rPr>
          <w:ins w:id="1516" w:author="Liu, Cong" w:date="2025-01-24T17:13:00Z" w16du:dateUtc="2025-01-25T01:13:00Z"/>
        </w:rPr>
        <w:pPrChange w:id="1517" w:author="Liu, Cong" w:date="2025-01-24T17:13:00Z" w16du:dateUtc="2025-01-25T01:13:00Z">
          <w:pPr>
            <w:autoSpaceDE w:val="0"/>
            <w:autoSpaceDN w:val="0"/>
            <w:adjustRightInd w:val="0"/>
          </w:pPr>
        </w:pPrChange>
      </w:pPr>
      <w:ins w:id="1518" w:author="Liu, Cong" w:date="2025-01-24T17:13:00Z" w16du:dateUtc="2025-01-25T01:13:00Z">
        <w:r w:rsidRPr="00E94C40">
          <w:t>48.</w:t>
        </w:r>
        <w:r w:rsidRPr="00E94C40">
          <w:tab/>
          <w:t xml:space="preserve">Ma, B. &amp; Hottiger, M. O. Crosstalk between Wnt/β-Catenin and NF-κB Signaling Pathway during Inflammation. </w:t>
        </w:r>
        <w:r w:rsidRPr="00E94C40">
          <w:rPr>
            <w:i/>
            <w:iCs/>
          </w:rPr>
          <w:t>Front. Immunol.</w:t>
        </w:r>
        <w:r w:rsidRPr="00E94C40">
          <w:t xml:space="preserve"> </w:t>
        </w:r>
        <w:r w:rsidRPr="00E94C40">
          <w:rPr>
            <w:b/>
            <w:bCs/>
          </w:rPr>
          <w:t>7</w:t>
        </w:r>
        <w:r w:rsidRPr="00E94C40">
          <w:t>, 221254 (2016).</w:t>
        </w:r>
      </w:ins>
    </w:p>
    <w:p w14:paraId="6C6ADEC9" w14:textId="77777777" w:rsidR="00E94C40" w:rsidRPr="00E94C40" w:rsidRDefault="00E94C40">
      <w:pPr>
        <w:pStyle w:val="Bibliography"/>
        <w:rPr>
          <w:ins w:id="1519" w:author="Liu, Cong" w:date="2025-01-24T17:13:00Z" w16du:dateUtc="2025-01-25T01:13:00Z"/>
        </w:rPr>
        <w:pPrChange w:id="1520" w:author="Liu, Cong" w:date="2025-01-24T17:13:00Z" w16du:dateUtc="2025-01-25T01:13:00Z">
          <w:pPr>
            <w:autoSpaceDE w:val="0"/>
            <w:autoSpaceDN w:val="0"/>
            <w:adjustRightInd w:val="0"/>
          </w:pPr>
        </w:pPrChange>
      </w:pPr>
      <w:ins w:id="1521" w:author="Liu, Cong" w:date="2025-01-24T17:13:00Z" w16du:dateUtc="2025-01-25T01:13:00Z">
        <w:r w:rsidRPr="00E94C40">
          <w:t>49.</w:t>
        </w:r>
        <w:r w:rsidRPr="00E94C40">
          <w:tab/>
          <w:t xml:space="preserve">Nagata, K. </w:t>
        </w:r>
        <w:r w:rsidRPr="00E94C40">
          <w:rPr>
            <w:i/>
            <w:iCs/>
          </w:rPr>
          <w:t>et al.</w:t>
        </w:r>
        <w:r w:rsidRPr="00E94C40">
          <w:t xml:space="preserve"> Runx2 and Runx3 differentially regulate articular chondrocytes during surgically induced osteoarthritis development. </w:t>
        </w:r>
        <w:r w:rsidRPr="00E94C40">
          <w:rPr>
            <w:i/>
            <w:iCs/>
          </w:rPr>
          <w:t>Nat. Commun.</w:t>
        </w:r>
        <w:r w:rsidRPr="00E94C40">
          <w:t xml:space="preserve"> </w:t>
        </w:r>
        <w:r w:rsidRPr="00E94C40">
          <w:rPr>
            <w:b/>
            <w:bCs/>
          </w:rPr>
          <w:t>13</w:t>
        </w:r>
        <w:r w:rsidRPr="00E94C40">
          <w:t>, 6187 (2022).</w:t>
        </w:r>
      </w:ins>
    </w:p>
    <w:p w14:paraId="2DD3B79E" w14:textId="5AF1B868" w:rsidR="003B593D" w:rsidRPr="00E94C40" w:rsidDel="00E94C40" w:rsidRDefault="003B593D">
      <w:pPr>
        <w:pStyle w:val="Bibliography"/>
        <w:rPr>
          <w:del w:id="1522" w:author="Liu, Cong" w:date="2025-01-24T17:13:00Z" w16du:dateUtc="2025-01-25T01:13:00Z"/>
        </w:rPr>
      </w:pPr>
      <w:del w:id="1523" w:author="Liu, Cong" w:date="2025-01-24T17:13:00Z" w16du:dateUtc="2025-01-25T01:13:00Z">
        <w:r w:rsidRPr="00E94C40" w:rsidDel="00E94C40">
          <w:delText>1.</w:delText>
        </w:r>
        <w:r w:rsidRPr="00E94C40" w:rsidDel="00E94C40">
          <w:tab/>
          <w:delText xml:space="preserve">Gravallese, E. M. &amp; Firestein, G. S. Rheumatoid Arthritis - Common Origins, Divergent Mechanisms. </w:delText>
        </w:r>
        <w:r w:rsidRPr="00E94C40" w:rsidDel="00E94C40">
          <w:rPr>
            <w:i/>
            <w:iCs/>
          </w:rPr>
          <w:delText>N. Engl. J. Med.</w:delText>
        </w:r>
        <w:r w:rsidRPr="00E94C40" w:rsidDel="00E94C40">
          <w:delText xml:space="preserve"> </w:delText>
        </w:r>
        <w:r w:rsidRPr="00E94C40" w:rsidDel="00E94C40">
          <w:rPr>
            <w:b/>
            <w:bCs/>
          </w:rPr>
          <w:delText>388</w:delText>
        </w:r>
        <w:r w:rsidRPr="00E94C40" w:rsidDel="00E94C40">
          <w:delText>, (2023).</w:delText>
        </w:r>
      </w:del>
    </w:p>
    <w:p w14:paraId="2E37E5D8" w14:textId="5E4105E5" w:rsidR="003B593D" w:rsidRPr="00E94C40" w:rsidDel="00E94C40" w:rsidRDefault="003B593D">
      <w:pPr>
        <w:pStyle w:val="Bibliography"/>
        <w:rPr>
          <w:del w:id="1524" w:author="Liu, Cong" w:date="2025-01-24T17:13:00Z" w16du:dateUtc="2025-01-25T01:13:00Z"/>
        </w:rPr>
      </w:pPr>
      <w:del w:id="1525" w:author="Liu, Cong" w:date="2025-01-24T17:13:00Z" w16du:dateUtc="2025-01-25T01:13:00Z">
        <w:r w:rsidRPr="00E94C40" w:rsidDel="00E94C40">
          <w:delText>2.</w:delText>
        </w:r>
        <w:r w:rsidRPr="00E94C40" w:rsidDel="00E94C40">
          <w:tab/>
          <w:delText xml:space="preserve">Holers, V. M. </w:delText>
        </w:r>
        <w:r w:rsidRPr="00E94C40" w:rsidDel="00E94C40">
          <w:rPr>
            <w:i/>
            <w:iCs/>
          </w:rPr>
          <w:delText>et al.</w:delText>
        </w:r>
        <w:r w:rsidRPr="00E94C40" w:rsidDel="00E94C40">
          <w:delText xml:space="preserve"> Mechanism-driven strategies for prevention of rheumatoid arthritis. </w:delText>
        </w:r>
        <w:r w:rsidRPr="00E94C40" w:rsidDel="00E94C40">
          <w:rPr>
            <w:i/>
            <w:iCs/>
          </w:rPr>
          <w:delText>Rheumatology &amp; autoimmunity</w:delText>
        </w:r>
        <w:r w:rsidRPr="00E94C40" w:rsidDel="00E94C40">
          <w:delText xml:space="preserve"> </w:delText>
        </w:r>
        <w:r w:rsidRPr="00E94C40" w:rsidDel="00E94C40">
          <w:rPr>
            <w:b/>
            <w:bCs/>
          </w:rPr>
          <w:delText>2</w:delText>
        </w:r>
        <w:r w:rsidRPr="00E94C40" w:rsidDel="00E94C40">
          <w:delText>, 109–119 (2022).</w:delText>
        </w:r>
      </w:del>
    </w:p>
    <w:p w14:paraId="31794C59" w14:textId="11683573" w:rsidR="003B593D" w:rsidRPr="00E94C40" w:rsidDel="00E94C40" w:rsidRDefault="003B593D">
      <w:pPr>
        <w:pStyle w:val="Bibliography"/>
        <w:rPr>
          <w:del w:id="1526" w:author="Liu, Cong" w:date="2025-01-24T17:13:00Z" w16du:dateUtc="2025-01-25T01:13:00Z"/>
        </w:rPr>
      </w:pPr>
      <w:del w:id="1527" w:author="Liu, Cong" w:date="2025-01-24T17:13:00Z" w16du:dateUtc="2025-01-25T01:13:00Z">
        <w:r w:rsidRPr="00E94C40" w:rsidDel="00E94C40">
          <w:delText>3.</w:delText>
        </w:r>
        <w:r w:rsidRPr="00E94C40" w:rsidDel="00E94C40">
          <w:tab/>
          <w:delText xml:space="preserve">Holers, V. M. </w:delText>
        </w:r>
        <w:r w:rsidRPr="00E94C40" w:rsidDel="00E94C40">
          <w:rPr>
            <w:i/>
            <w:iCs/>
          </w:rPr>
          <w:delText>et al.</w:delText>
        </w:r>
        <w:r w:rsidRPr="00E94C40" w:rsidDel="00E94C40">
          <w:delText xml:space="preserve"> Rheumatoid arthritis and the mucosal origins hypothesis: protection turns to destruction. </w:delText>
        </w:r>
        <w:r w:rsidRPr="00E94C40" w:rsidDel="00E94C40">
          <w:rPr>
            <w:i/>
            <w:iCs/>
          </w:rPr>
          <w:delText>Nat. Rev. Rheumatol.</w:delText>
        </w:r>
        <w:r w:rsidRPr="00E94C40" w:rsidDel="00E94C40">
          <w:delText xml:space="preserve"> </w:delText>
        </w:r>
        <w:r w:rsidRPr="00E94C40" w:rsidDel="00E94C40">
          <w:rPr>
            <w:b/>
            <w:bCs/>
          </w:rPr>
          <w:delText>14</w:delText>
        </w:r>
        <w:r w:rsidRPr="00E94C40" w:rsidDel="00E94C40">
          <w:delText>, 542–557 (2018).</w:delText>
        </w:r>
      </w:del>
    </w:p>
    <w:p w14:paraId="1572CF5C" w14:textId="08EC4CE6" w:rsidR="003B593D" w:rsidRPr="00E94C40" w:rsidDel="00E94C40" w:rsidRDefault="003B593D">
      <w:pPr>
        <w:pStyle w:val="Bibliography"/>
        <w:rPr>
          <w:del w:id="1528" w:author="Liu, Cong" w:date="2025-01-24T17:13:00Z" w16du:dateUtc="2025-01-25T01:13:00Z"/>
        </w:rPr>
      </w:pPr>
      <w:del w:id="1529" w:author="Liu, Cong" w:date="2025-01-24T17:13:00Z" w16du:dateUtc="2025-01-25T01:13:00Z">
        <w:r w:rsidRPr="00E94C40" w:rsidDel="00E94C40">
          <w:delText>4.</w:delText>
        </w:r>
        <w:r w:rsidRPr="00E94C40" w:rsidDel="00E94C40">
          <w:tab/>
          <w:delText xml:space="preserve">van Boheemen, L. </w:delText>
        </w:r>
        <w:r w:rsidRPr="00E94C40" w:rsidDel="00E94C40">
          <w:rPr>
            <w:i/>
            <w:iCs/>
          </w:rPr>
          <w:delText>et al.</w:delText>
        </w:r>
        <w:r w:rsidRPr="00E94C40" w:rsidDel="00E94C40">
          <w:delText xml:space="preserve"> Atorvastatin is unlikely to prevent rheumatoid arthritis in high risk individuals: results from the prematurely stopped STAtins to Prevent Rheumatoid Arthritis (STAPRA) trial. </w:delText>
        </w:r>
        <w:r w:rsidRPr="00E94C40" w:rsidDel="00E94C40">
          <w:rPr>
            <w:i/>
            <w:iCs/>
          </w:rPr>
          <w:delText>RMD open</w:delText>
        </w:r>
        <w:r w:rsidRPr="00E94C40" w:rsidDel="00E94C40">
          <w:delText xml:space="preserve"> </w:delText>
        </w:r>
        <w:r w:rsidRPr="00E94C40" w:rsidDel="00E94C40">
          <w:rPr>
            <w:b/>
            <w:bCs/>
          </w:rPr>
          <w:delText>7</w:delText>
        </w:r>
        <w:r w:rsidRPr="00E94C40" w:rsidDel="00E94C40">
          <w:delText>, e001591 (2021).</w:delText>
        </w:r>
      </w:del>
    </w:p>
    <w:p w14:paraId="7089B028" w14:textId="6AA870EB" w:rsidR="003B593D" w:rsidRPr="00E94C40" w:rsidDel="00E94C40" w:rsidRDefault="003B593D">
      <w:pPr>
        <w:pStyle w:val="Bibliography"/>
        <w:rPr>
          <w:del w:id="1530" w:author="Liu, Cong" w:date="2025-01-24T17:13:00Z" w16du:dateUtc="2025-01-25T01:13:00Z"/>
        </w:rPr>
      </w:pPr>
      <w:del w:id="1531" w:author="Liu, Cong" w:date="2025-01-24T17:13:00Z" w16du:dateUtc="2025-01-25T01:13:00Z">
        <w:r w:rsidRPr="00E94C40" w:rsidDel="00E94C40">
          <w:delText>5.</w:delText>
        </w:r>
        <w:r w:rsidRPr="00E94C40" w:rsidDel="00E94C40">
          <w:tab/>
          <w:delText xml:space="preserve">Gerlag, D. M. </w:delText>
        </w:r>
        <w:r w:rsidRPr="00E94C40" w:rsidDel="00E94C40">
          <w:rPr>
            <w:i/>
            <w:iCs/>
          </w:rPr>
          <w:delText>et al.</w:delText>
        </w:r>
        <w:r w:rsidRPr="00E94C40" w:rsidDel="00E94C40">
          <w:delText xml:space="preserve"> Effects of B-cell directed therapy on the preclinical stage of rheumatoid arthritis: the PRAIRI study. </w:delText>
        </w:r>
        <w:r w:rsidRPr="00E94C40" w:rsidDel="00E94C40">
          <w:rPr>
            <w:i/>
            <w:iCs/>
          </w:rPr>
          <w:delText>Ann. Rheum. Dis.</w:delText>
        </w:r>
        <w:r w:rsidRPr="00E94C40" w:rsidDel="00E94C40">
          <w:delText xml:space="preserve"> </w:delText>
        </w:r>
        <w:r w:rsidRPr="00E94C40" w:rsidDel="00E94C40">
          <w:rPr>
            <w:b/>
            <w:bCs/>
          </w:rPr>
          <w:delText>78</w:delText>
        </w:r>
        <w:r w:rsidRPr="00E94C40" w:rsidDel="00E94C40">
          <w:delText>, 179–185 (2019).</w:delText>
        </w:r>
      </w:del>
    </w:p>
    <w:p w14:paraId="6D37EBC5" w14:textId="001A1FCF" w:rsidR="003B593D" w:rsidRPr="00E94C40" w:rsidDel="00E94C40" w:rsidRDefault="003B593D">
      <w:pPr>
        <w:pStyle w:val="Bibliography"/>
        <w:rPr>
          <w:del w:id="1532" w:author="Liu, Cong" w:date="2025-01-24T17:13:00Z" w16du:dateUtc="2025-01-25T01:13:00Z"/>
        </w:rPr>
      </w:pPr>
      <w:del w:id="1533" w:author="Liu, Cong" w:date="2025-01-24T17:13:00Z" w16du:dateUtc="2025-01-25T01:13:00Z">
        <w:r w:rsidRPr="00E94C40" w:rsidDel="00E94C40">
          <w:delText>6.</w:delText>
        </w:r>
        <w:r w:rsidRPr="00E94C40" w:rsidDel="00E94C40">
          <w:tab/>
          <w:delText xml:space="preserve">Krijbolder, D. I. </w:delText>
        </w:r>
        <w:r w:rsidRPr="00E94C40" w:rsidDel="00E94C40">
          <w:rPr>
            <w:i/>
            <w:iCs/>
          </w:rPr>
          <w:delText>et al.</w:delText>
        </w:r>
        <w:r w:rsidRPr="00E94C40" w:rsidDel="00E94C40">
          <w:delText xml:space="preserve"> Intervention with methotrexate in patients with arthralgia at risk of rheumatoid arthritis to reduce the development of persistent arthritis and its disease burden (TREAT EARLIER): a randomised, double-blind, placebo-controlled, proof-of-concept trial. </w:delText>
        </w:r>
        <w:r w:rsidRPr="00E94C40" w:rsidDel="00E94C40">
          <w:rPr>
            <w:i/>
            <w:iCs/>
          </w:rPr>
          <w:delText>Lancet</w:delText>
        </w:r>
        <w:r w:rsidRPr="00E94C40" w:rsidDel="00E94C40">
          <w:delText xml:space="preserve"> </w:delText>
        </w:r>
        <w:r w:rsidRPr="00E94C40" w:rsidDel="00E94C40">
          <w:rPr>
            <w:b/>
            <w:bCs/>
          </w:rPr>
          <w:delText>400</w:delText>
        </w:r>
        <w:r w:rsidRPr="00E94C40" w:rsidDel="00E94C40">
          <w:delText>, 283–294 (2022).</w:delText>
        </w:r>
      </w:del>
    </w:p>
    <w:p w14:paraId="155CE91E" w14:textId="44A8C4B0" w:rsidR="003B593D" w:rsidRPr="00E94C40" w:rsidDel="00E94C40" w:rsidRDefault="003B593D">
      <w:pPr>
        <w:pStyle w:val="Bibliography"/>
        <w:rPr>
          <w:del w:id="1534" w:author="Liu, Cong" w:date="2025-01-24T17:13:00Z" w16du:dateUtc="2025-01-25T01:13:00Z"/>
        </w:rPr>
      </w:pPr>
      <w:del w:id="1535" w:author="Liu, Cong" w:date="2025-01-24T17:13:00Z" w16du:dateUtc="2025-01-25T01:13:00Z">
        <w:r w:rsidRPr="00E94C40" w:rsidDel="00E94C40">
          <w:delText>7.</w:delText>
        </w:r>
        <w:r w:rsidRPr="00E94C40" w:rsidDel="00E94C40">
          <w:tab/>
          <w:delTex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delText>
        </w:r>
        <w:r w:rsidRPr="00E94C40" w:rsidDel="00E94C40">
          <w:rPr>
            <w:i/>
            <w:iCs/>
          </w:rPr>
          <w:delText>ARTHRITIS &amp; RHEUMATOLOGY.</w:delText>
        </w:r>
        <w:r w:rsidRPr="00E94C40" w:rsidDel="00E94C40">
          <w:delText xml:space="preserve"> </w:delText>
        </w:r>
        <w:r w:rsidRPr="00E94C40" w:rsidDel="00E94C40">
          <w:rPr>
            <w:b/>
            <w:bCs/>
          </w:rPr>
          <w:delText>74</w:delText>
        </w:r>
        <w:r w:rsidRPr="00E94C40" w:rsidDel="00E94C40">
          <w:delText>, 3180–3182 (2022).</w:delText>
        </w:r>
      </w:del>
    </w:p>
    <w:p w14:paraId="2867E3D0" w14:textId="37484F1C" w:rsidR="003B593D" w:rsidRPr="00E94C40" w:rsidDel="00E94C40" w:rsidRDefault="003B593D">
      <w:pPr>
        <w:pStyle w:val="Bibliography"/>
        <w:rPr>
          <w:del w:id="1536" w:author="Liu, Cong" w:date="2025-01-24T17:13:00Z" w16du:dateUtc="2025-01-25T01:13:00Z"/>
        </w:rPr>
      </w:pPr>
      <w:del w:id="1537" w:author="Liu, Cong" w:date="2025-01-24T17:13:00Z" w16du:dateUtc="2025-01-25T01:13:00Z">
        <w:r w:rsidRPr="00E94C40" w:rsidDel="00E94C40">
          <w:delText>8.</w:delText>
        </w:r>
        <w:r w:rsidRPr="00E94C40" w:rsidDel="00E94C40">
          <w:tab/>
          <w:delText xml:space="preserve">Rech, J. </w:delText>
        </w:r>
        <w:r w:rsidRPr="00E94C40" w:rsidDel="00E94C40">
          <w:rPr>
            <w:i/>
            <w:iCs/>
          </w:rPr>
          <w:delText>et al.</w:delText>
        </w:r>
        <w:r w:rsidRPr="00E94C40" w:rsidDel="00E94C40">
          <w:delText xml:space="preserve"> Abatacept inhibits inflammation and onset of rheumatoid arthritis in individuals at high risk (ARIAA): a randomised, international, multicentre, double-blind, placebo-controlled trial. </w:delText>
        </w:r>
        <w:r w:rsidRPr="00E94C40" w:rsidDel="00E94C40">
          <w:rPr>
            <w:i/>
            <w:iCs/>
          </w:rPr>
          <w:delText>Lancet</w:delText>
        </w:r>
        <w:r w:rsidRPr="00E94C40" w:rsidDel="00E94C40">
          <w:delText xml:space="preserve"> </w:delText>
        </w:r>
        <w:r w:rsidRPr="00E94C40" w:rsidDel="00E94C40">
          <w:rPr>
            <w:b/>
            <w:bCs/>
          </w:rPr>
          <w:delText>403</w:delText>
        </w:r>
        <w:r w:rsidRPr="00E94C40" w:rsidDel="00E94C40">
          <w:delText>, 850–859 (2024).</w:delText>
        </w:r>
      </w:del>
    </w:p>
    <w:p w14:paraId="349B7A14" w14:textId="23EF735E" w:rsidR="003B593D" w:rsidRPr="00E94C40" w:rsidDel="00E94C40" w:rsidRDefault="003B593D">
      <w:pPr>
        <w:pStyle w:val="Bibliography"/>
        <w:rPr>
          <w:del w:id="1538" w:author="Liu, Cong" w:date="2025-01-24T17:13:00Z" w16du:dateUtc="2025-01-25T01:13:00Z"/>
        </w:rPr>
      </w:pPr>
      <w:del w:id="1539" w:author="Liu, Cong" w:date="2025-01-24T17:13:00Z" w16du:dateUtc="2025-01-25T01:13:00Z">
        <w:r w:rsidRPr="00E94C40" w:rsidDel="00E94C40">
          <w:delText>9.</w:delText>
        </w:r>
        <w:r w:rsidRPr="00E94C40" w:rsidDel="00E94C40">
          <w:tab/>
          <w:delText xml:space="preserve">Weinand, K. </w:delText>
        </w:r>
        <w:r w:rsidRPr="00E94C40" w:rsidDel="00E94C40">
          <w:rPr>
            <w:i/>
            <w:iCs/>
          </w:rPr>
          <w:delText>et al.</w:delText>
        </w:r>
        <w:r w:rsidRPr="00E94C40" w:rsidDel="00E94C40">
          <w:delText xml:space="preserve"> The chromatin landscape of pathogenic transcriptional cell states in rheumatoid arthritis. </w:delText>
        </w:r>
        <w:r w:rsidRPr="00E94C40" w:rsidDel="00E94C40">
          <w:rPr>
            <w:i/>
            <w:iCs/>
          </w:rPr>
          <w:delText>Nature Communications</w:delText>
        </w:r>
        <w:r w:rsidRPr="00E94C40" w:rsidDel="00E94C40">
          <w:delText xml:space="preserve"> </w:delText>
        </w:r>
        <w:r w:rsidRPr="00E94C40" w:rsidDel="00E94C40">
          <w:rPr>
            <w:b/>
            <w:bCs/>
          </w:rPr>
          <w:delText>15</w:delText>
        </w:r>
        <w:r w:rsidRPr="00E94C40" w:rsidDel="00E94C40">
          <w:delText>, 4650 (2024).</w:delText>
        </w:r>
      </w:del>
    </w:p>
    <w:p w14:paraId="4BA73119" w14:textId="62F27238" w:rsidR="003B593D" w:rsidRPr="00E94C40" w:rsidDel="00E94C40" w:rsidRDefault="003B593D">
      <w:pPr>
        <w:pStyle w:val="Bibliography"/>
        <w:rPr>
          <w:del w:id="1540" w:author="Liu, Cong" w:date="2025-01-24T17:13:00Z" w16du:dateUtc="2025-01-25T01:13:00Z"/>
        </w:rPr>
      </w:pPr>
      <w:del w:id="1541" w:author="Liu, Cong" w:date="2025-01-24T17:13:00Z" w16du:dateUtc="2025-01-25T01:13:00Z">
        <w:r w:rsidRPr="00E94C40" w:rsidDel="00E94C40">
          <w:delText>10.</w:delText>
        </w:r>
        <w:r w:rsidRPr="00E94C40" w:rsidDel="00E94C40">
          <w:tab/>
          <w:delText xml:space="preserve">Zhang, F. </w:delText>
        </w:r>
        <w:r w:rsidRPr="00E94C40" w:rsidDel="00E94C40">
          <w:rPr>
            <w:i/>
            <w:iCs/>
          </w:rPr>
          <w:delText>et al.</w:delText>
        </w:r>
        <w:r w:rsidRPr="00E94C40" w:rsidDel="00E94C40">
          <w:delText xml:space="preserve"> Defining inflammatory cell states in rheumatoid arthritis joint synovial tissues by integrating single-cell transcriptomics and mass cytometry. </w:delText>
        </w:r>
        <w:r w:rsidRPr="00E94C40" w:rsidDel="00E94C40">
          <w:rPr>
            <w:i/>
            <w:iCs/>
          </w:rPr>
          <w:delText>Nat Immunol</w:delText>
        </w:r>
        <w:r w:rsidRPr="00E94C40" w:rsidDel="00E94C40">
          <w:delText xml:space="preserve"> </w:delText>
        </w:r>
        <w:r w:rsidRPr="00E94C40" w:rsidDel="00E94C40">
          <w:rPr>
            <w:b/>
            <w:bCs/>
          </w:rPr>
          <w:delText>20</w:delText>
        </w:r>
        <w:r w:rsidRPr="00E94C40" w:rsidDel="00E94C40">
          <w:delText>, 928–942 (2019).</w:delText>
        </w:r>
      </w:del>
    </w:p>
    <w:p w14:paraId="68137222" w14:textId="3172AD7C" w:rsidR="003B593D" w:rsidRPr="00E94C40" w:rsidDel="00E94C40" w:rsidRDefault="003B593D">
      <w:pPr>
        <w:pStyle w:val="Bibliography"/>
        <w:rPr>
          <w:del w:id="1542" w:author="Liu, Cong" w:date="2025-01-24T17:13:00Z" w16du:dateUtc="2025-01-25T01:13:00Z"/>
        </w:rPr>
      </w:pPr>
      <w:del w:id="1543" w:author="Liu, Cong" w:date="2025-01-24T17:13:00Z" w16du:dateUtc="2025-01-25T01:13:00Z">
        <w:r w:rsidRPr="00E94C40" w:rsidDel="00E94C40">
          <w:delText>11.</w:delText>
        </w:r>
        <w:r w:rsidRPr="00E94C40" w:rsidDel="00E94C40">
          <w:tab/>
          <w:delText xml:space="preserve">Zhang, F. </w:delText>
        </w:r>
        <w:r w:rsidRPr="00E94C40" w:rsidDel="00E94C40">
          <w:rPr>
            <w:i/>
            <w:iCs/>
          </w:rPr>
          <w:delText>et al.</w:delText>
        </w:r>
        <w:r w:rsidRPr="00E94C40" w:rsidDel="00E94C40">
          <w:delText xml:space="preserve"> Deconstruction of rheumatoid arthritis synovium defines inflammatory subtypes. </w:delText>
        </w:r>
        <w:r w:rsidRPr="00E94C40" w:rsidDel="00E94C40">
          <w:rPr>
            <w:i/>
            <w:iCs/>
          </w:rPr>
          <w:delText>Nature</w:delText>
        </w:r>
        <w:r w:rsidRPr="00E94C40" w:rsidDel="00E94C40">
          <w:delText xml:space="preserve"> </w:delText>
        </w:r>
        <w:r w:rsidRPr="00E94C40" w:rsidDel="00E94C40">
          <w:rPr>
            <w:b/>
            <w:bCs/>
          </w:rPr>
          <w:delText>623</w:delText>
        </w:r>
        <w:r w:rsidRPr="00E94C40" w:rsidDel="00E94C40">
          <w:delText>, 616–624 (2023).</w:delText>
        </w:r>
      </w:del>
    </w:p>
    <w:p w14:paraId="4D0E6B53" w14:textId="22B2A47D" w:rsidR="003B593D" w:rsidRPr="00E94C40" w:rsidDel="00E94C40" w:rsidRDefault="003B593D">
      <w:pPr>
        <w:pStyle w:val="Bibliography"/>
        <w:rPr>
          <w:del w:id="1544" w:author="Liu, Cong" w:date="2025-01-24T17:13:00Z" w16du:dateUtc="2025-01-25T01:13:00Z"/>
        </w:rPr>
      </w:pPr>
      <w:del w:id="1545" w:author="Liu, Cong" w:date="2025-01-24T17:13:00Z" w16du:dateUtc="2025-01-25T01:13:00Z">
        <w:r w:rsidRPr="00E94C40" w:rsidDel="00E94C40">
          <w:delText>12.</w:delText>
        </w:r>
        <w:r w:rsidRPr="00E94C40" w:rsidDel="00E94C40">
          <w:tab/>
          <w:delText xml:space="preserve">Zhang, K., Wang, M., Zhao, Y. &amp; Wang, W. Taiji: System-level identification of key transcription factors reveals transcriptional waves in mouse embryonic development. </w:delText>
        </w:r>
        <w:r w:rsidRPr="00E94C40" w:rsidDel="00E94C40">
          <w:rPr>
            <w:i/>
            <w:iCs/>
          </w:rPr>
          <w:delText>Sci Adv</w:delText>
        </w:r>
        <w:r w:rsidRPr="00E94C40" w:rsidDel="00E94C40">
          <w:delText xml:space="preserve"> </w:delText>
        </w:r>
        <w:r w:rsidRPr="00E94C40" w:rsidDel="00E94C40">
          <w:rPr>
            <w:b/>
            <w:bCs/>
          </w:rPr>
          <w:delText>5</w:delText>
        </w:r>
        <w:r w:rsidRPr="00E94C40" w:rsidDel="00E94C40">
          <w:delText>, eaav3262 (2019).</w:delText>
        </w:r>
      </w:del>
    </w:p>
    <w:p w14:paraId="3D383B59" w14:textId="7CF7CF3D" w:rsidR="003B593D" w:rsidRPr="00E94C40" w:rsidDel="00E94C40" w:rsidRDefault="003B593D">
      <w:pPr>
        <w:pStyle w:val="Bibliography"/>
        <w:rPr>
          <w:del w:id="1546" w:author="Liu, Cong" w:date="2025-01-24T17:13:00Z" w16du:dateUtc="2025-01-25T01:13:00Z"/>
        </w:rPr>
      </w:pPr>
      <w:del w:id="1547" w:author="Liu, Cong" w:date="2025-01-24T17:13:00Z" w16du:dateUtc="2025-01-25T01:13:00Z">
        <w:r w:rsidRPr="00E94C40" w:rsidDel="00E94C40">
          <w:delText>13.</w:delText>
        </w:r>
        <w:r w:rsidRPr="00E94C40" w:rsidDel="00E94C40">
          <w:tab/>
          <w:delText xml:space="preserve">Liu, C. </w:delText>
        </w:r>
        <w:r w:rsidRPr="00E94C40" w:rsidDel="00E94C40">
          <w:rPr>
            <w:i/>
            <w:iCs/>
          </w:rPr>
          <w:delText>et al.</w:delText>
        </w:r>
        <w:r w:rsidRPr="00E94C40" w:rsidDel="00E94C40">
          <w:delText xml:space="preserve"> Systems-level identification of key transcription factors in immune cell specification. </w:delText>
        </w:r>
        <w:r w:rsidRPr="00E94C40" w:rsidDel="00E94C40">
          <w:rPr>
            <w:i/>
            <w:iCs/>
          </w:rPr>
          <w:delText>PLoS Comput. Biol.</w:delText>
        </w:r>
        <w:r w:rsidRPr="00E94C40" w:rsidDel="00E94C40">
          <w:delText xml:space="preserve"> </w:delText>
        </w:r>
        <w:r w:rsidRPr="00E94C40" w:rsidDel="00E94C40">
          <w:rPr>
            <w:b/>
            <w:bCs/>
          </w:rPr>
          <w:delText>18</w:delText>
        </w:r>
        <w:r w:rsidRPr="00E94C40" w:rsidDel="00E94C40">
          <w:delText>, e1010116 (2022).</w:delText>
        </w:r>
      </w:del>
    </w:p>
    <w:p w14:paraId="3149AA43" w14:textId="56CE8D30" w:rsidR="003B593D" w:rsidRPr="00E94C40" w:rsidDel="00E94C40" w:rsidRDefault="003B593D">
      <w:pPr>
        <w:pStyle w:val="Bibliography"/>
        <w:rPr>
          <w:del w:id="1548" w:author="Liu, Cong" w:date="2025-01-24T17:13:00Z" w16du:dateUtc="2025-01-25T01:13:00Z"/>
        </w:rPr>
      </w:pPr>
      <w:del w:id="1549" w:author="Liu, Cong" w:date="2025-01-24T17:13:00Z" w16du:dateUtc="2025-01-25T01:13:00Z">
        <w:r w:rsidRPr="00E94C40" w:rsidDel="00E94C40">
          <w:delText>14.</w:delText>
        </w:r>
        <w:r w:rsidRPr="00E94C40" w:rsidDel="00E94C40">
          <w:tab/>
          <w:delText xml:space="preserve">Chung, H. K. </w:delText>
        </w:r>
        <w:r w:rsidRPr="00E94C40" w:rsidDel="00E94C40">
          <w:rPr>
            <w:i/>
            <w:iCs/>
          </w:rPr>
          <w:delText>et al.</w:delText>
        </w:r>
        <w:r w:rsidRPr="00E94C40" w:rsidDel="00E94C40">
          <w:delText xml:space="preserve"> Multiomics atlas-assisted discovery of transcription factors enables specific cell state programming. </w:delText>
        </w:r>
        <w:r w:rsidRPr="00E94C40" w:rsidDel="00E94C40">
          <w:rPr>
            <w:i/>
            <w:iCs/>
          </w:rPr>
          <w:delText>bioRxiv</w:delText>
        </w:r>
        <w:r w:rsidRPr="00E94C40" w:rsidDel="00E94C40">
          <w:delText xml:space="preserve"> (2023).</w:delText>
        </w:r>
      </w:del>
    </w:p>
    <w:p w14:paraId="72159983" w14:textId="2213DD4F" w:rsidR="003B593D" w:rsidRPr="00E94C40" w:rsidDel="00E94C40" w:rsidRDefault="003B593D">
      <w:pPr>
        <w:pStyle w:val="Bibliography"/>
        <w:rPr>
          <w:del w:id="1550" w:author="Liu, Cong" w:date="2025-01-24T17:13:00Z" w16du:dateUtc="2025-01-25T01:13:00Z"/>
        </w:rPr>
      </w:pPr>
      <w:del w:id="1551" w:author="Liu, Cong" w:date="2025-01-24T17:13:00Z" w16du:dateUtc="2025-01-25T01:13:00Z">
        <w:r w:rsidRPr="00E94C40" w:rsidDel="00E94C40">
          <w:delText>15.</w:delText>
        </w:r>
        <w:r w:rsidRPr="00E94C40" w:rsidDel="00E94C40">
          <w:tab/>
          <w:delText xml:space="preserve">Yu, B. </w:delText>
        </w:r>
        <w:r w:rsidRPr="00E94C40" w:rsidDel="00E94C40">
          <w:rPr>
            <w:i/>
            <w:iCs/>
          </w:rPr>
          <w:delText>et al.</w:delText>
        </w:r>
        <w:r w:rsidRPr="00E94C40" w:rsidDel="00E94C40">
          <w:delText xml:space="preserve"> Epigenetic landscapes reveal transcription factors that regulate CD8 T cell differentiation. </w:delText>
        </w:r>
        <w:r w:rsidRPr="00E94C40" w:rsidDel="00E94C40">
          <w:rPr>
            <w:i/>
            <w:iCs/>
          </w:rPr>
          <w:delText>Nature Immunology</w:delText>
        </w:r>
        <w:r w:rsidRPr="00E94C40" w:rsidDel="00E94C40">
          <w:delText xml:space="preserve"> </w:delText>
        </w:r>
        <w:r w:rsidRPr="00E94C40" w:rsidDel="00E94C40">
          <w:rPr>
            <w:b/>
            <w:bCs/>
          </w:rPr>
          <w:delText>18</w:delText>
        </w:r>
        <w:r w:rsidRPr="00E94C40" w:rsidDel="00E94C40">
          <w:delText>, 573–582 (2017).</w:delText>
        </w:r>
      </w:del>
    </w:p>
    <w:p w14:paraId="41AF3A3D" w14:textId="2DD97119" w:rsidR="003B593D" w:rsidRPr="00E94C40" w:rsidDel="00E94C40" w:rsidRDefault="003B593D">
      <w:pPr>
        <w:pStyle w:val="Bibliography"/>
        <w:rPr>
          <w:del w:id="1552" w:author="Liu, Cong" w:date="2025-01-24T17:13:00Z" w16du:dateUtc="2025-01-25T01:13:00Z"/>
        </w:rPr>
      </w:pPr>
      <w:del w:id="1553" w:author="Liu, Cong" w:date="2025-01-24T17:13:00Z" w16du:dateUtc="2025-01-25T01:13:00Z">
        <w:r w:rsidRPr="00E94C40" w:rsidDel="00E94C40">
          <w:delText>16.</w:delText>
        </w:r>
        <w:r w:rsidRPr="00E94C40" w:rsidDel="00E94C40">
          <w:tab/>
          <w:delText xml:space="preserve">Feinberg, M. W. </w:delText>
        </w:r>
        <w:r w:rsidRPr="00E94C40" w:rsidDel="00E94C40">
          <w:rPr>
            <w:i/>
            <w:iCs/>
          </w:rPr>
          <w:delText>et al.</w:delText>
        </w:r>
        <w:r w:rsidRPr="00E94C40" w:rsidDel="00E94C40">
          <w:delText xml:space="preserve"> The Kruppel-like factor KLF4 is a critical regulator of monocyte differentiation. </w:delText>
        </w:r>
        <w:r w:rsidRPr="00E94C40" w:rsidDel="00E94C40">
          <w:rPr>
            <w:i/>
            <w:iCs/>
          </w:rPr>
          <w:delText>EMBO J.</w:delText>
        </w:r>
        <w:r w:rsidRPr="00E94C40" w:rsidDel="00E94C40">
          <w:delText xml:space="preserve"> </w:delText>
        </w:r>
        <w:r w:rsidRPr="00E94C40" w:rsidDel="00E94C40">
          <w:rPr>
            <w:b/>
            <w:bCs/>
          </w:rPr>
          <w:delText>26</w:delText>
        </w:r>
        <w:r w:rsidRPr="00E94C40" w:rsidDel="00E94C40">
          <w:delText>, 4138–4148 (2007).</w:delText>
        </w:r>
      </w:del>
    </w:p>
    <w:p w14:paraId="7A5A158A" w14:textId="7FF4C5B6" w:rsidR="003B593D" w:rsidRPr="00E94C40" w:rsidDel="00E94C40" w:rsidRDefault="003B593D">
      <w:pPr>
        <w:pStyle w:val="Bibliography"/>
        <w:rPr>
          <w:del w:id="1554" w:author="Liu, Cong" w:date="2025-01-24T17:13:00Z" w16du:dateUtc="2025-01-25T01:13:00Z"/>
        </w:rPr>
      </w:pPr>
      <w:del w:id="1555" w:author="Liu, Cong" w:date="2025-01-24T17:13:00Z" w16du:dateUtc="2025-01-25T01:13:00Z">
        <w:r w:rsidRPr="00E94C40" w:rsidDel="00E94C40">
          <w:delText>17.</w:delText>
        </w:r>
        <w:r w:rsidRPr="00E94C40" w:rsidDel="00E94C40">
          <w:tab/>
          <w:delText xml:space="preserve">Intlekofer, A. M. </w:delText>
        </w:r>
        <w:r w:rsidRPr="00E94C40" w:rsidDel="00E94C40">
          <w:rPr>
            <w:i/>
            <w:iCs/>
          </w:rPr>
          <w:delText>et al.</w:delText>
        </w:r>
        <w:r w:rsidRPr="00E94C40" w:rsidDel="00E94C40">
          <w:delText xml:space="preserve"> Effector and memory CD8+ T cell fate coupled by T-bet and eomesodermin. </w:delText>
        </w:r>
        <w:r w:rsidRPr="00E94C40" w:rsidDel="00E94C40">
          <w:rPr>
            <w:i/>
            <w:iCs/>
          </w:rPr>
          <w:delText>Nat. Immunol.</w:delText>
        </w:r>
        <w:r w:rsidRPr="00E94C40" w:rsidDel="00E94C40">
          <w:delText xml:space="preserve"> </w:delText>
        </w:r>
        <w:r w:rsidRPr="00E94C40" w:rsidDel="00E94C40">
          <w:rPr>
            <w:b/>
            <w:bCs/>
          </w:rPr>
          <w:delText>6</w:delText>
        </w:r>
        <w:r w:rsidRPr="00E94C40" w:rsidDel="00E94C40">
          <w:delText>, 1236–1244 (2005).</w:delText>
        </w:r>
      </w:del>
    </w:p>
    <w:p w14:paraId="6CF95819" w14:textId="1BB83EB8" w:rsidR="003B593D" w:rsidRPr="00E94C40" w:rsidDel="00E94C40" w:rsidRDefault="003B593D">
      <w:pPr>
        <w:pStyle w:val="Bibliography"/>
        <w:rPr>
          <w:del w:id="1556" w:author="Liu, Cong" w:date="2025-01-24T17:13:00Z" w16du:dateUtc="2025-01-25T01:13:00Z"/>
        </w:rPr>
      </w:pPr>
      <w:del w:id="1557" w:author="Liu, Cong" w:date="2025-01-24T17:13:00Z" w16du:dateUtc="2025-01-25T01:13:00Z">
        <w:r w:rsidRPr="00E94C40" w:rsidDel="00E94C40">
          <w:delText>18.</w:delText>
        </w:r>
        <w:r w:rsidRPr="00E94C40" w:rsidDel="00E94C40">
          <w:tab/>
          <w:delText xml:space="preserve">Dehnavi, S. </w:delText>
        </w:r>
        <w:r w:rsidRPr="00E94C40" w:rsidDel="00E94C40">
          <w:rPr>
            <w:i/>
            <w:iCs/>
          </w:rPr>
          <w:delText>et al.</w:delText>
        </w:r>
        <w:r w:rsidRPr="00E94C40" w:rsidDel="00E94C40">
          <w:delText xml:space="preserve"> The role of protein SUMOylation in rheumatoid arthritis. </w:delText>
        </w:r>
        <w:r w:rsidRPr="00E94C40" w:rsidDel="00E94C40">
          <w:rPr>
            <w:i/>
            <w:iCs/>
          </w:rPr>
          <w:delText>J. Autoimmun.</w:delText>
        </w:r>
        <w:r w:rsidRPr="00E94C40" w:rsidDel="00E94C40">
          <w:delText xml:space="preserve"> </w:delText>
        </w:r>
        <w:r w:rsidRPr="00E94C40" w:rsidDel="00E94C40">
          <w:rPr>
            <w:b/>
            <w:bCs/>
          </w:rPr>
          <w:delText>102</w:delText>
        </w:r>
        <w:r w:rsidRPr="00E94C40" w:rsidDel="00E94C40">
          <w:delText>, 1–7 (2019).</w:delText>
        </w:r>
      </w:del>
    </w:p>
    <w:p w14:paraId="34B5B8C9" w14:textId="66525CF0" w:rsidR="003B593D" w:rsidRPr="00E94C40" w:rsidDel="00E94C40" w:rsidRDefault="003B593D">
      <w:pPr>
        <w:pStyle w:val="Bibliography"/>
        <w:rPr>
          <w:del w:id="1558" w:author="Liu, Cong" w:date="2025-01-24T17:13:00Z" w16du:dateUtc="2025-01-25T01:13:00Z"/>
        </w:rPr>
      </w:pPr>
      <w:del w:id="1559" w:author="Liu, Cong" w:date="2025-01-24T17:13:00Z" w16du:dateUtc="2025-01-25T01:13:00Z">
        <w:r w:rsidRPr="00E94C40" w:rsidDel="00E94C40">
          <w:delText>19.</w:delText>
        </w:r>
        <w:r w:rsidRPr="00E94C40" w:rsidDel="00E94C40">
          <w:tab/>
          <w:delText xml:space="preserve">Di Chen, Dongyeon J Kim, Jie Shen, Zhen Zou, Regis J O’Keefe. Runx2 plays a central role in Osteoarthritis development. </w:delText>
        </w:r>
        <w:r w:rsidRPr="00E94C40" w:rsidDel="00E94C40">
          <w:rPr>
            <w:i/>
            <w:iCs/>
          </w:rPr>
          <w:delText>Journal of Orthopaedic Translation</w:delText>
        </w:r>
        <w:r w:rsidRPr="00E94C40" w:rsidDel="00E94C40">
          <w:delText xml:space="preserve"> </w:delText>
        </w:r>
        <w:r w:rsidRPr="00E94C40" w:rsidDel="00E94C40">
          <w:rPr>
            <w:b/>
            <w:bCs/>
          </w:rPr>
          <w:delText>23</w:delText>
        </w:r>
        <w:r w:rsidRPr="00E94C40" w:rsidDel="00E94C40">
          <w:delText>, 132–139 (2020).</w:delText>
        </w:r>
      </w:del>
    </w:p>
    <w:p w14:paraId="3A7EBAAE" w14:textId="08FA9934" w:rsidR="003B593D" w:rsidRPr="00E94C40" w:rsidDel="00E94C40" w:rsidRDefault="003B593D">
      <w:pPr>
        <w:pStyle w:val="Bibliography"/>
        <w:rPr>
          <w:del w:id="1560" w:author="Liu, Cong" w:date="2025-01-24T17:13:00Z" w16du:dateUtc="2025-01-25T01:13:00Z"/>
        </w:rPr>
      </w:pPr>
      <w:del w:id="1561" w:author="Liu, Cong" w:date="2025-01-24T17:13:00Z" w16du:dateUtc="2025-01-25T01:13:00Z">
        <w:r w:rsidRPr="00E94C40" w:rsidDel="00E94C40">
          <w:delText>20.</w:delText>
        </w:r>
        <w:r w:rsidRPr="00E94C40" w:rsidDel="00E94C40">
          <w:tab/>
          <w:delText xml:space="preserve">Caire, R. </w:delText>
        </w:r>
        <w:r w:rsidRPr="00E94C40" w:rsidDel="00E94C40">
          <w:rPr>
            <w:i/>
            <w:iCs/>
          </w:rPr>
          <w:delText>et al.</w:delText>
        </w:r>
        <w:r w:rsidRPr="00E94C40" w:rsidDel="00E94C40">
          <w:delText xml:space="preserve"> YAP/TAZ: Key Players for Rheumatoid Arthritis Severity by Driving Fibroblast Like Synoviocytes Phenotype and Fibro-Inflammatory Response. </w:delText>
        </w:r>
        <w:r w:rsidRPr="00E94C40" w:rsidDel="00E94C40">
          <w:rPr>
            <w:i/>
            <w:iCs/>
          </w:rPr>
          <w:delText>Front. Immunol.</w:delText>
        </w:r>
        <w:r w:rsidRPr="00E94C40" w:rsidDel="00E94C40">
          <w:delText xml:space="preserve"> </w:delText>
        </w:r>
        <w:r w:rsidRPr="00E94C40" w:rsidDel="00E94C40">
          <w:rPr>
            <w:b/>
            <w:bCs/>
          </w:rPr>
          <w:delText>12</w:delText>
        </w:r>
        <w:r w:rsidRPr="00E94C40" w:rsidDel="00E94C40">
          <w:delText>, 791907 (2021).</w:delText>
        </w:r>
      </w:del>
    </w:p>
    <w:p w14:paraId="2ACC7FE0" w14:textId="7F9E9136" w:rsidR="003B593D" w:rsidRPr="00E94C40" w:rsidDel="00E94C40" w:rsidRDefault="003B593D">
      <w:pPr>
        <w:pStyle w:val="Bibliography"/>
        <w:rPr>
          <w:del w:id="1562" w:author="Liu, Cong" w:date="2025-01-24T17:13:00Z" w16du:dateUtc="2025-01-25T01:13:00Z"/>
        </w:rPr>
      </w:pPr>
      <w:del w:id="1563" w:author="Liu, Cong" w:date="2025-01-24T17:13:00Z" w16du:dateUtc="2025-01-25T01:13:00Z">
        <w:r w:rsidRPr="00E94C40" w:rsidDel="00E94C40">
          <w:delText>21.</w:delText>
        </w:r>
        <w:r w:rsidRPr="00E94C40" w:rsidDel="00E94C40">
          <w:tab/>
          <w:delText xml:space="preserve">Zhuang, Y. </w:delText>
        </w:r>
        <w:r w:rsidRPr="00E94C40" w:rsidDel="00E94C40">
          <w:rPr>
            <w:i/>
            <w:iCs/>
          </w:rPr>
          <w:delText>et al.</w:delText>
        </w:r>
        <w:r w:rsidRPr="00E94C40" w:rsidDel="00E94C40">
          <w:delText xml:space="preserve"> A narrative review of the role of the Notch signaling pathway in rheumatoid arthritis. </w:delText>
        </w:r>
        <w:r w:rsidRPr="00E94C40" w:rsidDel="00E94C40">
          <w:rPr>
            <w:i/>
            <w:iCs/>
          </w:rPr>
          <w:delText>Annals of Translational Medicine</w:delText>
        </w:r>
        <w:r w:rsidRPr="00E94C40" w:rsidDel="00E94C40">
          <w:delText xml:space="preserve"> </w:delText>
        </w:r>
        <w:r w:rsidRPr="00E94C40" w:rsidDel="00E94C40">
          <w:rPr>
            <w:b/>
            <w:bCs/>
          </w:rPr>
          <w:delText>10</w:delText>
        </w:r>
        <w:r w:rsidRPr="00E94C40" w:rsidDel="00E94C40">
          <w:delText>, 371–371 (2022).</w:delText>
        </w:r>
      </w:del>
    </w:p>
    <w:p w14:paraId="025285FA" w14:textId="7B62C8AB" w:rsidR="003B593D" w:rsidRPr="00E94C40" w:rsidDel="00E94C40" w:rsidRDefault="003B593D">
      <w:pPr>
        <w:pStyle w:val="Bibliography"/>
        <w:rPr>
          <w:del w:id="1564" w:author="Liu, Cong" w:date="2025-01-24T17:13:00Z" w16du:dateUtc="2025-01-25T01:13:00Z"/>
        </w:rPr>
      </w:pPr>
      <w:del w:id="1565" w:author="Liu, Cong" w:date="2025-01-24T17:13:00Z" w16du:dateUtc="2025-01-25T01:13:00Z">
        <w:r w:rsidRPr="00E94C40" w:rsidDel="00E94C40">
          <w:delText>22.</w:delText>
        </w:r>
        <w:r w:rsidRPr="00E94C40" w:rsidDel="00E94C40">
          <w:tab/>
          <w:delText xml:space="preserve">Chen, S. </w:delText>
        </w:r>
        <w:r w:rsidRPr="00E94C40" w:rsidDel="00E94C40">
          <w:rPr>
            <w:i/>
            <w:iCs/>
          </w:rPr>
          <w:delText>et al.</w:delText>
        </w:r>
        <w:r w:rsidRPr="00E94C40" w:rsidDel="00E94C40">
          <w:delText xml:space="preserve"> Wnt/β-catenin signaling pathway promotes abnormal activation of fibroblast-like synoviocytes and angiogenesis in rheumatoid arthritis and the intervention of Er Miao San. </w:delText>
        </w:r>
        <w:r w:rsidRPr="00E94C40" w:rsidDel="00E94C40">
          <w:rPr>
            <w:i/>
            <w:iCs/>
          </w:rPr>
          <w:delText>Phytomedicine</w:delText>
        </w:r>
        <w:r w:rsidRPr="00E94C40" w:rsidDel="00E94C40">
          <w:delText xml:space="preserve"> </w:delText>
        </w:r>
        <w:r w:rsidRPr="00E94C40" w:rsidDel="00E94C40">
          <w:rPr>
            <w:b/>
            <w:bCs/>
          </w:rPr>
          <w:delText>120</w:delText>
        </w:r>
        <w:r w:rsidRPr="00E94C40" w:rsidDel="00E94C40">
          <w:delText>, 155064 (2023).</w:delText>
        </w:r>
      </w:del>
    </w:p>
    <w:p w14:paraId="32EA73E1" w14:textId="7C9C60FF" w:rsidR="003B593D" w:rsidRPr="00E94C40" w:rsidDel="00E94C40" w:rsidRDefault="003B593D">
      <w:pPr>
        <w:pStyle w:val="Bibliography"/>
        <w:rPr>
          <w:del w:id="1566" w:author="Liu, Cong" w:date="2025-01-24T17:13:00Z" w16du:dateUtc="2025-01-25T01:13:00Z"/>
        </w:rPr>
      </w:pPr>
      <w:del w:id="1567" w:author="Liu, Cong" w:date="2025-01-24T17:13:00Z" w16du:dateUtc="2025-01-25T01:13:00Z">
        <w:r w:rsidRPr="00E94C40" w:rsidDel="00E94C40">
          <w:delText>23.</w:delText>
        </w:r>
        <w:r w:rsidRPr="00E94C40" w:rsidDel="00E94C40">
          <w:tab/>
          <w:delText xml:space="preserve">Vecellio, M., Cohen, C. J., Roberts, A. R., Wordsworth, P. B. &amp; Kenna, T. J. RUNX3 and T-Bet in Immunopathogenesis of Ankylosing Spondylitis—Novel Targets for Therapy? </w:delText>
        </w:r>
        <w:r w:rsidRPr="00E94C40" w:rsidDel="00E94C40">
          <w:rPr>
            <w:i/>
            <w:iCs/>
          </w:rPr>
          <w:delText>Front. Immunol.</w:delText>
        </w:r>
        <w:r w:rsidRPr="00E94C40" w:rsidDel="00E94C40">
          <w:delText xml:space="preserve"> </w:delText>
        </w:r>
        <w:r w:rsidRPr="00E94C40" w:rsidDel="00E94C40">
          <w:rPr>
            <w:b/>
            <w:bCs/>
          </w:rPr>
          <w:delText>9</w:delText>
        </w:r>
        <w:r w:rsidRPr="00E94C40" w:rsidDel="00E94C40">
          <w:delText>, 424898 (2018).</w:delText>
        </w:r>
      </w:del>
    </w:p>
    <w:p w14:paraId="676C5116" w14:textId="70D426B3" w:rsidR="003B593D" w:rsidRPr="00E94C40" w:rsidDel="00E94C40" w:rsidRDefault="003B593D">
      <w:pPr>
        <w:pStyle w:val="Bibliography"/>
        <w:rPr>
          <w:del w:id="1568" w:author="Liu, Cong" w:date="2025-01-24T17:13:00Z" w16du:dateUtc="2025-01-25T01:13:00Z"/>
        </w:rPr>
      </w:pPr>
      <w:del w:id="1569" w:author="Liu, Cong" w:date="2025-01-24T17:13:00Z" w16du:dateUtc="2025-01-25T01:13:00Z">
        <w:r w:rsidRPr="00E94C40" w:rsidDel="00E94C40">
          <w:delText>24.</w:delText>
        </w:r>
        <w:r w:rsidRPr="00E94C40" w:rsidDel="00E94C40">
          <w:tab/>
          <w:delText xml:space="preserve">Jin, S. </w:delText>
        </w:r>
        <w:r w:rsidRPr="00E94C40" w:rsidDel="00E94C40">
          <w:rPr>
            <w:i/>
            <w:iCs/>
          </w:rPr>
          <w:delText>et al.</w:delText>
        </w:r>
        <w:r w:rsidRPr="00E94C40" w:rsidDel="00E94C40">
          <w:delText xml:space="preserve"> Inference and analysis of cell-cell communication using CellChat. </w:delText>
        </w:r>
        <w:r w:rsidRPr="00E94C40" w:rsidDel="00E94C40">
          <w:rPr>
            <w:i/>
            <w:iCs/>
          </w:rPr>
          <w:delText>Nat. Commun.</w:delText>
        </w:r>
        <w:r w:rsidRPr="00E94C40" w:rsidDel="00E94C40">
          <w:delText xml:space="preserve"> </w:delText>
        </w:r>
        <w:r w:rsidRPr="00E94C40" w:rsidDel="00E94C40">
          <w:rPr>
            <w:b/>
            <w:bCs/>
          </w:rPr>
          <w:delText>12</w:delText>
        </w:r>
        <w:r w:rsidRPr="00E94C40" w:rsidDel="00E94C40">
          <w:delText>, 1–20 (2021).</w:delText>
        </w:r>
      </w:del>
    </w:p>
    <w:p w14:paraId="416F9B60" w14:textId="6CBD8AE8" w:rsidR="003B593D" w:rsidRPr="00E94C40" w:rsidDel="00E94C40" w:rsidRDefault="003B593D">
      <w:pPr>
        <w:pStyle w:val="Bibliography"/>
        <w:rPr>
          <w:del w:id="1570" w:author="Liu, Cong" w:date="2025-01-24T17:13:00Z" w16du:dateUtc="2025-01-25T01:13:00Z"/>
        </w:rPr>
      </w:pPr>
      <w:del w:id="1571" w:author="Liu, Cong" w:date="2025-01-24T17:13:00Z" w16du:dateUtc="2025-01-25T01:13:00Z">
        <w:r w:rsidRPr="00E94C40" w:rsidDel="00E94C40">
          <w:delText>25.</w:delText>
        </w:r>
        <w:r w:rsidRPr="00E94C40" w:rsidDel="00E94C40">
          <w:tab/>
          <w:delText xml:space="preserve">Serum proteomic analysis identifies interleukin 16 as a biomarker for clinical response during early treatment of rheumatoid arthritis. </w:delText>
        </w:r>
        <w:r w:rsidRPr="00E94C40" w:rsidDel="00E94C40">
          <w:rPr>
            <w:i/>
            <w:iCs/>
          </w:rPr>
          <w:delText>Cytokine</w:delText>
        </w:r>
        <w:r w:rsidRPr="00E94C40" w:rsidDel="00E94C40">
          <w:delText xml:space="preserve"> </w:delText>
        </w:r>
        <w:r w:rsidRPr="00E94C40" w:rsidDel="00E94C40">
          <w:rPr>
            <w:b/>
            <w:bCs/>
          </w:rPr>
          <w:delText>78</w:delText>
        </w:r>
        <w:r w:rsidRPr="00E94C40" w:rsidDel="00E94C40">
          <w:delText>, 87–93 (2016).</w:delText>
        </w:r>
      </w:del>
    </w:p>
    <w:p w14:paraId="71A8784E" w14:textId="515F05E5" w:rsidR="003B593D" w:rsidRPr="00E94C40" w:rsidDel="00E94C40" w:rsidRDefault="003B593D">
      <w:pPr>
        <w:pStyle w:val="Bibliography"/>
        <w:rPr>
          <w:del w:id="1572" w:author="Liu, Cong" w:date="2025-01-24T17:13:00Z" w16du:dateUtc="2025-01-25T01:13:00Z"/>
        </w:rPr>
      </w:pPr>
      <w:del w:id="1573" w:author="Liu, Cong" w:date="2025-01-24T17:13:00Z" w16du:dateUtc="2025-01-25T01:13:00Z">
        <w:r w:rsidRPr="00E94C40" w:rsidDel="00E94C40">
          <w:delText>26.</w:delText>
        </w:r>
        <w:r w:rsidRPr="00E94C40" w:rsidDel="00E94C40">
          <w:tab/>
          <w:delText xml:space="preserve">Galea, C. A., Nguyen, H. M., George Chandy, K., Smith, B. J. &amp; Norton, R. S. Domain structure and function of matrix metalloprotease 23 (MMP23): role in potassium channel trafficking. </w:delText>
        </w:r>
        <w:r w:rsidRPr="00E94C40" w:rsidDel="00E94C40">
          <w:rPr>
            <w:i/>
            <w:iCs/>
          </w:rPr>
          <w:delText>Cell. Mol. Life Sci.</w:delText>
        </w:r>
        <w:r w:rsidRPr="00E94C40" w:rsidDel="00E94C40">
          <w:delText xml:space="preserve"> </w:delText>
        </w:r>
        <w:r w:rsidRPr="00E94C40" w:rsidDel="00E94C40">
          <w:rPr>
            <w:b/>
            <w:bCs/>
          </w:rPr>
          <w:delText>71</w:delText>
        </w:r>
        <w:r w:rsidRPr="00E94C40" w:rsidDel="00E94C40">
          <w:delText>, 1191–1210 (2013).</w:delText>
        </w:r>
      </w:del>
    </w:p>
    <w:p w14:paraId="671C3EA5" w14:textId="4D51A9A9" w:rsidR="003B593D" w:rsidRPr="00E94C40" w:rsidDel="00E94C40" w:rsidRDefault="003B593D">
      <w:pPr>
        <w:pStyle w:val="Bibliography"/>
        <w:rPr>
          <w:del w:id="1574" w:author="Liu, Cong" w:date="2025-01-24T17:13:00Z" w16du:dateUtc="2025-01-25T01:13:00Z"/>
        </w:rPr>
      </w:pPr>
      <w:del w:id="1575" w:author="Liu, Cong" w:date="2025-01-24T17:13:00Z" w16du:dateUtc="2025-01-25T01:13:00Z">
        <w:r w:rsidRPr="00E94C40" w:rsidDel="00E94C40">
          <w:delText>27.</w:delText>
        </w:r>
        <w:r w:rsidRPr="00E94C40" w:rsidDel="00E94C40">
          <w:tab/>
          <w:delText xml:space="preserve">Cohen, S. B. </w:delText>
        </w:r>
        <w:r w:rsidRPr="00E94C40" w:rsidDel="00E94C40">
          <w:rPr>
            <w:i/>
            <w:iCs/>
          </w:rPr>
          <w:delText>et al.</w:delText>
        </w:r>
        <w:r w:rsidRPr="00E94C40" w:rsidDel="00E94C40">
          <w:delText xml:space="preserve"> Rituximab for rheumatoid arthritis refractory to anti-tumor necrosis factor therapy: Results of a multicenter, randomized, double-blind, placebo-controlled, phase III trial evaluating primary efficacy and safety at twenty-four weeks. </w:delText>
        </w:r>
        <w:r w:rsidRPr="00E94C40" w:rsidDel="00E94C40">
          <w:rPr>
            <w:i/>
            <w:iCs/>
          </w:rPr>
          <w:delText>Arthritis Rheum.</w:delText>
        </w:r>
        <w:r w:rsidRPr="00E94C40" w:rsidDel="00E94C40">
          <w:delText xml:space="preserve"> </w:delText>
        </w:r>
        <w:r w:rsidRPr="00E94C40" w:rsidDel="00E94C40">
          <w:rPr>
            <w:b/>
            <w:bCs/>
          </w:rPr>
          <w:delText>54</w:delText>
        </w:r>
        <w:r w:rsidRPr="00E94C40" w:rsidDel="00E94C40">
          <w:delText>, 2793–2806 (2006).</w:delText>
        </w:r>
      </w:del>
    </w:p>
    <w:p w14:paraId="419C38F3" w14:textId="4B23575D" w:rsidR="003B593D" w:rsidRPr="00E94C40" w:rsidDel="00E94C40" w:rsidRDefault="003B593D">
      <w:pPr>
        <w:pStyle w:val="Bibliography"/>
        <w:rPr>
          <w:del w:id="1576" w:author="Liu, Cong" w:date="2025-01-24T17:13:00Z" w16du:dateUtc="2025-01-25T01:13:00Z"/>
        </w:rPr>
      </w:pPr>
      <w:del w:id="1577" w:author="Liu, Cong" w:date="2025-01-24T17:13:00Z" w16du:dateUtc="2025-01-25T01:13:00Z">
        <w:r w:rsidRPr="00E94C40" w:rsidDel="00E94C40">
          <w:delText>28.</w:delText>
        </w:r>
        <w:r w:rsidRPr="00E94C40" w:rsidDel="00E94C40">
          <w:tab/>
          <w:delText xml:space="preserve">Genovese, M. C. </w:delText>
        </w:r>
        <w:r w:rsidRPr="00E94C40" w:rsidDel="00E94C40">
          <w:rPr>
            <w:i/>
            <w:iCs/>
          </w:rPr>
          <w:delText>et al.</w:delText>
        </w:r>
        <w:r w:rsidRPr="00E94C40" w:rsidDel="00E94C40">
          <w:delText xml:space="preserve"> Abatacept for Rheumatoid Arthritis Refractory to Tumor Necrosis Factor α Inhibition. </w:delText>
        </w:r>
        <w:r w:rsidRPr="00E94C40" w:rsidDel="00E94C40">
          <w:rPr>
            <w:i/>
            <w:iCs/>
          </w:rPr>
          <w:delText>New England Journal of Medicine</w:delText>
        </w:r>
        <w:r w:rsidRPr="00E94C40" w:rsidDel="00E94C40">
          <w:delText xml:space="preserve"> </w:delText>
        </w:r>
        <w:r w:rsidRPr="00E94C40" w:rsidDel="00E94C40">
          <w:rPr>
            <w:b/>
            <w:bCs/>
          </w:rPr>
          <w:delText>353</w:delText>
        </w:r>
        <w:r w:rsidRPr="00E94C40" w:rsidDel="00E94C40">
          <w:delText>, 1114–1123 (2005).</w:delText>
        </w:r>
      </w:del>
    </w:p>
    <w:p w14:paraId="2141A988" w14:textId="7B6E8641" w:rsidR="003B593D" w:rsidRPr="00E94C40" w:rsidDel="00E94C40" w:rsidRDefault="003B593D">
      <w:pPr>
        <w:pStyle w:val="Bibliography"/>
        <w:rPr>
          <w:del w:id="1578" w:author="Liu, Cong" w:date="2025-01-24T17:13:00Z" w16du:dateUtc="2025-01-25T01:13:00Z"/>
        </w:rPr>
      </w:pPr>
      <w:del w:id="1579" w:author="Liu, Cong" w:date="2025-01-24T17:13:00Z" w16du:dateUtc="2025-01-25T01:13:00Z">
        <w:r w:rsidRPr="00E94C40" w:rsidDel="00E94C40">
          <w:delText>29.</w:delText>
        </w:r>
        <w:r w:rsidRPr="00E94C40" w:rsidDel="00E94C40">
          <w:tab/>
          <w:delText xml:space="preserve">Stefana Alivernini, Gary S Firestein, Iain B Mclnnes. The pathogenesis of rheumatoid arthritis. </w:delText>
        </w:r>
        <w:r w:rsidRPr="00E94C40" w:rsidDel="00E94C40">
          <w:rPr>
            <w:i/>
            <w:iCs/>
          </w:rPr>
          <w:delText>Immunity</w:delText>
        </w:r>
        <w:r w:rsidRPr="00E94C40" w:rsidDel="00E94C40">
          <w:delText xml:space="preserve"> </w:delText>
        </w:r>
        <w:r w:rsidRPr="00E94C40" w:rsidDel="00E94C40">
          <w:rPr>
            <w:b/>
            <w:bCs/>
          </w:rPr>
          <w:delText>55</w:delText>
        </w:r>
        <w:r w:rsidRPr="00E94C40" w:rsidDel="00E94C40">
          <w:delText>, 2255–2270 (2022).</w:delText>
        </w:r>
      </w:del>
    </w:p>
    <w:p w14:paraId="6F11856B" w14:textId="3F59AB3E" w:rsidR="003B593D" w:rsidRPr="00E94C40" w:rsidDel="00E94C40" w:rsidRDefault="003B593D">
      <w:pPr>
        <w:pStyle w:val="Bibliography"/>
        <w:rPr>
          <w:del w:id="1580" w:author="Liu, Cong" w:date="2025-01-24T17:13:00Z" w16du:dateUtc="2025-01-25T01:13:00Z"/>
        </w:rPr>
      </w:pPr>
      <w:del w:id="1581" w:author="Liu, Cong" w:date="2025-01-24T17:13:00Z" w16du:dateUtc="2025-01-25T01:13:00Z">
        <w:r w:rsidRPr="00E94C40" w:rsidDel="00E94C40">
          <w:delText>30.</w:delText>
        </w:r>
        <w:r w:rsidRPr="00E94C40" w:rsidDel="00E94C40">
          <w:tab/>
          <w:delText xml:space="preserve">Choi, E. </w:delText>
        </w:r>
        <w:r w:rsidRPr="00E94C40" w:rsidDel="00E94C40">
          <w:rPr>
            <w:i/>
            <w:iCs/>
          </w:rPr>
          <w:delText>et al.</w:delText>
        </w:r>
        <w:r w:rsidRPr="00E94C40" w:rsidDel="00E94C40">
          <w:delText xml:space="preserve"> Joint-specific rheumatoid arthritis fibroblast-like synoviocyte regulation identified by integration of chromatin access and transcriptional activity. </w:delText>
        </w:r>
        <w:r w:rsidRPr="00E94C40" w:rsidDel="00E94C40">
          <w:rPr>
            <w:i/>
            <w:iCs/>
          </w:rPr>
          <w:delText>JCI Insight</w:delText>
        </w:r>
        <w:r w:rsidRPr="00E94C40" w:rsidDel="00E94C40">
          <w:delText xml:space="preserve"> </w:delText>
        </w:r>
        <w:r w:rsidRPr="00E94C40" w:rsidDel="00E94C40">
          <w:rPr>
            <w:b/>
            <w:bCs/>
          </w:rPr>
          <w:delText>9</w:delText>
        </w:r>
        <w:r w:rsidRPr="00E94C40" w:rsidDel="00E94C40">
          <w:delText>, e179392 (2024).</w:delText>
        </w:r>
      </w:del>
    </w:p>
    <w:p w14:paraId="0E3850DC" w14:textId="35A3DFB7" w:rsidR="003B593D" w:rsidRPr="00E94C40" w:rsidDel="00E94C40" w:rsidRDefault="003B593D">
      <w:pPr>
        <w:pStyle w:val="Bibliography"/>
        <w:rPr>
          <w:del w:id="1582" w:author="Liu, Cong" w:date="2025-01-24T17:13:00Z" w16du:dateUtc="2025-01-25T01:13:00Z"/>
        </w:rPr>
      </w:pPr>
      <w:del w:id="1583" w:author="Liu, Cong" w:date="2025-01-24T17:13:00Z" w16du:dateUtc="2025-01-25T01:13:00Z">
        <w:r w:rsidRPr="00E94C40" w:rsidDel="00E94C40">
          <w:delText>31.</w:delText>
        </w:r>
        <w:r w:rsidRPr="00E94C40" w:rsidDel="00E94C40">
          <w:tab/>
          <w:delText xml:space="preserve">Binvignat, M. </w:delText>
        </w:r>
        <w:r w:rsidRPr="00E94C40" w:rsidDel="00E94C40">
          <w:rPr>
            <w:i/>
            <w:iCs/>
          </w:rPr>
          <w:delText>et al.</w:delText>
        </w:r>
        <w:r w:rsidRPr="00E94C40" w:rsidDel="00E94C40">
          <w:delText xml:space="preserve"> Single-cell RNA-Seq analysis reveals cell subsets and gene signatures associated with rheumatoid arthritis disease activity. </w:delText>
        </w:r>
        <w:r w:rsidRPr="00E94C40" w:rsidDel="00E94C40">
          <w:rPr>
            <w:i/>
            <w:iCs/>
          </w:rPr>
          <w:delText>JCI Insight</w:delText>
        </w:r>
        <w:r w:rsidRPr="00E94C40" w:rsidDel="00E94C40">
          <w:delText xml:space="preserve"> </w:delText>
        </w:r>
        <w:r w:rsidRPr="00E94C40" w:rsidDel="00E94C40">
          <w:rPr>
            <w:b/>
            <w:bCs/>
          </w:rPr>
          <w:delText>9</w:delText>
        </w:r>
        <w:r w:rsidRPr="00E94C40" w:rsidDel="00E94C40">
          <w:delText>, e178499 (2024).</w:delText>
        </w:r>
      </w:del>
    </w:p>
    <w:p w14:paraId="2182CC7C" w14:textId="6F63CB71" w:rsidR="003B593D" w:rsidRPr="00E94C40" w:rsidDel="00E94C40" w:rsidRDefault="003B593D">
      <w:pPr>
        <w:pStyle w:val="Bibliography"/>
        <w:rPr>
          <w:del w:id="1584" w:author="Liu, Cong" w:date="2025-01-24T17:13:00Z" w16du:dateUtc="2025-01-25T01:13:00Z"/>
        </w:rPr>
      </w:pPr>
      <w:del w:id="1585" w:author="Liu, Cong" w:date="2025-01-24T17:13:00Z" w16du:dateUtc="2025-01-25T01:13:00Z">
        <w:r w:rsidRPr="00E94C40" w:rsidDel="00E94C40">
          <w:delText>32.</w:delText>
        </w:r>
        <w:r w:rsidRPr="00E94C40" w:rsidDel="00E94C40">
          <w:tab/>
          <w:delText xml:space="preserve">Inamo, J. </w:delText>
        </w:r>
        <w:r w:rsidRPr="00E94C40" w:rsidDel="00E94C40">
          <w:rPr>
            <w:i/>
            <w:iCs/>
          </w:rPr>
          <w:delText>et al.</w:delText>
        </w:r>
        <w:r w:rsidRPr="00E94C40" w:rsidDel="00E94C40">
          <w:delText xml:space="preserve"> Deep immunophenotyping reveals circulating activated lymphocytes in individuals at risk for rheumatoid arthritis. </w:delText>
        </w:r>
        <w:r w:rsidRPr="00E94C40" w:rsidDel="00E94C40">
          <w:rPr>
            <w:i/>
            <w:iCs/>
          </w:rPr>
          <w:delText>bioRxiv</w:delText>
        </w:r>
        <w:r w:rsidRPr="00E94C40" w:rsidDel="00E94C40">
          <w:delText xml:space="preserve"> 2023.07.03.547507 (2023) doi:10.1101/2023.07.03.547507.</w:delText>
        </w:r>
      </w:del>
    </w:p>
    <w:p w14:paraId="31EB6C3E" w14:textId="0EF5F2AF" w:rsidR="003B593D" w:rsidRPr="00E94C40" w:rsidDel="00E94C40" w:rsidRDefault="003B593D">
      <w:pPr>
        <w:pStyle w:val="Bibliography"/>
        <w:rPr>
          <w:del w:id="1586" w:author="Liu, Cong" w:date="2025-01-24T17:13:00Z" w16du:dateUtc="2025-01-25T01:13:00Z"/>
        </w:rPr>
      </w:pPr>
      <w:del w:id="1587" w:author="Liu, Cong" w:date="2025-01-24T17:13:00Z" w16du:dateUtc="2025-01-25T01:13:00Z">
        <w:r w:rsidRPr="00E94C40" w:rsidDel="00E94C40">
          <w:delText>33.</w:delText>
        </w:r>
        <w:r w:rsidRPr="00E94C40" w:rsidDel="00E94C40">
          <w:tab/>
          <w:delText xml:space="preserve">He, Z. </w:delText>
        </w:r>
        <w:r w:rsidRPr="00E94C40" w:rsidDel="00E94C40">
          <w:rPr>
            <w:i/>
            <w:iCs/>
          </w:rPr>
          <w:delText>et al.</w:delText>
        </w:r>
        <w:r w:rsidRPr="00E94C40" w:rsidDel="00E94C40">
          <w:delText xml:space="preserve"> Systemic inflammation and lymphocyte activation precede rheumatoid arthritis. Preprint at https://doi.org/10.1101/2024.10.25.620344 (2024).</w:delText>
        </w:r>
      </w:del>
    </w:p>
    <w:p w14:paraId="2FA44D08" w14:textId="6F11698E" w:rsidR="003B593D" w:rsidRPr="00E94C40" w:rsidDel="00E94C40" w:rsidRDefault="003B593D">
      <w:pPr>
        <w:pStyle w:val="Bibliography"/>
        <w:rPr>
          <w:del w:id="1588" w:author="Liu, Cong" w:date="2025-01-24T17:13:00Z" w16du:dateUtc="2025-01-25T01:13:00Z"/>
        </w:rPr>
      </w:pPr>
      <w:del w:id="1589" w:author="Liu, Cong" w:date="2025-01-24T17:13:00Z" w16du:dateUtc="2025-01-25T01:13:00Z">
        <w:r w:rsidRPr="00E94C40" w:rsidDel="00E94C40">
          <w:delText>34.</w:delText>
        </w:r>
        <w:r w:rsidRPr="00E94C40" w:rsidDel="00E94C40">
          <w:tab/>
          <w:delText xml:space="preserve">Moreland, L. W. </w:delText>
        </w:r>
        <w:r w:rsidRPr="00E94C40" w:rsidDel="00E94C40">
          <w:rPr>
            <w:i/>
            <w:iCs/>
          </w:rPr>
          <w:delText>et al.</w:delText>
        </w:r>
        <w:r w:rsidRPr="00E94C40" w:rsidDel="00E94C40">
          <w:delText xml:space="preserve"> Double-blind, placebo-controlled multicenter trial using chimeric monoclonal anti-CD4 antibody, cM-T412, in rheumatoid arthritis patients receiving concomitant methotrexate. </w:delText>
        </w:r>
        <w:r w:rsidRPr="00E94C40" w:rsidDel="00E94C40">
          <w:rPr>
            <w:i/>
            <w:iCs/>
          </w:rPr>
          <w:delText>Arthritis Rheum</w:delText>
        </w:r>
        <w:r w:rsidRPr="00E94C40" w:rsidDel="00E94C40">
          <w:delText xml:space="preserve"> </w:delText>
        </w:r>
        <w:r w:rsidRPr="00E94C40" w:rsidDel="00E94C40">
          <w:rPr>
            <w:b/>
            <w:bCs/>
          </w:rPr>
          <w:delText>38</w:delText>
        </w:r>
        <w:r w:rsidRPr="00E94C40" w:rsidDel="00E94C40">
          <w:delText>, 1581–1588 (1995).</w:delText>
        </w:r>
      </w:del>
    </w:p>
    <w:p w14:paraId="4D2C02D3" w14:textId="030E7C70" w:rsidR="003B593D" w:rsidRPr="00E94C40" w:rsidDel="00E94C40" w:rsidRDefault="003B593D">
      <w:pPr>
        <w:pStyle w:val="Bibliography"/>
        <w:rPr>
          <w:del w:id="1590" w:author="Liu, Cong" w:date="2025-01-24T17:13:00Z" w16du:dateUtc="2025-01-25T01:13:00Z"/>
        </w:rPr>
      </w:pPr>
      <w:del w:id="1591" w:author="Liu, Cong" w:date="2025-01-24T17:13:00Z" w16du:dateUtc="2025-01-25T01:13:00Z">
        <w:r w:rsidRPr="00E94C40" w:rsidDel="00E94C40">
          <w:delText>35.</w:delText>
        </w:r>
        <w:r w:rsidRPr="00E94C40" w:rsidDel="00E94C40">
          <w:tab/>
          <w:delText xml:space="preserve">Joehanes, R. </w:delText>
        </w:r>
        <w:r w:rsidRPr="00E94C40" w:rsidDel="00E94C40">
          <w:rPr>
            <w:i/>
            <w:iCs/>
          </w:rPr>
          <w:delText>et al.</w:delText>
        </w:r>
        <w:r w:rsidRPr="00E94C40" w:rsidDel="00E94C40">
          <w:delText xml:space="preserve"> Epigenetic Signatures of Cigarette Smoking. </w:delText>
        </w:r>
        <w:r w:rsidRPr="00E94C40" w:rsidDel="00E94C40">
          <w:rPr>
            <w:i/>
            <w:iCs/>
          </w:rPr>
          <w:delText>Circ. Cardiovasc. Genet.</w:delText>
        </w:r>
        <w:r w:rsidRPr="00E94C40" w:rsidDel="00E94C40">
          <w:delText xml:space="preserve"> </w:delText>
        </w:r>
        <w:r w:rsidRPr="00E94C40" w:rsidDel="00E94C40">
          <w:rPr>
            <w:b/>
            <w:bCs/>
          </w:rPr>
          <w:delText>9</w:delText>
        </w:r>
        <w:r w:rsidRPr="00E94C40" w:rsidDel="00E94C40">
          <w:delText>, 436–447 (2016).</w:delText>
        </w:r>
      </w:del>
    </w:p>
    <w:p w14:paraId="2C75271B" w14:textId="1BD9DD86" w:rsidR="003B593D" w:rsidRPr="00E94C40" w:rsidDel="00E94C40" w:rsidRDefault="003B593D">
      <w:pPr>
        <w:pStyle w:val="Bibliography"/>
        <w:rPr>
          <w:del w:id="1592" w:author="Liu, Cong" w:date="2025-01-24T17:13:00Z" w16du:dateUtc="2025-01-25T01:13:00Z"/>
        </w:rPr>
      </w:pPr>
      <w:del w:id="1593" w:author="Liu, Cong" w:date="2025-01-24T17:13:00Z" w16du:dateUtc="2025-01-25T01:13:00Z">
        <w:r w:rsidRPr="00E94C40" w:rsidDel="00E94C40">
          <w:delText>36.</w:delText>
        </w:r>
        <w:r w:rsidRPr="00E94C40" w:rsidDel="00E94C40">
          <w:tab/>
          <w:delText xml:space="preserve">James, E. A. </w:delText>
        </w:r>
        <w:r w:rsidRPr="00E94C40" w:rsidDel="00E94C40">
          <w:rPr>
            <w:i/>
            <w:iCs/>
          </w:rPr>
          <w:delText>et al.</w:delText>
        </w:r>
        <w:r w:rsidRPr="00E94C40" w:rsidDel="00E94C40">
          <w:delText xml:space="preserve"> Multifaceted immune dysregulation characterizes individuals at-risk for rheumatoid arthritis. </w:delText>
        </w:r>
        <w:r w:rsidRPr="00E94C40" w:rsidDel="00E94C40">
          <w:rPr>
            <w:i/>
            <w:iCs/>
          </w:rPr>
          <w:delText>Nat. Commun.</w:delText>
        </w:r>
        <w:r w:rsidRPr="00E94C40" w:rsidDel="00E94C40">
          <w:delText xml:space="preserve"> </w:delText>
        </w:r>
        <w:r w:rsidRPr="00E94C40" w:rsidDel="00E94C40">
          <w:rPr>
            <w:b/>
            <w:bCs/>
          </w:rPr>
          <w:delText>14</w:delText>
        </w:r>
        <w:r w:rsidRPr="00E94C40" w:rsidDel="00E94C40">
          <w:delText>, 7637 (2023).</w:delText>
        </w:r>
      </w:del>
    </w:p>
    <w:p w14:paraId="2569F11B" w14:textId="00E8203C" w:rsidR="003B593D" w:rsidRPr="00E94C40" w:rsidDel="00E94C40" w:rsidRDefault="003B593D">
      <w:pPr>
        <w:pStyle w:val="Bibliography"/>
        <w:rPr>
          <w:del w:id="1594" w:author="Liu, Cong" w:date="2025-01-24T17:13:00Z" w16du:dateUtc="2025-01-25T01:13:00Z"/>
        </w:rPr>
      </w:pPr>
      <w:del w:id="1595" w:author="Liu, Cong" w:date="2025-01-24T17:13:00Z" w16du:dateUtc="2025-01-25T01:13:00Z">
        <w:r w:rsidRPr="00E94C40" w:rsidDel="00E94C40">
          <w:delText>37.</w:delText>
        </w:r>
        <w:r w:rsidRPr="00E94C40" w:rsidDel="00E94C40">
          <w:tab/>
          <w:delText xml:space="preserve">Aletaha, D. </w:delText>
        </w:r>
        <w:r w:rsidRPr="00E94C40" w:rsidDel="00E94C40">
          <w:rPr>
            <w:i/>
            <w:iCs/>
          </w:rPr>
          <w:delText>et al.</w:delText>
        </w:r>
        <w:r w:rsidRPr="00E94C40" w:rsidDel="00E94C40">
          <w:delText xml:space="preserve"> 2010 Rheumatoid arthritis classification criteria: an American College of Rheumatology/European League Against Rheumatism collaborative initiative. </w:delText>
        </w:r>
        <w:r w:rsidRPr="00E94C40" w:rsidDel="00E94C40">
          <w:rPr>
            <w:i/>
            <w:iCs/>
          </w:rPr>
          <w:delText>Arthritis Rheum.</w:delText>
        </w:r>
        <w:r w:rsidRPr="00E94C40" w:rsidDel="00E94C40">
          <w:delText xml:space="preserve"> </w:delText>
        </w:r>
        <w:r w:rsidRPr="00E94C40" w:rsidDel="00E94C40">
          <w:rPr>
            <w:b/>
            <w:bCs/>
          </w:rPr>
          <w:delText>62</w:delText>
        </w:r>
        <w:r w:rsidRPr="00E94C40" w:rsidDel="00E94C40">
          <w:delText>, 2569–2581 (2010).</w:delText>
        </w:r>
      </w:del>
    </w:p>
    <w:p w14:paraId="6C53586C" w14:textId="697F881F" w:rsidR="003B593D" w:rsidRPr="00E94C40" w:rsidDel="00E94C40" w:rsidRDefault="003B593D">
      <w:pPr>
        <w:pStyle w:val="Bibliography"/>
        <w:rPr>
          <w:del w:id="1596" w:author="Liu, Cong" w:date="2025-01-24T17:13:00Z" w16du:dateUtc="2025-01-25T01:13:00Z"/>
        </w:rPr>
      </w:pPr>
      <w:del w:id="1597" w:author="Liu, Cong" w:date="2025-01-24T17:13:00Z" w16du:dateUtc="2025-01-25T01:13:00Z">
        <w:r w:rsidRPr="00E94C40" w:rsidDel="00E94C40">
          <w:delText>38.</w:delText>
        </w:r>
        <w:r w:rsidRPr="00E94C40" w:rsidDel="00E94C40">
          <w:tab/>
          <w:delText xml:space="preserve">Swanson, E. </w:delText>
        </w:r>
        <w:r w:rsidRPr="00E94C40" w:rsidDel="00E94C40">
          <w:rPr>
            <w:i/>
            <w:iCs/>
          </w:rPr>
          <w:delText>et al.</w:delText>
        </w:r>
        <w:r w:rsidRPr="00E94C40" w:rsidDel="00E94C40">
          <w:delText xml:space="preserve"> Simultaneous trimodal single-cell measurement of transcripts, epitopes, and chromatin accessibility using TEA-seq. </w:delText>
        </w:r>
        <w:r w:rsidRPr="00E94C40" w:rsidDel="00E94C40">
          <w:rPr>
            <w:i/>
            <w:iCs/>
          </w:rPr>
          <w:delText>Elife</w:delText>
        </w:r>
        <w:r w:rsidRPr="00E94C40" w:rsidDel="00E94C40">
          <w:delText xml:space="preserve"> </w:delText>
        </w:r>
        <w:r w:rsidRPr="00E94C40" w:rsidDel="00E94C40">
          <w:rPr>
            <w:b/>
            <w:bCs/>
          </w:rPr>
          <w:delText>10</w:delText>
        </w:r>
        <w:r w:rsidRPr="00E94C40" w:rsidDel="00E94C40">
          <w:delText>, e63632 (2021).</w:delText>
        </w:r>
      </w:del>
    </w:p>
    <w:p w14:paraId="5474093D" w14:textId="60E570FA" w:rsidR="003B593D" w:rsidRPr="00E94C40" w:rsidDel="00E94C40" w:rsidRDefault="003B593D">
      <w:pPr>
        <w:pStyle w:val="Bibliography"/>
        <w:rPr>
          <w:del w:id="1598" w:author="Liu, Cong" w:date="2025-01-24T17:13:00Z" w16du:dateUtc="2025-01-25T01:13:00Z"/>
        </w:rPr>
      </w:pPr>
      <w:del w:id="1599" w:author="Liu, Cong" w:date="2025-01-24T17:13:00Z" w16du:dateUtc="2025-01-25T01:13:00Z">
        <w:r w:rsidRPr="00E94C40" w:rsidDel="00E94C40">
          <w:delText>39.</w:delText>
        </w:r>
        <w:r w:rsidRPr="00E94C40" w:rsidDel="00E94C40">
          <w:tab/>
          <w:delText xml:space="preserve">Swanson, E., Reading, J., Graybuck, L. T. &amp; Skene, P. J. BarWare: efficient software tools for barcoded single-cell genomics. </w:delText>
        </w:r>
        <w:r w:rsidRPr="00E94C40" w:rsidDel="00E94C40">
          <w:rPr>
            <w:i/>
            <w:iCs/>
          </w:rPr>
          <w:delText>BMC Bioinformatics</w:delText>
        </w:r>
        <w:r w:rsidRPr="00E94C40" w:rsidDel="00E94C40">
          <w:delText xml:space="preserve"> </w:delText>
        </w:r>
        <w:r w:rsidRPr="00E94C40" w:rsidDel="00E94C40">
          <w:rPr>
            <w:b/>
            <w:bCs/>
          </w:rPr>
          <w:delText>23</w:delText>
        </w:r>
        <w:r w:rsidRPr="00E94C40" w:rsidDel="00E94C40">
          <w:delText>, 106 (2022).</w:delText>
        </w:r>
      </w:del>
    </w:p>
    <w:p w14:paraId="0293597B" w14:textId="07063A27" w:rsidR="003B593D" w:rsidRPr="00E94C40" w:rsidDel="00E94C40" w:rsidRDefault="003B593D">
      <w:pPr>
        <w:pStyle w:val="Bibliography"/>
        <w:rPr>
          <w:del w:id="1600" w:author="Liu, Cong" w:date="2025-01-24T17:13:00Z" w16du:dateUtc="2025-01-25T01:13:00Z"/>
        </w:rPr>
      </w:pPr>
      <w:del w:id="1601" w:author="Liu, Cong" w:date="2025-01-24T17:13:00Z" w16du:dateUtc="2025-01-25T01:13:00Z">
        <w:r w:rsidRPr="00E94C40" w:rsidDel="00E94C40">
          <w:delText>40.</w:delText>
        </w:r>
        <w:r w:rsidRPr="00E94C40" w:rsidDel="00E94C40">
          <w:tab/>
          <w:delTex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delText>
        </w:r>
        <w:r w:rsidRPr="00E94C40" w:rsidDel="00E94C40">
          <w:rPr>
            <w:i/>
            <w:iCs/>
          </w:rPr>
          <w:delText>Cell</w:delText>
        </w:r>
        <w:r w:rsidRPr="00E94C40" w:rsidDel="00E94C40">
          <w:delText xml:space="preserve"> </w:delText>
        </w:r>
        <w:r w:rsidRPr="00E94C40" w:rsidDel="00E94C40">
          <w:rPr>
            <w:b/>
            <w:bCs/>
          </w:rPr>
          <w:delText>184</w:delText>
        </w:r>
        <w:r w:rsidRPr="00E94C40" w:rsidDel="00E94C40">
          <w:delText>, 3573–3587 (2021).</w:delText>
        </w:r>
      </w:del>
    </w:p>
    <w:p w14:paraId="69DC81DF" w14:textId="438FA8CB" w:rsidR="003B593D" w:rsidRPr="00E94C40" w:rsidDel="00E94C40" w:rsidRDefault="003B593D">
      <w:pPr>
        <w:pStyle w:val="Bibliography"/>
        <w:rPr>
          <w:del w:id="1602" w:author="Liu, Cong" w:date="2025-01-24T17:13:00Z" w16du:dateUtc="2025-01-25T01:13:00Z"/>
        </w:rPr>
      </w:pPr>
      <w:del w:id="1603" w:author="Liu, Cong" w:date="2025-01-24T17:13:00Z" w16du:dateUtc="2025-01-25T01:13:00Z">
        <w:r w:rsidRPr="00E94C40" w:rsidDel="00E94C40">
          <w:delText>41.</w:delText>
        </w:r>
        <w:r w:rsidRPr="00E94C40" w:rsidDel="00E94C40">
          <w:tab/>
          <w:delText xml:space="preserve">Weirauch, M. T. </w:delText>
        </w:r>
        <w:r w:rsidRPr="00E94C40" w:rsidDel="00E94C40">
          <w:rPr>
            <w:i/>
            <w:iCs/>
          </w:rPr>
          <w:delText>et al.</w:delText>
        </w:r>
        <w:r w:rsidRPr="00E94C40" w:rsidDel="00E94C40">
          <w:delText xml:space="preserve"> Determination and inference of eukaryotic transcription factor sequence specificity. </w:delText>
        </w:r>
        <w:r w:rsidRPr="00E94C40" w:rsidDel="00E94C40">
          <w:rPr>
            <w:i/>
            <w:iCs/>
          </w:rPr>
          <w:delText>Cell</w:delText>
        </w:r>
        <w:r w:rsidRPr="00E94C40" w:rsidDel="00E94C40">
          <w:delText xml:space="preserve"> </w:delText>
        </w:r>
        <w:r w:rsidRPr="00E94C40" w:rsidDel="00E94C40">
          <w:rPr>
            <w:b/>
            <w:bCs/>
          </w:rPr>
          <w:delText>158</w:delText>
        </w:r>
        <w:r w:rsidRPr="00E94C40" w:rsidDel="00E94C40">
          <w:delText>, (2014).</w:delText>
        </w:r>
      </w:del>
    </w:p>
    <w:p w14:paraId="4B6F3F13" w14:textId="6E579457" w:rsidR="003B593D" w:rsidRPr="00E94C40" w:rsidDel="00E94C40" w:rsidRDefault="003B593D">
      <w:pPr>
        <w:pStyle w:val="Bibliography"/>
        <w:rPr>
          <w:del w:id="1604" w:author="Liu, Cong" w:date="2025-01-24T17:13:00Z" w16du:dateUtc="2025-01-25T01:13:00Z"/>
        </w:rPr>
      </w:pPr>
      <w:del w:id="1605" w:author="Liu, Cong" w:date="2025-01-24T17:13:00Z" w16du:dateUtc="2025-01-25T01:13:00Z">
        <w:r w:rsidRPr="00E94C40" w:rsidDel="00E94C40">
          <w:delText>42.</w:delText>
        </w:r>
        <w:r w:rsidRPr="00E94C40" w:rsidDel="00E94C40">
          <w:tab/>
          <w:delText xml:space="preserve">Zhu, Y. </w:delText>
        </w:r>
        <w:r w:rsidRPr="00E94C40" w:rsidDel="00E94C40">
          <w:rPr>
            <w:i/>
            <w:iCs/>
          </w:rPr>
          <w:delText>et al.</w:delText>
        </w:r>
        <w:r w:rsidRPr="00E94C40" w:rsidDel="00E94C40">
          <w:delText xml:space="preserve"> Constructing 3D interaction maps from 1D epigenomes. </w:delText>
        </w:r>
        <w:r w:rsidRPr="00E94C40" w:rsidDel="00E94C40">
          <w:rPr>
            <w:i/>
            <w:iCs/>
          </w:rPr>
          <w:delText>Nat. Commun.</w:delText>
        </w:r>
        <w:r w:rsidRPr="00E94C40" w:rsidDel="00E94C40">
          <w:delText xml:space="preserve"> </w:delText>
        </w:r>
        <w:r w:rsidRPr="00E94C40" w:rsidDel="00E94C40">
          <w:rPr>
            <w:b/>
            <w:bCs/>
          </w:rPr>
          <w:delText>7</w:delText>
        </w:r>
        <w:r w:rsidRPr="00E94C40" w:rsidDel="00E94C40">
          <w:delText>, 10812 (2016).</w:delText>
        </w:r>
      </w:del>
    </w:p>
    <w:p w14:paraId="05D39E70" w14:textId="4D7C91BA" w:rsidR="003B593D" w:rsidRPr="00E94C40" w:rsidDel="00E94C40" w:rsidRDefault="003B593D">
      <w:pPr>
        <w:pStyle w:val="Bibliography"/>
        <w:rPr>
          <w:del w:id="1606" w:author="Liu, Cong" w:date="2025-01-24T17:13:00Z" w16du:dateUtc="2025-01-25T01:13:00Z"/>
        </w:rPr>
      </w:pPr>
      <w:del w:id="1607" w:author="Liu, Cong" w:date="2025-01-24T17:13:00Z" w16du:dateUtc="2025-01-25T01:13:00Z">
        <w:r w:rsidRPr="00E94C40" w:rsidDel="00E94C40">
          <w:delText>43.</w:delText>
        </w:r>
        <w:r w:rsidRPr="00E94C40" w:rsidDel="00E94C40">
          <w:tab/>
          <w:delText xml:space="preserve">Kuhn, M. Building Predictive Models in R Using the caret Package. </w:delText>
        </w:r>
        <w:r w:rsidRPr="00E94C40" w:rsidDel="00E94C40">
          <w:rPr>
            <w:i/>
            <w:iCs/>
          </w:rPr>
          <w:delText>J. Stat. Softw.</w:delText>
        </w:r>
        <w:r w:rsidRPr="00E94C40" w:rsidDel="00E94C40">
          <w:delText xml:space="preserve"> </w:delText>
        </w:r>
        <w:r w:rsidRPr="00E94C40" w:rsidDel="00E94C40">
          <w:rPr>
            <w:b/>
            <w:bCs/>
          </w:rPr>
          <w:delText>28</w:delText>
        </w:r>
        <w:r w:rsidRPr="00E94C40" w:rsidDel="00E94C40">
          <w:delText>, 1–26 (2008).</w:delText>
        </w:r>
      </w:del>
    </w:p>
    <w:p w14:paraId="2271DCB2" w14:textId="1927D89C" w:rsidR="003B593D" w:rsidRPr="00E94C40" w:rsidDel="00E94C40" w:rsidRDefault="003B593D">
      <w:pPr>
        <w:pStyle w:val="Bibliography"/>
        <w:rPr>
          <w:del w:id="1608" w:author="Liu, Cong" w:date="2025-01-24T17:13:00Z" w16du:dateUtc="2025-01-25T01:13:00Z"/>
        </w:rPr>
      </w:pPr>
      <w:del w:id="1609" w:author="Liu, Cong" w:date="2025-01-24T17:13:00Z" w16du:dateUtc="2025-01-25T01:13:00Z">
        <w:r w:rsidRPr="00E94C40" w:rsidDel="00E94C40">
          <w:delText>44.</w:delText>
        </w:r>
        <w:r w:rsidRPr="00E94C40" w:rsidDel="00E94C40">
          <w:tab/>
          <w:delText xml:space="preserve">Ainsworth, R. I. </w:delText>
        </w:r>
        <w:r w:rsidRPr="00E94C40" w:rsidDel="00E94C40">
          <w:rPr>
            <w:i/>
            <w:iCs/>
          </w:rPr>
          <w:delText>et al.</w:delText>
        </w:r>
        <w:r w:rsidRPr="00E94C40" w:rsidDel="00E94C40">
          <w:delText xml:space="preserve"> Systems-biology analysis of rheumatoid arthritis fibroblast-like synoviocytes implicates cell line-specific transcription factor function. </w:delText>
        </w:r>
        <w:r w:rsidRPr="00E94C40" w:rsidDel="00E94C40">
          <w:rPr>
            <w:i/>
            <w:iCs/>
          </w:rPr>
          <w:delText>Nat. Commun.</w:delText>
        </w:r>
        <w:r w:rsidRPr="00E94C40" w:rsidDel="00E94C40">
          <w:delText xml:space="preserve"> </w:delText>
        </w:r>
        <w:r w:rsidRPr="00E94C40" w:rsidDel="00E94C40">
          <w:rPr>
            <w:b/>
            <w:bCs/>
          </w:rPr>
          <w:delText>13</w:delText>
        </w:r>
        <w:r w:rsidRPr="00E94C40" w:rsidDel="00E94C40">
          <w:delText>, 1–11 (2022).</w:delText>
        </w:r>
      </w:del>
    </w:p>
    <w:p w14:paraId="052C6060" w14:textId="501244C7" w:rsidR="003B593D" w:rsidRPr="00E94C40" w:rsidDel="00E94C40" w:rsidRDefault="003B593D">
      <w:pPr>
        <w:pStyle w:val="Bibliography"/>
        <w:rPr>
          <w:del w:id="1610" w:author="Liu, Cong" w:date="2025-01-24T17:13:00Z" w16du:dateUtc="2025-01-25T01:13:00Z"/>
        </w:rPr>
      </w:pPr>
      <w:del w:id="1611" w:author="Liu, Cong" w:date="2025-01-24T17:13:00Z" w16du:dateUtc="2025-01-25T01:13:00Z">
        <w:r w:rsidRPr="00E94C40" w:rsidDel="00E94C40">
          <w:delText>45.</w:delText>
        </w:r>
        <w:r w:rsidRPr="00E94C40" w:rsidDel="00E94C40">
          <w:tab/>
          <w:delText xml:space="preserve">Hilton, M. J. </w:delText>
        </w:r>
        <w:r w:rsidRPr="00E94C40" w:rsidDel="00E94C40">
          <w:rPr>
            <w:i/>
            <w:iCs/>
          </w:rPr>
          <w:delText>et al.</w:delText>
        </w:r>
        <w:r w:rsidRPr="00E94C40" w:rsidDel="00E94C40">
          <w:delText xml:space="preserve"> Notch signaling maintains bone marrow mesenchymal progenitors by suppressing osteoblast differentiation. </w:delText>
        </w:r>
        <w:r w:rsidRPr="00E94C40" w:rsidDel="00E94C40">
          <w:rPr>
            <w:i/>
            <w:iCs/>
          </w:rPr>
          <w:delText>Nat. Med.</w:delText>
        </w:r>
        <w:r w:rsidRPr="00E94C40" w:rsidDel="00E94C40">
          <w:delText xml:space="preserve"> </w:delText>
        </w:r>
        <w:r w:rsidRPr="00E94C40" w:rsidDel="00E94C40">
          <w:rPr>
            <w:b/>
            <w:bCs/>
          </w:rPr>
          <w:delText>14</w:delText>
        </w:r>
        <w:r w:rsidRPr="00E94C40" w:rsidDel="00E94C40">
          <w:delText>, 306–314 (2008).</w:delText>
        </w:r>
      </w:del>
    </w:p>
    <w:p w14:paraId="1279EFD6" w14:textId="12D3B8FB" w:rsidR="003B593D" w:rsidRPr="00E94C40" w:rsidDel="00E94C40" w:rsidRDefault="003B593D">
      <w:pPr>
        <w:pStyle w:val="Bibliography"/>
        <w:rPr>
          <w:del w:id="1612" w:author="Liu, Cong" w:date="2025-01-24T17:13:00Z" w16du:dateUtc="2025-01-25T01:13:00Z"/>
        </w:rPr>
      </w:pPr>
      <w:del w:id="1613" w:author="Liu, Cong" w:date="2025-01-24T17:13:00Z" w16du:dateUtc="2025-01-25T01:13:00Z">
        <w:r w:rsidRPr="00E94C40" w:rsidDel="00E94C40">
          <w:delText>46.</w:delText>
        </w:r>
        <w:r w:rsidRPr="00E94C40" w:rsidDel="00E94C40">
          <w:tab/>
          <w:delText xml:space="preserve">Wei, K. </w:delText>
        </w:r>
        <w:r w:rsidRPr="00E94C40" w:rsidDel="00E94C40">
          <w:rPr>
            <w:i/>
            <w:iCs/>
          </w:rPr>
          <w:delText>et al.</w:delText>
        </w:r>
        <w:r w:rsidRPr="00E94C40" w:rsidDel="00E94C40">
          <w:delText xml:space="preserve"> Notch signaling drives synovial fibroblast identity and arthritis pathology. </w:delText>
        </w:r>
        <w:r w:rsidRPr="00E94C40" w:rsidDel="00E94C40">
          <w:rPr>
            <w:i/>
            <w:iCs/>
          </w:rPr>
          <w:delText>Nature</w:delText>
        </w:r>
        <w:r w:rsidRPr="00E94C40" w:rsidDel="00E94C40">
          <w:delText xml:space="preserve"> </w:delText>
        </w:r>
        <w:r w:rsidRPr="00E94C40" w:rsidDel="00E94C40">
          <w:rPr>
            <w:b/>
            <w:bCs/>
          </w:rPr>
          <w:delText>582</w:delText>
        </w:r>
        <w:r w:rsidRPr="00E94C40" w:rsidDel="00E94C40">
          <w:delText>, 259–264 (2020).</w:delText>
        </w:r>
      </w:del>
    </w:p>
    <w:p w14:paraId="6AF2979E" w14:textId="73E68A6A" w:rsidR="003B593D" w:rsidRPr="00E94C40" w:rsidDel="00E94C40" w:rsidRDefault="003B593D">
      <w:pPr>
        <w:pStyle w:val="Bibliography"/>
        <w:rPr>
          <w:del w:id="1614" w:author="Liu, Cong" w:date="2025-01-24T17:13:00Z" w16du:dateUtc="2025-01-25T01:13:00Z"/>
        </w:rPr>
      </w:pPr>
      <w:del w:id="1615" w:author="Liu, Cong" w:date="2025-01-24T17:13:00Z" w16du:dateUtc="2025-01-25T01:13:00Z">
        <w:r w:rsidRPr="00E94C40" w:rsidDel="00E94C40">
          <w:delText>47.</w:delText>
        </w:r>
        <w:r w:rsidRPr="00E94C40" w:rsidDel="00E94C40">
          <w:tab/>
          <w:delText xml:space="preserve">Bottini, A. </w:delText>
        </w:r>
        <w:r w:rsidRPr="00E94C40" w:rsidDel="00E94C40">
          <w:rPr>
            <w:i/>
            <w:iCs/>
          </w:rPr>
          <w:delText>et al.</w:delText>
        </w:r>
        <w:r w:rsidRPr="00E94C40" w:rsidDel="00E94C40">
          <w:delText xml:space="preserve"> PTPN14 phosphatase and YAP promote TGFβ signalling in rheumatoid synoviocytes. </w:delText>
        </w:r>
        <w:r w:rsidRPr="00E94C40" w:rsidDel="00E94C40">
          <w:rPr>
            <w:i/>
            <w:iCs/>
          </w:rPr>
          <w:delText>Ann. Rheum. Dis.</w:delText>
        </w:r>
        <w:r w:rsidRPr="00E94C40" w:rsidDel="00E94C40">
          <w:delText xml:space="preserve"> </w:delText>
        </w:r>
        <w:r w:rsidRPr="00E94C40" w:rsidDel="00E94C40">
          <w:rPr>
            <w:b/>
            <w:bCs/>
          </w:rPr>
          <w:delText>78</w:delText>
        </w:r>
        <w:r w:rsidRPr="00E94C40" w:rsidDel="00E94C40">
          <w:delText>, 600–609 (2019).</w:delText>
        </w:r>
      </w:del>
    </w:p>
    <w:p w14:paraId="77AF6F0C" w14:textId="3C2F22DD" w:rsidR="003B593D" w:rsidRPr="00E94C40" w:rsidDel="00E94C40" w:rsidRDefault="003B593D">
      <w:pPr>
        <w:pStyle w:val="Bibliography"/>
        <w:rPr>
          <w:del w:id="1616" w:author="Liu, Cong" w:date="2025-01-24T17:13:00Z" w16du:dateUtc="2025-01-25T01:13:00Z"/>
        </w:rPr>
      </w:pPr>
      <w:del w:id="1617" w:author="Liu, Cong" w:date="2025-01-24T17:13:00Z" w16du:dateUtc="2025-01-25T01:13:00Z">
        <w:r w:rsidRPr="00E94C40" w:rsidDel="00E94C40">
          <w:delText>48.</w:delText>
        </w:r>
        <w:r w:rsidRPr="00E94C40" w:rsidDel="00E94C40">
          <w:tab/>
          <w:delText xml:space="preserve">Ma, B. &amp; Hottiger, M. O. Crosstalk between Wnt/β-Catenin and NF-κB Signaling Pathway during Inflammation. </w:delText>
        </w:r>
        <w:r w:rsidRPr="00E94C40" w:rsidDel="00E94C40">
          <w:rPr>
            <w:i/>
            <w:iCs/>
          </w:rPr>
          <w:delText>Front. Immunol.</w:delText>
        </w:r>
        <w:r w:rsidRPr="00E94C40" w:rsidDel="00E94C40">
          <w:delText xml:space="preserve"> </w:delText>
        </w:r>
        <w:r w:rsidRPr="00E94C40" w:rsidDel="00E94C40">
          <w:rPr>
            <w:b/>
            <w:bCs/>
          </w:rPr>
          <w:delText>7</w:delText>
        </w:r>
        <w:r w:rsidRPr="00E94C40" w:rsidDel="00E94C40">
          <w:delText>, 221254 (2016).</w:delText>
        </w:r>
      </w:del>
    </w:p>
    <w:p w14:paraId="204419B8" w14:textId="1BB1887A" w:rsidR="003B593D" w:rsidRPr="00E94C40" w:rsidDel="00E94C40" w:rsidRDefault="003B593D">
      <w:pPr>
        <w:pStyle w:val="Bibliography"/>
        <w:rPr>
          <w:del w:id="1618" w:author="Liu, Cong" w:date="2025-01-24T17:13:00Z" w16du:dateUtc="2025-01-25T01:13:00Z"/>
        </w:rPr>
      </w:pPr>
      <w:del w:id="1619" w:author="Liu, Cong" w:date="2025-01-24T17:13:00Z" w16du:dateUtc="2025-01-25T01:13:00Z">
        <w:r w:rsidRPr="00E94C40" w:rsidDel="00E94C40">
          <w:delText>49.</w:delText>
        </w:r>
        <w:r w:rsidRPr="00E94C40" w:rsidDel="00E94C40">
          <w:tab/>
          <w:delText xml:space="preserve">Nagata, K. </w:delText>
        </w:r>
        <w:r w:rsidRPr="00E94C40" w:rsidDel="00E94C40">
          <w:rPr>
            <w:i/>
            <w:iCs/>
          </w:rPr>
          <w:delText>et al.</w:delText>
        </w:r>
        <w:r w:rsidRPr="00E94C40" w:rsidDel="00E94C40">
          <w:delText xml:space="preserve"> Runx2 and Runx3 differentially regulate articular chondrocytes during surgically induced osteoarthritis development. </w:delText>
        </w:r>
        <w:r w:rsidRPr="00E94C40" w:rsidDel="00E94C40">
          <w:rPr>
            <w:i/>
            <w:iCs/>
          </w:rPr>
          <w:delText>Nat. Commun.</w:delText>
        </w:r>
        <w:r w:rsidRPr="00E94C40" w:rsidDel="00E94C40">
          <w:delText xml:space="preserve"> </w:delText>
        </w:r>
        <w:r w:rsidRPr="00E94C40" w:rsidDel="00E94C40">
          <w:rPr>
            <w:b/>
            <w:bCs/>
          </w:rPr>
          <w:delText>13</w:delText>
        </w:r>
        <w:r w:rsidRPr="00E94C40" w:rsidDel="00E94C40">
          <w:delText>, 6187 (2022).</w:delText>
        </w:r>
      </w:del>
    </w:p>
    <w:p w14:paraId="04D01F7E" w14:textId="6F9B7325" w:rsidR="006F371C" w:rsidRPr="005415A3" w:rsidDel="005415A3" w:rsidRDefault="005415A3">
      <w:pPr>
        <w:pStyle w:val="Bibliography"/>
        <w:rPr>
          <w:del w:id="1620" w:author="Liu, Cong" w:date="2025-01-09T11:17:00Z" w16du:dateUtc="2025-01-09T19:17:00Z"/>
          <w:rPrChange w:id="1621" w:author="Liu, Cong" w:date="2025-01-09T11:18:00Z" w16du:dateUtc="2025-01-09T19:18:00Z">
            <w:rPr>
              <w:del w:id="1622" w:author="Liu, Cong" w:date="2025-01-09T11:17:00Z" w16du:dateUtc="2025-01-09T19:17:00Z"/>
              <w:color w:val="000000"/>
            </w:rPr>
          </w:rPrChange>
        </w:rPr>
        <w:pPrChange w:id="1623" w:author="Liu, Cong" w:date="2025-01-24T17:13:00Z" w16du:dateUtc="2025-01-25T01:13:00Z">
          <w:pPr>
            <w:widowControl w:val="0"/>
            <w:pBdr>
              <w:top w:val="nil"/>
              <w:left w:val="nil"/>
              <w:bottom w:val="nil"/>
              <w:right w:val="nil"/>
              <w:between w:val="nil"/>
            </w:pBdr>
            <w:spacing w:before="220" w:line="480" w:lineRule="auto"/>
            <w:ind w:left="440" w:hanging="440"/>
          </w:pPr>
        </w:pPrChange>
      </w:pPr>
      <w:ins w:id="1624" w:author="Liu, Cong" w:date="2025-01-09T11:18:00Z" w16du:dateUtc="2025-01-09T19:18:00Z">
        <w:r>
          <w:fldChar w:fldCharType="end"/>
        </w:r>
      </w:ins>
      <w:del w:id="1625" w:author="Liu, Cong" w:date="2025-01-09T11:17:00Z" w16du:dateUtc="2025-01-09T19:17:00Z">
        <w:r w:rsidR="003C3B5E" w:rsidDel="005415A3">
          <w:rPr>
            <w:color w:val="000000"/>
          </w:rPr>
          <w:delText>1.</w:delText>
        </w:r>
        <w:r w:rsidR="003C3B5E" w:rsidDel="005415A3">
          <w:rPr>
            <w:color w:val="000000"/>
          </w:rPr>
          <w:tab/>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xml:space="preserve">Gravallese, E. M. &amp; Firestein, G. S. Rheumatoid Arthritis - Common Origins, Divergent Mechanisms. </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i/>
            <w:color w:val="000000"/>
          </w:rPr>
          <w:delText>N. Engl. J. Med.</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xml:space="preserve"> </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b/>
            <w:color w:val="000000"/>
          </w:rPr>
          <w:delText>388</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(2023).</w:delText>
        </w:r>
        <w:r w:rsidR="003C3B5E" w:rsidDel="005415A3">
          <w:fldChar w:fldCharType="end"/>
        </w:r>
      </w:del>
    </w:p>
    <w:p w14:paraId="3F54DAA6" w14:textId="23E6D41C" w:rsidR="006F371C" w:rsidDel="005415A3" w:rsidRDefault="003C3B5E">
      <w:pPr>
        <w:pStyle w:val="Bibliography"/>
        <w:rPr>
          <w:del w:id="1626" w:author="Liu, Cong" w:date="2025-01-09T11:17:00Z" w16du:dateUtc="2025-01-09T19:17:00Z"/>
          <w:color w:val="000000"/>
        </w:rPr>
        <w:pPrChange w:id="1627" w:author="Liu, Cong" w:date="2025-01-24T17:13:00Z" w16du:dateUtc="2025-01-25T01:13:00Z">
          <w:pPr>
            <w:widowControl w:val="0"/>
            <w:pBdr>
              <w:top w:val="nil"/>
              <w:left w:val="nil"/>
              <w:bottom w:val="nil"/>
              <w:right w:val="nil"/>
              <w:between w:val="nil"/>
            </w:pBdr>
            <w:spacing w:line="480" w:lineRule="auto"/>
            <w:ind w:left="440" w:hanging="440"/>
          </w:pPr>
        </w:pPrChange>
      </w:pPr>
      <w:del w:id="1628" w:author="Liu, Cong" w:date="2025-01-09T11:17:00Z" w16du:dateUtc="2025-01-09T19:17:00Z">
        <w:r w:rsidDel="005415A3">
          <w:rPr>
            <w:color w:val="000000"/>
          </w:rPr>
          <w:delText>2.</w:delText>
        </w:r>
        <w:r w:rsidDel="005415A3">
          <w:rPr>
            <w:color w:val="000000"/>
          </w:rPr>
          <w:tab/>
        </w:r>
        <w:r w:rsidDel="005415A3">
          <w:fldChar w:fldCharType="begin"/>
        </w:r>
        <w:r w:rsidDel="005415A3">
          <w:delInstrText>HYPERLINK "http://paperpile.com/b/ccxovd/oeFbx" \h</w:delInstrText>
        </w:r>
        <w:r w:rsidDel="005415A3">
          <w:fldChar w:fldCharType="separate"/>
        </w:r>
        <w:r w:rsidDel="005415A3">
          <w:rPr>
            <w:color w:val="000000"/>
          </w:rPr>
          <w:delText xml:space="preserve">Holers, V. M.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xml:space="preserve"> Mechanism-driven strategies for prevention of rheumatoid arthritis.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i/>
            <w:color w:val="000000"/>
          </w:rPr>
          <w:delText>Rheumatology &amp; autoimmunity</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b/>
            <w:color w:val="000000"/>
          </w:rPr>
          <w:delText>2</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109–119 (2022).</w:delText>
        </w:r>
        <w:r w:rsidDel="005415A3">
          <w:fldChar w:fldCharType="end"/>
        </w:r>
      </w:del>
    </w:p>
    <w:p w14:paraId="3554DCC9" w14:textId="48EEB83C" w:rsidR="006F371C" w:rsidDel="005415A3" w:rsidRDefault="003C3B5E">
      <w:pPr>
        <w:pStyle w:val="Bibliography"/>
        <w:rPr>
          <w:del w:id="1629" w:author="Liu, Cong" w:date="2025-01-09T11:17:00Z" w16du:dateUtc="2025-01-09T19:17:00Z"/>
          <w:color w:val="000000"/>
        </w:rPr>
        <w:pPrChange w:id="1630" w:author="Liu, Cong" w:date="2025-01-24T17:13:00Z" w16du:dateUtc="2025-01-25T01:13:00Z">
          <w:pPr>
            <w:widowControl w:val="0"/>
            <w:pBdr>
              <w:top w:val="nil"/>
              <w:left w:val="nil"/>
              <w:bottom w:val="nil"/>
              <w:right w:val="nil"/>
              <w:between w:val="nil"/>
            </w:pBdr>
            <w:spacing w:line="480" w:lineRule="auto"/>
            <w:ind w:left="440" w:hanging="440"/>
          </w:pPr>
        </w:pPrChange>
      </w:pPr>
      <w:del w:id="1631" w:author="Liu, Cong" w:date="2025-01-09T11:17:00Z" w16du:dateUtc="2025-01-09T19:17:00Z">
        <w:r w:rsidDel="005415A3">
          <w:rPr>
            <w:color w:val="000000"/>
          </w:rPr>
          <w:delText>3.</w:delText>
        </w:r>
        <w:r w:rsidDel="005415A3">
          <w:rPr>
            <w:color w:val="000000"/>
          </w:rPr>
          <w:tab/>
        </w:r>
        <w:r w:rsidDel="005415A3">
          <w:fldChar w:fldCharType="begin"/>
        </w:r>
        <w:r w:rsidDel="005415A3">
          <w:delInstrText>HYPERLINK "http://paperpile.com/b/ccxovd/R6jHv" \h</w:delInstrText>
        </w:r>
        <w:r w:rsidDel="005415A3">
          <w:fldChar w:fldCharType="separate"/>
        </w:r>
        <w:r w:rsidDel="005415A3">
          <w:rPr>
            <w:color w:val="000000"/>
          </w:rPr>
          <w:delText xml:space="preserve">Holers, V. M.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xml:space="preserve"> Rheumatoid arthritis and the mucosal origins hypothesis: protection turns to destruction.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i/>
            <w:color w:val="000000"/>
          </w:rPr>
          <w:delText>Nat. Rev. Rheumatol.</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542–557 (2018).</w:delText>
        </w:r>
        <w:r w:rsidDel="005415A3">
          <w:fldChar w:fldCharType="end"/>
        </w:r>
      </w:del>
    </w:p>
    <w:p w14:paraId="13A6D3A1" w14:textId="5E9CF6E9" w:rsidR="006F371C" w:rsidDel="005415A3" w:rsidRDefault="003C3B5E">
      <w:pPr>
        <w:pStyle w:val="Bibliography"/>
        <w:rPr>
          <w:del w:id="1632" w:author="Liu, Cong" w:date="2025-01-09T11:17:00Z" w16du:dateUtc="2025-01-09T19:17:00Z"/>
          <w:color w:val="000000"/>
        </w:rPr>
        <w:pPrChange w:id="1633" w:author="Liu, Cong" w:date="2025-01-24T17:13:00Z" w16du:dateUtc="2025-01-25T01:13:00Z">
          <w:pPr>
            <w:widowControl w:val="0"/>
            <w:pBdr>
              <w:top w:val="nil"/>
              <w:left w:val="nil"/>
              <w:bottom w:val="nil"/>
              <w:right w:val="nil"/>
              <w:between w:val="nil"/>
            </w:pBdr>
            <w:spacing w:line="480" w:lineRule="auto"/>
            <w:ind w:left="440" w:hanging="440"/>
          </w:pPr>
        </w:pPrChange>
      </w:pPr>
      <w:del w:id="1634" w:author="Liu, Cong" w:date="2025-01-09T11:17:00Z" w16du:dateUtc="2025-01-09T19:17:00Z">
        <w:r w:rsidDel="005415A3">
          <w:rPr>
            <w:color w:val="000000"/>
          </w:rPr>
          <w:delText>4.</w:delText>
        </w:r>
        <w:r w:rsidDel="005415A3">
          <w:rPr>
            <w:color w:val="000000"/>
          </w:rPr>
          <w:tab/>
        </w:r>
        <w:r w:rsidDel="005415A3">
          <w:fldChar w:fldCharType="begin"/>
        </w:r>
        <w:r w:rsidDel="005415A3">
          <w:delInstrText>HYPERLINK "http://paperpile.com/b/ccxovd/YkTUW" \h</w:delInstrText>
        </w:r>
        <w:r w:rsidDel="005415A3">
          <w:fldChar w:fldCharType="separate"/>
        </w:r>
        <w:r w:rsidDel="005415A3">
          <w:rPr>
            <w:color w:val="000000"/>
          </w:rPr>
          <w:delText xml:space="preserve">van Boheemen, L.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xml:space="preserve"> Atorvastatin is unlikely to prevent rheumatoid arthritis in high risk individuals: results from the prematurely stopped STAtins to Prevent Rheumatoid Arthritis (STAPRA) trial.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i/>
            <w:color w:val="000000"/>
          </w:rPr>
          <w:delText>RMD open</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e001591 (2021).</w:delText>
        </w:r>
        <w:r w:rsidDel="005415A3">
          <w:fldChar w:fldCharType="end"/>
        </w:r>
      </w:del>
    </w:p>
    <w:p w14:paraId="02117B58" w14:textId="76E96386" w:rsidR="006F371C" w:rsidDel="005415A3" w:rsidRDefault="003C3B5E">
      <w:pPr>
        <w:pStyle w:val="Bibliography"/>
        <w:rPr>
          <w:del w:id="1635" w:author="Liu, Cong" w:date="2025-01-09T11:17:00Z" w16du:dateUtc="2025-01-09T19:17:00Z"/>
          <w:color w:val="000000"/>
        </w:rPr>
        <w:pPrChange w:id="1636" w:author="Liu, Cong" w:date="2025-01-24T17:13:00Z" w16du:dateUtc="2025-01-25T01:13:00Z">
          <w:pPr>
            <w:widowControl w:val="0"/>
            <w:pBdr>
              <w:top w:val="nil"/>
              <w:left w:val="nil"/>
              <w:bottom w:val="nil"/>
              <w:right w:val="nil"/>
              <w:between w:val="nil"/>
            </w:pBdr>
            <w:spacing w:line="480" w:lineRule="auto"/>
            <w:ind w:left="440" w:hanging="440"/>
          </w:pPr>
        </w:pPrChange>
      </w:pPr>
      <w:del w:id="1637" w:author="Liu, Cong" w:date="2025-01-09T11:17:00Z" w16du:dateUtc="2025-01-09T19:17:00Z">
        <w:r w:rsidDel="005415A3">
          <w:rPr>
            <w:color w:val="000000"/>
          </w:rPr>
          <w:delText>5.</w:delText>
        </w:r>
        <w:r w:rsidDel="005415A3">
          <w:rPr>
            <w:color w:val="000000"/>
          </w:rPr>
          <w:tab/>
        </w:r>
        <w:r w:rsidDel="005415A3">
          <w:fldChar w:fldCharType="begin"/>
        </w:r>
        <w:r w:rsidDel="005415A3">
          <w:delInstrText>HYPERLINK "http://paperpile.com/b/ccxovd/qjkfC" \h</w:delInstrText>
        </w:r>
        <w:r w:rsidDel="005415A3">
          <w:fldChar w:fldCharType="separate"/>
        </w:r>
        <w:r w:rsidDel="005415A3">
          <w:rPr>
            <w:color w:val="000000"/>
          </w:rPr>
          <w:delText xml:space="preserve">Gerlag, D. M.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xml:space="preserve"> Effects of B-cell directed therapy on the preclinical stage of rheumatoid arthritis: the PRAIRI study.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i/>
            <w:color w:val="000000"/>
          </w:rPr>
          <w:delText>Ann. Rheum. Dis.</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179–185 (2019).</w:delText>
        </w:r>
        <w:r w:rsidDel="005415A3">
          <w:fldChar w:fldCharType="end"/>
        </w:r>
      </w:del>
    </w:p>
    <w:p w14:paraId="73B586C1" w14:textId="4C1F0B3D" w:rsidR="006F371C" w:rsidDel="005415A3" w:rsidRDefault="003C3B5E">
      <w:pPr>
        <w:pStyle w:val="Bibliography"/>
        <w:rPr>
          <w:del w:id="1638" w:author="Liu, Cong" w:date="2025-01-09T11:17:00Z" w16du:dateUtc="2025-01-09T19:17:00Z"/>
          <w:color w:val="000000"/>
        </w:rPr>
        <w:pPrChange w:id="1639" w:author="Liu, Cong" w:date="2025-01-24T17:13:00Z" w16du:dateUtc="2025-01-25T01:13:00Z">
          <w:pPr>
            <w:widowControl w:val="0"/>
            <w:pBdr>
              <w:top w:val="nil"/>
              <w:left w:val="nil"/>
              <w:bottom w:val="nil"/>
              <w:right w:val="nil"/>
              <w:between w:val="nil"/>
            </w:pBdr>
            <w:spacing w:line="480" w:lineRule="auto"/>
            <w:ind w:left="440" w:hanging="440"/>
          </w:pPr>
        </w:pPrChange>
      </w:pPr>
      <w:del w:id="1640" w:author="Liu, Cong" w:date="2025-01-09T11:17:00Z" w16du:dateUtc="2025-01-09T19:17:00Z">
        <w:r w:rsidDel="005415A3">
          <w:rPr>
            <w:color w:val="000000"/>
          </w:rPr>
          <w:delText>6.</w:delText>
        </w:r>
        <w:r w:rsidDel="005415A3">
          <w:rPr>
            <w:color w:val="000000"/>
          </w:rPr>
          <w:tab/>
        </w:r>
        <w:r w:rsidDel="005415A3">
          <w:fldChar w:fldCharType="begin"/>
        </w:r>
        <w:r w:rsidDel="005415A3">
          <w:delInstrText>HYPERLINK "http://paperpile.com/b/ccxovd/h0BPM" \h</w:delInstrText>
        </w:r>
        <w:r w:rsidDel="005415A3">
          <w:fldChar w:fldCharType="separate"/>
        </w:r>
        <w:r w:rsidDel="005415A3">
          <w:rPr>
            <w:color w:val="000000"/>
          </w:rPr>
          <w:delText xml:space="preserve">Krijbolder, D. I.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xml:space="preserve"> Intervention with methotrexate in patients with arthralgia at risk of rheumatoid arthritis to reduce the development of persistent arthritis and its disease burden (TREAT EARLIER): a randomised, double-blind, placebo-controlled, proof-of-concept trial.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i/>
            <w:color w:val="000000"/>
          </w:rPr>
          <w:delText>Lancet</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b/>
            <w:color w:val="000000"/>
          </w:rPr>
          <w:delText>400</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283–294 (2022).</w:delText>
        </w:r>
        <w:r w:rsidDel="005415A3">
          <w:fldChar w:fldCharType="end"/>
        </w:r>
      </w:del>
    </w:p>
    <w:p w14:paraId="15FF8544" w14:textId="18B8408A" w:rsidR="006F371C" w:rsidDel="005415A3" w:rsidRDefault="003C3B5E">
      <w:pPr>
        <w:pStyle w:val="Bibliography"/>
        <w:rPr>
          <w:del w:id="1641" w:author="Liu, Cong" w:date="2025-01-09T11:17:00Z" w16du:dateUtc="2025-01-09T19:17:00Z"/>
          <w:color w:val="000000"/>
        </w:rPr>
        <w:pPrChange w:id="1642" w:author="Liu, Cong" w:date="2025-01-24T17:13:00Z" w16du:dateUtc="2025-01-25T01:13:00Z">
          <w:pPr>
            <w:widowControl w:val="0"/>
            <w:pBdr>
              <w:top w:val="nil"/>
              <w:left w:val="nil"/>
              <w:bottom w:val="nil"/>
              <w:right w:val="nil"/>
              <w:between w:val="nil"/>
            </w:pBdr>
            <w:spacing w:line="480" w:lineRule="auto"/>
            <w:ind w:left="440" w:hanging="440"/>
          </w:pPr>
        </w:pPrChange>
      </w:pPr>
      <w:del w:id="1643" w:author="Liu, Cong" w:date="2025-01-09T11:17:00Z" w16du:dateUtc="2025-01-09T19:17:00Z">
        <w:r w:rsidDel="005415A3">
          <w:rPr>
            <w:color w:val="000000"/>
          </w:rPr>
          <w:delText>7.</w:delText>
        </w:r>
        <w:r w:rsidDel="005415A3">
          <w:rPr>
            <w:color w:val="000000"/>
          </w:rPr>
          <w:tab/>
        </w:r>
        <w:r w:rsidDel="005415A3">
          <w:fldChar w:fldCharType="begin"/>
        </w:r>
        <w:r w:rsidDel="005415A3">
          <w:delInstrText>HYPERLINK "http://paperpile.com/b/ccxovd/jAHP1" \h</w:delInstrText>
        </w:r>
        <w:r w:rsidDel="005415A3">
          <w:fldChar w:fldCharType="separate"/>
        </w:r>
        <w:r w:rsidDel="005415A3">
          <w:rPr>
            <w:color w:val="000000"/>
          </w:rPr>
          <w:delTex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delText>
        </w:r>
        <w:r w:rsidDel="005415A3">
          <w:fldChar w:fldCharType="end"/>
        </w:r>
        <w:r w:rsidDel="005415A3">
          <w:fldChar w:fldCharType="begin"/>
        </w:r>
        <w:r w:rsidDel="005415A3">
          <w:delInstrText>HYPERLINK "http://paperpile.com/b/ccxovd/jAHP1" \h</w:delInstrText>
        </w:r>
        <w:r w:rsidDel="005415A3">
          <w:fldChar w:fldCharType="separate"/>
        </w:r>
        <w:r w:rsidDel="005415A3">
          <w:rPr>
            <w:i/>
            <w:color w:val="000000"/>
          </w:rPr>
          <w:delText>ARTHRITIS &amp; RHEUMATOLOGY.</w:delText>
        </w:r>
        <w:r w:rsidDel="005415A3">
          <w:fldChar w:fldCharType="end"/>
        </w:r>
        <w:r w:rsidDel="005415A3">
          <w:fldChar w:fldCharType="begin"/>
        </w:r>
        <w:r w:rsidDel="005415A3">
          <w:delInstrText>HYPERLINK "http://paperpile.com/b/ccxovd/jAHP1"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"http://paperpile.com/b/ccxovd/jAHP1" \h</w:delInstrText>
        </w:r>
        <w:r w:rsidDel="005415A3">
          <w:fldChar w:fldCharType="separate"/>
        </w:r>
        <w:r w:rsidDel="005415A3">
          <w:rPr>
            <w:b/>
            <w:color w:val="000000"/>
          </w:rPr>
          <w:delText>74</w:delText>
        </w:r>
        <w:r w:rsidDel="005415A3">
          <w:fldChar w:fldCharType="end"/>
        </w:r>
        <w:r w:rsidDel="005415A3">
          <w:fldChar w:fldCharType="begin"/>
        </w:r>
        <w:r w:rsidDel="005415A3">
          <w:delInstrText>HYPERLINK "http://paperpile.com/b/ccxovd/jAHP1" \h</w:delInstrText>
        </w:r>
        <w:r w:rsidDel="005415A3">
          <w:fldChar w:fldCharType="separate"/>
        </w:r>
        <w:r w:rsidDel="005415A3">
          <w:rPr>
            <w:color w:val="000000"/>
          </w:rPr>
          <w:delText>, 3180–3182 (2022).</w:delText>
        </w:r>
        <w:r w:rsidDel="005415A3">
          <w:fldChar w:fldCharType="end"/>
        </w:r>
      </w:del>
    </w:p>
    <w:p w14:paraId="06A84285" w14:textId="3A1F71B8" w:rsidR="006F371C" w:rsidDel="005415A3" w:rsidRDefault="003C3B5E">
      <w:pPr>
        <w:pStyle w:val="Bibliography"/>
        <w:rPr>
          <w:del w:id="1644" w:author="Liu, Cong" w:date="2025-01-09T11:17:00Z" w16du:dateUtc="2025-01-09T19:17:00Z"/>
          <w:color w:val="000000"/>
        </w:rPr>
        <w:pPrChange w:id="1645" w:author="Liu, Cong" w:date="2025-01-24T17:13:00Z" w16du:dateUtc="2025-01-25T01:13:00Z">
          <w:pPr>
            <w:widowControl w:val="0"/>
            <w:pBdr>
              <w:top w:val="nil"/>
              <w:left w:val="nil"/>
              <w:bottom w:val="nil"/>
              <w:right w:val="nil"/>
              <w:between w:val="nil"/>
            </w:pBdr>
            <w:spacing w:line="480" w:lineRule="auto"/>
            <w:ind w:left="440" w:hanging="440"/>
          </w:pPr>
        </w:pPrChange>
      </w:pPr>
      <w:del w:id="1646" w:author="Liu, Cong" w:date="2025-01-09T11:17:00Z" w16du:dateUtc="2025-01-09T19:17:00Z">
        <w:r w:rsidDel="005415A3">
          <w:rPr>
            <w:color w:val="000000"/>
          </w:rPr>
          <w:delText>8.</w:delText>
        </w:r>
        <w:r w:rsidDel="005415A3">
          <w:rPr>
            <w:color w:val="000000"/>
          </w:rPr>
          <w:tab/>
        </w:r>
        <w:r w:rsidDel="005415A3">
          <w:fldChar w:fldCharType="begin"/>
        </w:r>
        <w:r w:rsidDel="005415A3">
          <w:delInstrText>HYPERLINK "http://paperpile.com/b/ccxovd/ELAzv" \h</w:delInstrText>
        </w:r>
        <w:r w:rsidDel="005415A3">
          <w:fldChar w:fldCharType="separate"/>
        </w:r>
        <w:r w:rsidDel="005415A3">
          <w:rPr>
            <w:color w:val="000000"/>
          </w:rPr>
          <w:delText xml:space="preserve">Rech, J.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xml:space="preserve"> Abatacept inhibits inflammation and onset of rheumatoid arthritis in individuals at high risk (ARIAA): a randomised, international, multicentre, double-blind, placebo-controlled trial.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i/>
            <w:color w:val="000000"/>
          </w:rPr>
          <w:delText>Lancet</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b/>
            <w:color w:val="000000"/>
          </w:rPr>
          <w:delText>403</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850–859 (2024).</w:delText>
        </w:r>
        <w:r w:rsidDel="005415A3">
          <w:fldChar w:fldCharType="end"/>
        </w:r>
      </w:del>
    </w:p>
    <w:p w14:paraId="000CA05E" w14:textId="1386031B" w:rsidR="006F371C" w:rsidDel="005415A3" w:rsidRDefault="003C3B5E">
      <w:pPr>
        <w:pStyle w:val="Bibliography"/>
        <w:rPr>
          <w:del w:id="1647" w:author="Liu, Cong" w:date="2025-01-09T11:17:00Z" w16du:dateUtc="2025-01-09T19:17:00Z"/>
          <w:color w:val="000000"/>
        </w:rPr>
        <w:pPrChange w:id="1648" w:author="Liu, Cong" w:date="2025-01-24T17:13:00Z" w16du:dateUtc="2025-01-25T01:13:00Z">
          <w:pPr>
            <w:widowControl w:val="0"/>
            <w:pBdr>
              <w:top w:val="nil"/>
              <w:left w:val="nil"/>
              <w:bottom w:val="nil"/>
              <w:right w:val="nil"/>
              <w:between w:val="nil"/>
            </w:pBdr>
            <w:spacing w:line="480" w:lineRule="auto"/>
            <w:ind w:left="440" w:hanging="440"/>
          </w:pPr>
        </w:pPrChange>
      </w:pPr>
      <w:del w:id="1649" w:author="Liu, Cong" w:date="2025-01-09T11:17:00Z" w16du:dateUtc="2025-01-09T19:17:00Z">
        <w:r w:rsidDel="005415A3">
          <w:rPr>
            <w:color w:val="000000"/>
          </w:rPr>
          <w:delText>9.</w:delText>
        </w:r>
        <w:r w:rsidDel="005415A3">
          <w:rPr>
            <w:color w:val="000000"/>
          </w:rPr>
          <w:tab/>
        </w:r>
        <w:r w:rsidDel="005415A3">
          <w:fldChar w:fldCharType="begin"/>
        </w:r>
        <w:r w:rsidDel="005415A3">
          <w:delInstrText>HYPERLINK "http://paperpile.com/b/ccxovd/FuHOz" \h</w:delInstrText>
        </w:r>
        <w:r w:rsidDel="005415A3">
          <w:fldChar w:fldCharType="separate"/>
        </w:r>
        <w:r w:rsidDel="005415A3">
          <w:rPr>
            <w:color w:val="000000"/>
          </w:rPr>
          <w:delText xml:space="preserve">Zhang, K., Wang, M., Zhao, Y. &amp; Wang, W. Taiji: System-level identification of key transcription factors reveals transcriptional waves in mouse embryonic development. </w:delText>
        </w:r>
        <w:r w:rsidDel="005415A3">
          <w:fldChar w:fldCharType="end"/>
        </w:r>
        <w:r w:rsidDel="005415A3">
          <w:fldChar w:fldCharType="begin"/>
        </w:r>
        <w:r w:rsidDel="005415A3">
          <w:delInstrText>HYPERLINK "http://paperpile.com/b/ccxovd/FuHOz" \h</w:delInstrText>
        </w:r>
        <w:r w:rsidDel="005415A3">
          <w:fldChar w:fldCharType="separate"/>
        </w:r>
        <w:r w:rsidDel="005415A3">
          <w:rPr>
            <w:i/>
            <w:color w:val="000000"/>
          </w:rPr>
          <w:delText>Sci Adv</w:delText>
        </w:r>
        <w:r w:rsidDel="005415A3">
          <w:fldChar w:fldCharType="end"/>
        </w:r>
        <w:r w:rsidDel="005415A3">
          <w:fldChar w:fldCharType="begin"/>
        </w:r>
        <w:r w:rsidDel="005415A3">
          <w:delInstrText>HYPERLINK "http://paperpile.com/b/ccxovd/FuHOz"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"http://paperpile.com/b/ccxovd/FuHOz" \h</w:delInstrText>
        </w:r>
        <w:r w:rsidDel="005415A3">
          <w:fldChar w:fldCharType="separate"/>
        </w:r>
        <w:r w:rsidDel="005415A3">
          <w:rPr>
            <w:b/>
            <w:color w:val="000000"/>
          </w:rPr>
          <w:delText>5</w:delText>
        </w:r>
        <w:r w:rsidDel="005415A3">
          <w:fldChar w:fldCharType="end"/>
        </w:r>
        <w:r w:rsidDel="005415A3">
          <w:fldChar w:fldCharType="begin"/>
        </w:r>
        <w:r w:rsidDel="005415A3">
          <w:delInstrText>HYPERLINK "http://paperpile.com/b/ccxovd/FuHOz" \h</w:delInstrText>
        </w:r>
        <w:r w:rsidDel="005415A3">
          <w:fldChar w:fldCharType="separate"/>
        </w:r>
        <w:r w:rsidDel="005415A3">
          <w:rPr>
            <w:color w:val="000000"/>
          </w:rPr>
          <w:delText>, eaav3262 (2019).</w:delText>
        </w:r>
        <w:r w:rsidDel="005415A3">
          <w:fldChar w:fldCharType="end"/>
        </w:r>
      </w:del>
    </w:p>
    <w:p w14:paraId="7F70E487" w14:textId="705E921E" w:rsidR="006F371C" w:rsidDel="005415A3" w:rsidRDefault="003C3B5E">
      <w:pPr>
        <w:pStyle w:val="Bibliography"/>
        <w:rPr>
          <w:del w:id="1650" w:author="Liu, Cong" w:date="2025-01-09T11:17:00Z" w16du:dateUtc="2025-01-09T19:17:00Z"/>
          <w:color w:val="000000"/>
        </w:rPr>
        <w:pPrChange w:id="1651" w:author="Liu, Cong" w:date="2025-01-24T17:13:00Z" w16du:dateUtc="2025-01-25T01:13:00Z">
          <w:pPr>
            <w:widowControl w:val="0"/>
            <w:pBdr>
              <w:top w:val="nil"/>
              <w:left w:val="nil"/>
              <w:bottom w:val="nil"/>
              <w:right w:val="nil"/>
              <w:between w:val="nil"/>
            </w:pBdr>
            <w:spacing w:line="480" w:lineRule="auto"/>
            <w:ind w:left="440" w:hanging="440"/>
          </w:pPr>
        </w:pPrChange>
      </w:pPr>
      <w:del w:id="1652" w:author="Liu, Cong" w:date="2025-01-09T11:17:00Z" w16du:dateUtc="2025-01-09T19:17:00Z">
        <w:r w:rsidDel="005415A3">
          <w:rPr>
            <w:color w:val="000000"/>
          </w:rPr>
          <w:delText>10.</w:delText>
        </w:r>
        <w:r w:rsidDel="005415A3">
          <w:rPr>
            <w:color w:val="000000"/>
          </w:rPr>
          <w:tab/>
        </w:r>
        <w:r w:rsidDel="005415A3">
          <w:fldChar w:fldCharType="begin"/>
        </w:r>
        <w:r w:rsidDel="005415A3">
          <w:delInstrText>HYPERLINK "http://paperpile.com/b/ccxovd/9hnFj" \h</w:delInstrText>
        </w:r>
        <w:r w:rsidDel="005415A3">
          <w:fldChar w:fldCharType="separate"/>
        </w:r>
        <w:r w:rsidDel="005415A3">
          <w:rPr>
            <w:color w:val="000000"/>
          </w:rPr>
          <w:delText xml:space="preserve">Feinberg, M. W.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xml:space="preserve"> The Kruppel-like factor KLF4 is a critical regulator of monocyte differentiation.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i/>
            <w:color w:val="000000"/>
          </w:rPr>
          <w:delText>EMBO J.</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b/>
            <w:color w:val="000000"/>
          </w:rPr>
          <w:delText>26</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4138–4148 (2007).</w:delText>
        </w:r>
        <w:r w:rsidDel="005415A3">
          <w:fldChar w:fldCharType="end"/>
        </w:r>
      </w:del>
    </w:p>
    <w:p w14:paraId="28FBF998" w14:textId="265B8108" w:rsidR="006F371C" w:rsidDel="005415A3" w:rsidRDefault="003C3B5E">
      <w:pPr>
        <w:pStyle w:val="Bibliography"/>
        <w:rPr>
          <w:del w:id="1653" w:author="Liu, Cong" w:date="2025-01-09T11:17:00Z" w16du:dateUtc="2025-01-09T19:17:00Z"/>
          <w:color w:val="000000"/>
        </w:rPr>
        <w:pPrChange w:id="1654" w:author="Liu, Cong" w:date="2025-01-24T17:13:00Z" w16du:dateUtc="2025-01-25T01:13:00Z">
          <w:pPr>
            <w:widowControl w:val="0"/>
            <w:pBdr>
              <w:top w:val="nil"/>
              <w:left w:val="nil"/>
              <w:bottom w:val="nil"/>
              <w:right w:val="nil"/>
              <w:between w:val="nil"/>
            </w:pBdr>
            <w:spacing w:line="480" w:lineRule="auto"/>
            <w:ind w:left="440" w:hanging="440"/>
          </w:pPr>
        </w:pPrChange>
      </w:pPr>
      <w:del w:id="1655" w:author="Liu, Cong" w:date="2025-01-09T11:17:00Z" w16du:dateUtc="2025-01-09T19:17:00Z">
        <w:r w:rsidDel="005415A3">
          <w:rPr>
            <w:color w:val="000000"/>
          </w:rPr>
          <w:delText>11.</w:delText>
        </w:r>
        <w:r w:rsidDel="005415A3">
          <w:rPr>
            <w:color w:val="000000"/>
          </w:rPr>
          <w:tab/>
        </w:r>
        <w:r w:rsidDel="005415A3">
          <w:fldChar w:fldCharType="begin"/>
        </w:r>
        <w:r w:rsidDel="005415A3">
          <w:delInstrText>HYPERLINK "http://paperpile.com/b/ccxovd/bQf44" \h</w:delInstrText>
        </w:r>
        <w:r w:rsidDel="005415A3">
          <w:fldChar w:fldCharType="separate"/>
        </w:r>
        <w:r w:rsidDel="005415A3">
          <w:rPr>
            <w:color w:val="000000"/>
          </w:rPr>
          <w:delText xml:space="preserve">Intlekofer, A. M.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xml:space="preserve"> Effector and memory CD8+ T cell fate coupled by T-bet and eomesodermin.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i/>
            <w:color w:val="000000"/>
          </w:rPr>
          <w:delText>Nat. Immunol.</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b/>
            <w:color w:val="000000"/>
          </w:rPr>
          <w:delText>6</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1236–1244 (2005).</w:delText>
        </w:r>
        <w:r w:rsidDel="005415A3">
          <w:fldChar w:fldCharType="end"/>
        </w:r>
      </w:del>
    </w:p>
    <w:p w14:paraId="65A308B8" w14:textId="3DABD65F" w:rsidR="006F371C" w:rsidDel="005415A3" w:rsidRDefault="003C3B5E">
      <w:pPr>
        <w:pStyle w:val="Bibliography"/>
        <w:rPr>
          <w:del w:id="1656" w:author="Liu, Cong" w:date="2025-01-09T11:17:00Z" w16du:dateUtc="2025-01-09T19:17:00Z"/>
          <w:color w:val="000000"/>
        </w:rPr>
        <w:pPrChange w:id="1657" w:author="Liu, Cong" w:date="2025-01-24T17:13:00Z" w16du:dateUtc="2025-01-25T01:13:00Z">
          <w:pPr>
            <w:widowControl w:val="0"/>
            <w:pBdr>
              <w:top w:val="nil"/>
              <w:left w:val="nil"/>
              <w:bottom w:val="nil"/>
              <w:right w:val="nil"/>
              <w:between w:val="nil"/>
            </w:pBdr>
            <w:spacing w:line="480" w:lineRule="auto"/>
            <w:ind w:left="440" w:hanging="440"/>
          </w:pPr>
        </w:pPrChange>
      </w:pPr>
      <w:del w:id="1658" w:author="Liu, Cong" w:date="2025-01-09T11:17:00Z" w16du:dateUtc="2025-01-09T19:17:00Z">
        <w:r w:rsidDel="005415A3">
          <w:rPr>
            <w:color w:val="000000"/>
          </w:rPr>
          <w:delText>12.</w:delText>
        </w:r>
        <w:r w:rsidDel="005415A3">
          <w:rPr>
            <w:color w:val="000000"/>
          </w:rPr>
          <w:tab/>
        </w:r>
        <w:r w:rsidDel="005415A3">
          <w:fldChar w:fldCharType="begin"/>
        </w:r>
        <w:r w:rsidDel="005415A3">
          <w:delInstrText>HYPERLINK "http://paperpile.com/b/ccxovd/rCw0i" \h</w:delInstrText>
        </w:r>
        <w:r w:rsidDel="005415A3">
          <w:fldChar w:fldCharType="separate"/>
        </w:r>
        <w:r w:rsidDel="005415A3">
          <w:rPr>
            <w:color w:val="000000"/>
          </w:rPr>
          <w:delText xml:space="preserve">Dehnavi, S.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xml:space="preserve"> The role of protein SUMOylation in rheumatoid arthritis.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i/>
            <w:color w:val="000000"/>
          </w:rPr>
          <w:delText>J. Autoimmun.</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b/>
            <w:color w:val="000000"/>
          </w:rPr>
          <w:delText>102</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1–7 (2019).</w:delText>
        </w:r>
        <w:r w:rsidDel="005415A3">
          <w:fldChar w:fldCharType="end"/>
        </w:r>
      </w:del>
    </w:p>
    <w:p w14:paraId="3A926624" w14:textId="31D27333" w:rsidR="006F371C" w:rsidDel="005415A3" w:rsidRDefault="003C3B5E">
      <w:pPr>
        <w:pStyle w:val="Bibliography"/>
        <w:rPr>
          <w:del w:id="1659" w:author="Liu, Cong" w:date="2025-01-09T11:17:00Z" w16du:dateUtc="2025-01-09T19:17:00Z"/>
          <w:color w:val="000000"/>
        </w:rPr>
        <w:pPrChange w:id="1660" w:author="Liu, Cong" w:date="2025-01-24T17:13:00Z" w16du:dateUtc="2025-01-25T01:13:00Z">
          <w:pPr>
            <w:widowControl w:val="0"/>
            <w:pBdr>
              <w:top w:val="nil"/>
              <w:left w:val="nil"/>
              <w:bottom w:val="nil"/>
              <w:right w:val="nil"/>
              <w:between w:val="nil"/>
            </w:pBdr>
            <w:spacing w:line="480" w:lineRule="auto"/>
            <w:ind w:left="440" w:hanging="440"/>
          </w:pPr>
        </w:pPrChange>
      </w:pPr>
      <w:del w:id="1661" w:author="Liu, Cong" w:date="2025-01-09T11:17:00Z" w16du:dateUtc="2025-01-09T19:17:00Z">
        <w:r w:rsidDel="005415A3">
          <w:rPr>
            <w:color w:val="000000"/>
          </w:rPr>
          <w:delText>13.</w:delText>
        </w:r>
        <w:r w:rsidDel="005415A3">
          <w:rPr>
            <w:color w:val="000000"/>
          </w:rPr>
          <w:tab/>
        </w:r>
        <w:r w:rsidDel="005415A3">
          <w:fldChar w:fldCharType="begin"/>
        </w:r>
        <w:r w:rsidDel="005415A3">
          <w:delInstrText>HYPERLINK "http://paperpile.com/b/ccxovd/Y6sPq" \h</w:delInstrText>
        </w:r>
        <w:r w:rsidDel="005415A3">
          <w:fldChar w:fldCharType="separate"/>
        </w:r>
        <w:r w:rsidDel="005415A3">
          <w:rPr>
            <w:color w:val="000000"/>
          </w:rPr>
          <w:delText xml:space="preserve">Di Chen, Dongyeon J Kim, Jie Shen, Zhen Zou, Regis J O’Keefe. Runx2 plays a central role in Osteoarthritis development. </w:delText>
        </w:r>
        <w:r w:rsidDel="005415A3">
          <w:fldChar w:fldCharType="end"/>
        </w:r>
        <w:r w:rsidDel="005415A3">
          <w:fldChar w:fldCharType="begin"/>
        </w:r>
        <w:r w:rsidDel="005415A3">
          <w:delInstrText>HYPERLINK "http://paperpile.com/b/ccxovd/Y6sPq" \h</w:delInstrText>
        </w:r>
        <w:r w:rsidDel="005415A3">
          <w:fldChar w:fldCharType="separate"/>
        </w:r>
        <w:r w:rsidDel="005415A3">
          <w:rPr>
            <w:i/>
            <w:color w:val="000000"/>
          </w:rPr>
          <w:delText>Journal of Orthopaedic Translation</w:delText>
        </w:r>
        <w:r w:rsidDel="005415A3">
          <w:fldChar w:fldCharType="end"/>
        </w:r>
        <w:r w:rsidDel="005415A3">
          <w:fldChar w:fldCharType="begin"/>
        </w:r>
        <w:r w:rsidDel="005415A3">
          <w:delInstrText>HYPERLINK "http://paperpile.com/b/ccxovd/Y6sPq"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"http://paperpile.com/b/ccxovd/Y6sPq" \h</w:delInstrText>
        </w:r>
        <w:r w:rsidDel="005415A3">
          <w:fldChar w:fldCharType="separate"/>
        </w:r>
        <w:r w:rsidDel="005415A3">
          <w:rPr>
            <w:b/>
            <w:color w:val="000000"/>
          </w:rPr>
          <w:delText>23</w:delText>
        </w:r>
        <w:r w:rsidDel="005415A3">
          <w:fldChar w:fldCharType="end"/>
        </w:r>
        <w:r w:rsidDel="005415A3">
          <w:fldChar w:fldCharType="begin"/>
        </w:r>
        <w:r w:rsidDel="005415A3">
          <w:delInstrText>HYPERLINK "http://paperpile.com/b/ccxovd/Y6sPq" \h</w:delInstrText>
        </w:r>
        <w:r w:rsidDel="005415A3">
          <w:fldChar w:fldCharType="separate"/>
        </w:r>
        <w:r w:rsidDel="005415A3">
          <w:rPr>
            <w:color w:val="000000"/>
          </w:rPr>
          <w:delText>, 132–139 (2020).</w:delText>
        </w:r>
        <w:r w:rsidDel="005415A3">
          <w:fldChar w:fldCharType="end"/>
        </w:r>
      </w:del>
    </w:p>
    <w:p w14:paraId="1D65511E" w14:textId="5EB7F0CD" w:rsidR="006F371C" w:rsidDel="005415A3" w:rsidRDefault="003C3B5E">
      <w:pPr>
        <w:pStyle w:val="Bibliography"/>
        <w:rPr>
          <w:del w:id="1662" w:author="Liu, Cong" w:date="2025-01-09T11:17:00Z" w16du:dateUtc="2025-01-09T19:17:00Z"/>
          <w:color w:val="000000"/>
        </w:rPr>
        <w:pPrChange w:id="1663" w:author="Liu, Cong" w:date="2025-01-24T17:13:00Z" w16du:dateUtc="2025-01-25T01:13:00Z">
          <w:pPr>
            <w:widowControl w:val="0"/>
            <w:pBdr>
              <w:top w:val="nil"/>
              <w:left w:val="nil"/>
              <w:bottom w:val="nil"/>
              <w:right w:val="nil"/>
              <w:between w:val="nil"/>
            </w:pBdr>
            <w:spacing w:line="480" w:lineRule="auto"/>
            <w:ind w:left="440" w:hanging="440"/>
          </w:pPr>
        </w:pPrChange>
      </w:pPr>
      <w:del w:id="1664" w:author="Liu, Cong" w:date="2025-01-09T11:17:00Z" w16du:dateUtc="2025-01-09T19:17:00Z">
        <w:r w:rsidDel="005415A3">
          <w:rPr>
            <w:color w:val="000000"/>
          </w:rPr>
          <w:delText>14.</w:delText>
        </w:r>
        <w:r w:rsidDel="005415A3">
          <w:rPr>
            <w:color w:val="000000"/>
          </w:rPr>
          <w:tab/>
        </w:r>
        <w:r w:rsidDel="005415A3">
          <w:fldChar w:fldCharType="begin"/>
        </w:r>
        <w:r w:rsidDel="005415A3">
          <w:delInstrText>HYPERLINK "http://paperpile.com/b/ccxovd/8HUl6" \h</w:delInstrText>
        </w:r>
        <w:r w:rsidDel="005415A3">
          <w:fldChar w:fldCharType="separate"/>
        </w:r>
        <w:r w:rsidDel="005415A3">
          <w:rPr>
            <w:color w:val="000000"/>
          </w:rPr>
          <w:delText xml:space="preserve">Caire, R.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xml:space="preserve"> YAP/TAZ: Key Players for Rheumatoid Arthritis Severity by Driving Fibroblast Like Synoviocytes Phenotype and Fibro-Inflammatory Response.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791907 (2021).</w:delText>
        </w:r>
        <w:r w:rsidDel="005415A3">
          <w:fldChar w:fldCharType="end"/>
        </w:r>
      </w:del>
    </w:p>
    <w:p w14:paraId="52E59DCD" w14:textId="4DF2D10C" w:rsidR="006F371C" w:rsidDel="005415A3" w:rsidRDefault="003C3B5E">
      <w:pPr>
        <w:pStyle w:val="Bibliography"/>
        <w:rPr>
          <w:del w:id="1665" w:author="Liu, Cong" w:date="2025-01-09T11:17:00Z" w16du:dateUtc="2025-01-09T19:17:00Z"/>
          <w:color w:val="000000"/>
        </w:rPr>
        <w:pPrChange w:id="1666" w:author="Liu, Cong" w:date="2025-01-24T17:13:00Z" w16du:dateUtc="2025-01-25T01:13:00Z">
          <w:pPr>
            <w:widowControl w:val="0"/>
            <w:pBdr>
              <w:top w:val="nil"/>
              <w:left w:val="nil"/>
              <w:bottom w:val="nil"/>
              <w:right w:val="nil"/>
              <w:between w:val="nil"/>
            </w:pBdr>
            <w:spacing w:line="480" w:lineRule="auto"/>
            <w:ind w:left="440" w:hanging="440"/>
          </w:pPr>
        </w:pPrChange>
      </w:pPr>
      <w:del w:id="1667" w:author="Liu, Cong" w:date="2025-01-09T11:17:00Z" w16du:dateUtc="2025-01-09T19:17:00Z">
        <w:r w:rsidDel="005415A3">
          <w:rPr>
            <w:color w:val="000000"/>
          </w:rPr>
          <w:delText>15.</w:delText>
        </w:r>
        <w:r w:rsidDel="005415A3">
          <w:rPr>
            <w:color w:val="000000"/>
          </w:rPr>
          <w:tab/>
        </w:r>
        <w:r w:rsidDel="005415A3">
          <w:fldChar w:fldCharType="begin"/>
        </w:r>
        <w:r w:rsidDel="005415A3">
          <w:delInstrText>HYPERLINK "http://paperpile.com/b/ccxovd/hpOvD" \h</w:delInstrText>
        </w:r>
        <w:r w:rsidDel="005415A3">
          <w:fldChar w:fldCharType="separate"/>
        </w:r>
        <w:r w:rsidDel="005415A3">
          <w:rPr>
            <w:color w:val="000000"/>
          </w:rPr>
          <w:delText xml:space="preserve">Zhuang, Y.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xml:space="preserve"> A narrative review of the role of the Notch signaling pathway in rheumatoid arthritis.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i/>
            <w:color w:val="000000"/>
          </w:rPr>
          <w:delText>Annals of Translational Medicine</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b/>
            <w:color w:val="000000"/>
          </w:rPr>
          <w:delText>10</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371–371 (2022).</w:delText>
        </w:r>
        <w:r w:rsidDel="005415A3">
          <w:fldChar w:fldCharType="end"/>
        </w:r>
      </w:del>
    </w:p>
    <w:p w14:paraId="4DE39A43" w14:textId="2756CFF7" w:rsidR="006F371C" w:rsidDel="005415A3" w:rsidRDefault="003C3B5E">
      <w:pPr>
        <w:pStyle w:val="Bibliography"/>
        <w:rPr>
          <w:del w:id="1668" w:author="Liu, Cong" w:date="2025-01-09T11:17:00Z" w16du:dateUtc="2025-01-09T19:17:00Z"/>
          <w:color w:val="000000"/>
        </w:rPr>
        <w:pPrChange w:id="1669" w:author="Liu, Cong" w:date="2025-01-24T17:13:00Z" w16du:dateUtc="2025-01-25T01:13:00Z">
          <w:pPr>
            <w:widowControl w:val="0"/>
            <w:pBdr>
              <w:top w:val="nil"/>
              <w:left w:val="nil"/>
              <w:bottom w:val="nil"/>
              <w:right w:val="nil"/>
              <w:between w:val="nil"/>
            </w:pBdr>
            <w:spacing w:line="480" w:lineRule="auto"/>
            <w:ind w:left="440" w:hanging="440"/>
          </w:pPr>
        </w:pPrChange>
      </w:pPr>
      <w:del w:id="1670" w:author="Liu, Cong" w:date="2025-01-09T11:17:00Z" w16du:dateUtc="2025-01-09T19:17:00Z">
        <w:r w:rsidDel="005415A3">
          <w:rPr>
            <w:color w:val="000000"/>
          </w:rPr>
          <w:delText>16.</w:delText>
        </w:r>
        <w:r w:rsidDel="005415A3">
          <w:rPr>
            <w:color w:val="000000"/>
          </w:rPr>
          <w:tab/>
        </w:r>
        <w:r w:rsidDel="005415A3">
          <w:fldChar w:fldCharType="begin"/>
        </w:r>
        <w:r w:rsidDel="005415A3">
          <w:delInstrText>HYPERLINK "http://paperpile.com/b/ccxovd/zVyh2" \h</w:delInstrText>
        </w:r>
        <w:r w:rsidDel="005415A3">
          <w:fldChar w:fldCharType="separate"/>
        </w:r>
        <w:r w:rsidDel="005415A3">
          <w:rPr>
            <w:color w:val="000000"/>
          </w:rPr>
          <w:delText xml:space="preserve">Chen, S.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xml:space="preserve"> Wnt/β-catenin signaling pathway promotes abnormal activation of fibroblast-like synoviocytes and angiogenesis in rheumatoid arthritis and the intervention of Er Miao San.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i/>
            <w:color w:val="000000"/>
          </w:rPr>
          <w:delText>Phytomedicine</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b/>
            <w:color w:val="000000"/>
          </w:rPr>
          <w:delText>120</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155064 (2023).</w:delText>
        </w:r>
        <w:r w:rsidDel="005415A3">
          <w:fldChar w:fldCharType="end"/>
        </w:r>
      </w:del>
    </w:p>
    <w:p w14:paraId="2FA1DF8C" w14:textId="7738AB73" w:rsidR="006F371C" w:rsidDel="005415A3" w:rsidRDefault="003C3B5E">
      <w:pPr>
        <w:pStyle w:val="Bibliography"/>
        <w:rPr>
          <w:del w:id="1671" w:author="Liu, Cong" w:date="2025-01-09T11:17:00Z" w16du:dateUtc="2025-01-09T19:17:00Z"/>
          <w:color w:val="000000"/>
        </w:rPr>
        <w:pPrChange w:id="1672" w:author="Liu, Cong" w:date="2025-01-24T17:13:00Z" w16du:dateUtc="2025-01-25T01:13:00Z">
          <w:pPr>
            <w:widowControl w:val="0"/>
            <w:pBdr>
              <w:top w:val="nil"/>
              <w:left w:val="nil"/>
              <w:bottom w:val="nil"/>
              <w:right w:val="nil"/>
              <w:between w:val="nil"/>
            </w:pBdr>
            <w:spacing w:line="480" w:lineRule="auto"/>
            <w:ind w:left="440" w:hanging="440"/>
          </w:pPr>
        </w:pPrChange>
      </w:pPr>
      <w:del w:id="1673" w:author="Liu, Cong" w:date="2025-01-09T11:17:00Z" w16du:dateUtc="2025-01-09T19:17:00Z">
        <w:r w:rsidDel="005415A3">
          <w:rPr>
            <w:color w:val="000000"/>
          </w:rPr>
          <w:delText>17.</w:delText>
        </w:r>
        <w:r w:rsidDel="005415A3">
          <w:rPr>
            <w:color w:val="000000"/>
          </w:rPr>
          <w:tab/>
        </w:r>
        <w:r w:rsidDel="005415A3">
          <w:fldChar w:fldCharType="begin"/>
        </w:r>
        <w:r w:rsidDel="005415A3">
          <w:delInstrText>HYPERLINK "http://paperpile.com/b/ccxovd/Cih5i" \h</w:delInstrText>
        </w:r>
        <w:r w:rsidDel="005415A3">
          <w:fldChar w:fldCharType="separate"/>
        </w:r>
        <w:r w:rsidDel="005415A3">
          <w:rPr>
            <w:color w:val="000000"/>
          </w:rPr>
          <w:delText xml:space="preserve">Choi, B. Y.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xml:space="preserve"> Inhibition of Notch1 induces population and suppressive activity of regulatory T cell in inflammatory arthritis.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i/>
            <w:color w:val="000000"/>
          </w:rPr>
          <w:delText>Theranostics</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b/>
            <w:color w:val="000000"/>
          </w:rPr>
          <w:delText>8</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4795–4804 (2018).</w:delText>
        </w:r>
        <w:r w:rsidDel="005415A3">
          <w:fldChar w:fldCharType="end"/>
        </w:r>
      </w:del>
    </w:p>
    <w:p w14:paraId="7009C437" w14:textId="5170BBBE" w:rsidR="006F371C" w:rsidDel="005415A3" w:rsidRDefault="003C3B5E">
      <w:pPr>
        <w:pStyle w:val="Bibliography"/>
        <w:rPr>
          <w:del w:id="1674" w:author="Liu, Cong" w:date="2025-01-09T11:17:00Z" w16du:dateUtc="2025-01-09T19:17:00Z"/>
          <w:color w:val="000000"/>
        </w:rPr>
        <w:pPrChange w:id="1675" w:author="Liu, Cong" w:date="2025-01-24T17:13:00Z" w16du:dateUtc="2025-01-25T01:13:00Z">
          <w:pPr>
            <w:widowControl w:val="0"/>
            <w:pBdr>
              <w:top w:val="nil"/>
              <w:left w:val="nil"/>
              <w:bottom w:val="nil"/>
              <w:right w:val="nil"/>
              <w:between w:val="nil"/>
            </w:pBdr>
            <w:spacing w:line="480" w:lineRule="auto"/>
            <w:ind w:left="440" w:hanging="440"/>
          </w:pPr>
        </w:pPrChange>
      </w:pPr>
      <w:del w:id="1676" w:author="Liu, Cong" w:date="2025-01-09T11:17:00Z" w16du:dateUtc="2025-01-09T19:17:00Z">
        <w:r w:rsidDel="005415A3">
          <w:rPr>
            <w:color w:val="000000"/>
          </w:rPr>
          <w:delText>18.</w:delText>
        </w:r>
        <w:r w:rsidDel="005415A3">
          <w:rPr>
            <w:color w:val="000000"/>
          </w:rPr>
          <w:tab/>
        </w:r>
        <w:r w:rsidDel="005415A3">
          <w:fldChar w:fldCharType="begin"/>
        </w:r>
        <w:r w:rsidDel="005415A3">
          <w:delInstrText>HYPERLINK "http://paperpile.com/b/ccxovd/HxBJi" \h</w:delInstrText>
        </w:r>
        <w:r w:rsidDel="005415A3">
          <w:fldChar w:fldCharType="separate"/>
        </w:r>
        <w:r w:rsidDel="005415A3">
          <w:rPr>
            <w:color w:val="000000"/>
          </w:rPr>
          <w:delText xml:space="preserve">Vecellio, M., Cohen, C. J., Roberts, A. R., Wordsworth, P. B. &amp; Kenna, T. J. RUNX3 and T-Bet in Immunopathogenesis of Ankylosing Spondylitis—Novel Targets for Therapy? </w:delText>
        </w:r>
        <w:r w:rsidDel="005415A3">
          <w:fldChar w:fldCharType="end"/>
        </w:r>
        <w:r w:rsidDel="005415A3">
          <w:fldChar w:fldCharType="begin"/>
        </w:r>
        <w:r w:rsidDel="005415A3">
          <w:delInstrText>HYPERLINK "http://paperpile.com/b/ccxovd/HxBJi"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"http://paperpile.com/b/ccxovd/HxBJi"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"http://paperpile.com/b/ccxovd/HxBJi"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"http://paperpile.com/b/ccxovd/HxBJi" \h</w:delInstrText>
        </w:r>
        <w:r w:rsidDel="005415A3">
          <w:fldChar w:fldCharType="separate"/>
        </w:r>
        <w:r w:rsidDel="005415A3">
          <w:rPr>
            <w:color w:val="000000"/>
          </w:rPr>
          <w:delText>, 424898 (2018).</w:delText>
        </w:r>
        <w:r w:rsidDel="005415A3">
          <w:fldChar w:fldCharType="end"/>
        </w:r>
      </w:del>
    </w:p>
    <w:p w14:paraId="41B96153" w14:textId="1C3B15D6" w:rsidR="006F371C" w:rsidDel="005415A3" w:rsidRDefault="003C3B5E">
      <w:pPr>
        <w:pStyle w:val="Bibliography"/>
        <w:rPr>
          <w:del w:id="1677" w:author="Liu, Cong" w:date="2025-01-09T11:17:00Z" w16du:dateUtc="2025-01-09T19:17:00Z"/>
          <w:color w:val="000000"/>
        </w:rPr>
        <w:pPrChange w:id="1678" w:author="Liu, Cong" w:date="2025-01-24T17:13:00Z" w16du:dateUtc="2025-01-25T01:13:00Z">
          <w:pPr>
            <w:widowControl w:val="0"/>
            <w:pBdr>
              <w:top w:val="nil"/>
              <w:left w:val="nil"/>
              <w:bottom w:val="nil"/>
              <w:right w:val="nil"/>
              <w:between w:val="nil"/>
            </w:pBdr>
            <w:spacing w:line="480" w:lineRule="auto"/>
            <w:ind w:left="440" w:hanging="440"/>
          </w:pPr>
        </w:pPrChange>
      </w:pPr>
      <w:del w:id="1679" w:author="Liu, Cong" w:date="2025-01-09T11:17:00Z" w16du:dateUtc="2025-01-09T19:17:00Z">
        <w:r w:rsidDel="005415A3">
          <w:rPr>
            <w:color w:val="000000"/>
          </w:rPr>
          <w:delText>19.</w:delText>
        </w:r>
        <w:r w:rsidDel="005415A3">
          <w:rPr>
            <w:color w:val="000000"/>
          </w:rPr>
          <w:tab/>
        </w:r>
        <w:r w:rsidDel="005415A3">
          <w:fldChar w:fldCharType="begin"/>
        </w:r>
        <w:r w:rsidDel="005415A3">
          <w:delInstrText>HYPERLINK "http://paperpile.com/b/ccxovd/2z8KV" \h</w:delInstrText>
        </w:r>
        <w:r w:rsidDel="005415A3">
          <w:fldChar w:fldCharType="separate"/>
        </w:r>
        <w:r w:rsidDel="005415A3">
          <w:rPr>
            <w:color w:val="000000"/>
          </w:rPr>
          <w:delText xml:space="preserve">Jin, S.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xml:space="preserve"> Inference and analysis of cell-cell communication using CellChat.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1–20 (2021).</w:delText>
        </w:r>
        <w:r w:rsidDel="005415A3">
          <w:fldChar w:fldCharType="end"/>
        </w:r>
      </w:del>
    </w:p>
    <w:p w14:paraId="7FD783FE" w14:textId="3F7484B7" w:rsidR="006F371C" w:rsidDel="005415A3" w:rsidRDefault="003C3B5E">
      <w:pPr>
        <w:pStyle w:val="Bibliography"/>
        <w:rPr>
          <w:del w:id="1680" w:author="Liu, Cong" w:date="2025-01-09T11:17:00Z" w16du:dateUtc="2025-01-09T19:17:00Z"/>
          <w:color w:val="000000"/>
        </w:rPr>
        <w:pPrChange w:id="1681" w:author="Liu, Cong" w:date="2025-01-24T17:13:00Z" w16du:dateUtc="2025-01-25T01:13:00Z">
          <w:pPr>
            <w:widowControl w:val="0"/>
            <w:pBdr>
              <w:top w:val="nil"/>
              <w:left w:val="nil"/>
              <w:bottom w:val="nil"/>
              <w:right w:val="nil"/>
              <w:between w:val="nil"/>
            </w:pBdr>
            <w:spacing w:line="480" w:lineRule="auto"/>
            <w:ind w:left="440" w:hanging="440"/>
          </w:pPr>
        </w:pPrChange>
      </w:pPr>
      <w:del w:id="1682" w:author="Liu, Cong" w:date="2025-01-09T11:17:00Z" w16du:dateUtc="2025-01-09T19:17:00Z">
        <w:r w:rsidDel="005415A3">
          <w:rPr>
            <w:color w:val="000000"/>
          </w:rPr>
          <w:delText>20.</w:delText>
        </w:r>
        <w:r w:rsidDel="005415A3">
          <w:rPr>
            <w:color w:val="000000"/>
          </w:rPr>
          <w:tab/>
        </w:r>
        <w:r w:rsidDel="005415A3">
          <w:fldChar w:fldCharType="begin"/>
        </w:r>
        <w:r w:rsidDel="005415A3">
          <w:delInstrText>HYPERLINK "http://paperpile.com/b/ccxovd/REHFi" \h</w:delInstrText>
        </w:r>
        <w:r w:rsidDel="005415A3">
          <w:fldChar w:fldCharType="separate"/>
        </w:r>
        <w:r w:rsidDel="005415A3">
          <w:rPr>
            <w:color w:val="000000"/>
          </w:rPr>
          <w:delText xml:space="preserve">Serum proteomic analysis identifies interleukin 16 as a biomarker for clinical response during early treatment of rheumatoid arthritis. </w:delText>
        </w:r>
        <w:r w:rsidDel="005415A3">
          <w:fldChar w:fldCharType="end"/>
        </w:r>
        <w:r w:rsidDel="005415A3">
          <w:fldChar w:fldCharType="begin"/>
        </w:r>
        <w:r w:rsidDel="005415A3">
          <w:delInstrText>HYPERLINK "http://paperpile.com/b/ccxovd/REHFi" \h</w:delInstrText>
        </w:r>
        <w:r w:rsidDel="005415A3">
          <w:fldChar w:fldCharType="separate"/>
        </w:r>
        <w:r w:rsidDel="005415A3">
          <w:rPr>
            <w:i/>
            <w:color w:val="000000"/>
          </w:rPr>
          <w:delText>Cytokine</w:delText>
        </w:r>
        <w:r w:rsidDel="005415A3">
          <w:fldChar w:fldCharType="end"/>
        </w:r>
        <w:r w:rsidDel="005415A3">
          <w:fldChar w:fldCharType="begin"/>
        </w:r>
        <w:r w:rsidDel="005415A3">
          <w:delInstrText>HYPERLINK "http://paperpile.com/b/ccxovd/REHFi"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"http://paperpile.com/b/ccxovd/REHFi"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"http://paperpile.com/b/ccxovd/REHFi" \h</w:delInstrText>
        </w:r>
        <w:r w:rsidDel="005415A3">
          <w:fldChar w:fldCharType="separate"/>
        </w:r>
        <w:r w:rsidDel="005415A3">
          <w:rPr>
            <w:color w:val="000000"/>
          </w:rPr>
          <w:delText>, 87–93 (2016).</w:delText>
        </w:r>
        <w:r w:rsidDel="005415A3">
          <w:fldChar w:fldCharType="end"/>
        </w:r>
      </w:del>
    </w:p>
    <w:p w14:paraId="09EF951F" w14:textId="09D095DB" w:rsidR="006F371C" w:rsidDel="005415A3" w:rsidRDefault="003C3B5E">
      <w:pPr>
        <w:pStyle w:val="Bibliography"/>
        <w:rPr>
          <w:del w:id="1683" w:author="Liu, Cong" w:date="2025-01-09T11:17:00Z" w16du:dateUtc="2025-01-09T19:17:00Z"/>
          <w:color w:val="000000"/>
        </w:rPr>
        <w:pPrChange w:id="1684" w:author="Liu, Cong" w:date="2025-01-24T17:13:00Z" w16du:dateUtc="2025-01-25T01:13:00Z">
          <w:pPr>
            <w:widowControl w:val="0"/>
            <w:pBdr>
              <w:top w:val="nil"/>
              <w:left w:val="nil"/>
              <w:bottom w:val="nil"/>
              <w:right w:val="nil"/>
              <w:between w:val="nil"/>
            </w:pBdr>
            <w:spacing w:line="480" w:lineRule="auto"/>
            <w:ind w:left="440" w:hanging="440"/>
          </w:pPr>
        </w:pPrChange>
      </w:pPr>
      <w:del w:id="1685" w:author="Liu, Cong" w:date="2025-01-09T11:17:00Z" w16du:dateUtc="2025-01-09T19:17:00Z">
        <w:r w:rsidDel="005415A3">
          <w:rPr>
            <w:color w:val="000000"/>
          </w:rPr>
          <w:delText>21.</w:delText>
        </w:r>
        <w:r w:rsidDel="005415A3">
          <w:rPr>
            <w:color w:val="000000"/>
          </w:rPr>
          <w:tab/>
        </w:r>
        <w:r w:rsidDel="005415A3">
          <w:fldChar w:fldCharType="begin"/>
        </w:r>
        <w:r w:rsidDel="005415A3">
          <w:delInstrText>HYPERLINK "http://paperpile.com/b/ccxovd/2aJKv" \h</w:delInstrText>
        </w:r>
        <w:r w:rsidDel="005415A3">
          <w:fldChar w:fldCharType="separate"/>
        </w:r>
        <w:r w:rsidDel="005415A3">
          <w:rPr>
            <w:color w:val="000000"/>
          </w:rPr>
          <w:delText xml:space="preserve">Galea, C. A., Nguyen, H. M., George Chandy, K., Smith, B. J. &amp; Norton, R. S. Domain structure and function of matrix metalloprotease 23 (MMP23): role in potassium channel trafficking. </w:delText>
        </w:r>
        <w:r w:rsidDel="005415A3">
          <w:fldChar w:fldCharType="end"/>
        </w:r>
        <w:r w:rsidDel="005415A3">
          <w:fldChar w:fldCharType="begin"/>
        </w:r>
        <w:r w:rsidDel="005415A3">
          <w:delInstrText>HYPERLINK "http://paperpile.com/b/ccxovd/2aJKv" \h</w:delInstrText>
        </w:r>
        <w:r w:rsidDel="005415A3">
          <w:fldChar w:fldCharType="separate"/>
        </w:r>
        <w:r w:rsidDel="005415A3">
          <w:rPr>
            <w:i/>
            <w:color w:val="000000"/>
          </w:rPr>
          <w:delText>Cell. Mol. Life Sci.</w:delText>
        </w:r>
        <w:r w:rsidDel="005415A3">
          <w:fldChar w:fldCharType="end"/>
        </w:r>
        <w:r w:rsidDel="005415A3">
          <w:fldChar w:fldCharType="begin"/>
        </w:r>
        <w:r w:rsidDel="005415A3">
          <w:delInstrText>HYPERLINK "http://paperpile.com/b/ccxovd/2aJKv"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"http://paperpile.com/b/ccxovd/2aJKv" \h</w:delInstrText>
        </w:r>
        <w:r w:rsidDel="005415A3">
          <w:fldChar w:fldCharType="separate"/>
        </w:r>
        <w:r w:rsidDel="005415A3">
          <w:rPr>
            <w:b/>
            <w:color w:val="000000"/>
          </w:rPr>
          <w:delText>71</w:delText>
        </w:r>
        <w:r w:rsidDel="005415A3">
          <w:fldChar w:fldCharType="end"/>
        </w:r>
        <w:r w:rsidDel="005415A3">
          <w:fldChar w:fldCharType="begin"/>
        </w:r>
        <w:r w:rsidDel="005415A3">
          <w:delInstrText>HYPERLINK "http://paperpile.com/b/ccxovd/2aJKv" \h</w:delInstrText>
        </w:r>
        <w:r w:rsidDel="005415A3">
          <w:fldChar w:fldCharType="separate"/>
        </w:r>
        <w:r w:rsidDel="005415A3">
          <w:rPr>
            <w:color w:val="000000"/>
          </w:rPr>
          <w:delText>, 1191–1210 (2013).</w:delText>
        </w:r>
        <w:r w:rsidDel="005415A3">
          <w:fldChar w:fldCharType="end"/>
        </w:r>
      </w:del>
    </w:p>
    <w:p w14:paraId="473884D4" w14:textId="5C8CD8C2" w:rsidR="006F371C" w:rsidDel="005415A3" w:rsidRDefault="003C3B5E">
      <w:pPr>
        <w:pStyle w:val="Bibliography"/>
        <w:rPr>
          <w:del w:id="1686" w:author="Liu, Cong" w:date="2025-01-09T11:17:00Z" w16du:dateUtc="2025-01-09T19:17:00Z"/>
          <w:color w:val="000000"/>
        </w:rPr>
        <w:pPrChange w:id="1687" w:author="Liu, Cong" w:date="2025-01-24T17:13:00Z" w16du:dateUtc="2025-01-25T01:13:00Z">
          <w:pPr>
            <w:widowControl w:val="0"/>
            <w:pBdr>
              <w:top w:val="nil"/>
              <w:left w:val="nil"/>
              <w:bottom w:val="nil"/>
              <w:right w:val="nil"/>
              <w:between w:val="nil"/>
            </w:pBdr>
            <w:spacing w:line="480" w:lineRule="auto"/>
            <w:ind w:left="440" w:hanging="440"/>
          </w:pPr>
        </w:pPrChange>
      </w:pPr>
      <w:del w:id="1688" w:author="Liu, Cong" w:date="2025-01-09T11:17:00Z" w16du:dateUtc="2025-01-09T19:17:00Z">
        <w:r w:rsidDel="005415A3">
          <w:rPr>
            <w:color w:val="000000"/>
          </w:rPr>
          <w:delText>22.</w:delText>
        </w:r>
        <w:r w:rsidDel="005415A3">
          <w:rPr>
            <w:color w:val="000000"/>
          </w:rPr>
          <w:tab/>
        </w:r>
        <w:r w:rsidDel="005415A3">
          <w:fldChar w:fldCharType="begin"/>
        </w:r>
        <w:r w:rsidDel="005415A3">
          <w:delInstrText>HYPERLINK "http://paperpile.com/b/ccxovd/iLxYk" \h</w:delInstrText>
        </w:r>
        <w:r w:rsidDel="005415A3">
          <w:fldChar w:fldCharType="separate"/>
        </w:r>
        <w:r w:rsidDel="005415A3">
          <w:rPr>
            <w:color w:val="000000"/>
          </w:rPr>
          <w:delText xml:space="preserve">Cohen, S. B.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xml:space="preserve"> Rituximab for rheumatoid arthritis refractory to anti-tumor necrosis factor therapy: Results of a multicenter, randomized, double-blind, placebo-controlled, phase III trial evaluating primary efficacy and safety at twenty-four weeks.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i/>
            <w:color w:val="000000"/>
          </w:rPr>
          <w:delText>Arthritis Rheum.</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b/>
            <w:color w:val="000000"/>
          </w:rPr>
          <w:delText>54</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2793–2806 (2006).</w:delText>
        </w:r>
        <w:r w:rsidDel="005415A3">
          <w:fldChar w:fldCharType="end"/>
        </w:r>
      </w:del>
    </w:p>
    <w:p w14:paraId="5E4C8631" w14:textId="75AFFDE4" w:rsidR="006F371C" w:rsidDel="005415A3" w:rsidRDefault="003C3B5E">
      <w:pPr>
        <w:pStyle w:val="Bibliography"/>
        <w:rPr>
          <w:del w:id="1689" w:author="Liu, Cong" w:date="2025-01-09T11:17:00Z" w16du:dateUtc="2025-01-09T19:17:00Z"/>
          <w:color w:val="000000"/>
        </w:rPr>
        <w:pPrChange w:id="1690" w:author="Liu, Cong" w:date="2025-01-24T17:13:00Z" w16du:dateUtc="2025-01-25T01:13:00Z">
          <w:pPr>
            <w:widowControl w:val="0"/>
            <w:pBdr>
              <w:top w:val="nil"/>
              <w:left w:val="nil"/>
              <w:bottom w:val="nil"/>
              <w:right w:val="nil"/>
              <w:between w:val="nil"/>
            </w:pBdr>
            <w:spacing w:line="480" w:lineRule="auto"/>
            <w:ind w:left="440" w:hanging="440"/>
          </w:pPr>
        </w:pPrChange>
      </w:pPr>
      <w:del w:id="1691" w:author="Liu, Cong" w:date="2025-01-09T11:17:00Z" w16du:dateUtc="2025-01-09T19:17:00Z">
        <w:r w:rsidDel="005415A3">
          <w:rPr>
            <w:color w:val="000000"/>
          </w:rPr>
          <w:delText>23.</w:delText>
        </w:r>
        <w:r w:rsidDel="005415A3">
          <w:rPr>
            <w:color w:val="000000"/>
          </w:rPr>
          <w:tab/>
        </w:r>
        <w:r w:rsidDel="005415A3">
          <w:fldChar w:fldCharType="begin"/>
        </w:r>
        <w:r w:rsidDel="005415A3">
          <w:delInstrText>HYPERLINK "http://paperpile.com/b/ccxovd/t14Vl" \h</w:delInstrText>
        </w:r>
        <w:r w:rsidDel="005415A3">
          <w:fldChar w:fldCharType="separate"/>
        </w:r>
        <w:r w:rsidDel="005415A3">
          <w:rPr>
            <w:color w:val="000000"/>
          </w:rPr>
          <w:delText xml:space="preserve">Genovese, M. C.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xml:space="preserve"> Abatacept for Rheumatoid Arthritis Refractory to Tumor Necrosis Factor α Inhibition.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i/>
            <w:color w:val="000000"/>
          </w:rPr>
          <w:delText>New England Journal of Medicine</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b/>
            <w:color w:val="000000"/>
          </w:rPr>
          <w:delText>353</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1114–1123 (2005).</w:delText>
        </w:r>
        <w:r w:rsidDel="005415A3">
          <w:fldChar w:fldCharType="end"/>
        </w:r>
      </w:del>
    </w:p>
    <w:p w14:paraId="38C4E316" w14:textId="749026DB" w:rsidR="006F371C" w:rsidDel="005415A3" w:rsidRDefault="003C3B5E">
      <w:pPr>
        <w:pStyle w:val="Bibliography"/>
        <w:rPr>
          <w:del w:id="1692" w:author="Liu, Cong" w:date="2025-01-09T11:17:00Z" w16du:dateUtc="2025-01-09T19:17:00Z"/>
          <w:color w:val="000000"/>
        </w:rPr>
        <w:pPrChange w:id="1693" w:author="Liu, Cong" w:date="2025-01-24T17:13:00Z" w16du:dateUtc="2025-01-25T01:13:00Z">
          <w:pPr>
            <w:widowControl w:val="0"/>
            <w:pBdr>
              <w:top w:val="nil"/>
              <w:left w:val="nil"/>
              <w:bottom w:val="nil"/>
              <w:right w:val="nil"/>
              <w:between w:val="nil"/>
            </w:pBdr>
            <w:spacing w:line="480" w:lineRule="auto"/>
            <w:ind w:left="440" w:hanging="440"/>
          </w:pPr>
        </w:pPrChange>
      </w:pPr>
      <w:del w:id="1694" w:author="Liu, Cong" w:date="2025-01-09T11:17:00Z" w16du:dateUtc="2025-01-09T19:17:00Z">
        <w:r w:rsidDel="005415A3">
          <w:rPr>
            <w:color w:val="000000"/>
          </w:rPr>
          <w:delText>24.</w:delText>
        </w:r>
        <w:r w:rsidDel="005415A3">
          <w:rPr>
            <w:color w:val="000000"/>
          </w:rPr>
          <w:tab/>
        </w:r>
        <w:r w:rsidDel="005415A3">
          <w:fldChar w:fldCharType="begin"/>
        </w:r>
        <w:r w:rsidDel="005415A3">
          <w:delInstrText>HYPERLINK "http://paperpile.com/b/ccxovd/sKrPX" \h</w:delInstrText>
        </w:r>
        <w:r w:rsidDel="005415A3">
          <w:fldChar w:fldCharType="separate"/>
        </w:r>
        <w:r w:rsidDel="005415A3">
          <w:rPr>
            <w:color w:val="000000"/>
          </w:rPr>
          <w:delText xml:space="preserve">Stefana Alivernini, Gary S Firestein, Iain B Mclnnes. The pathogenesis of rheumatoid arthritis. </w:delText>
        </w:r>
        <w:r w:rsidDel="005415A3">
          <w:fldChar w:fldCharType="end"/>
        </w:r>
        <w:r w:rsidDel="005415A3">
          <w:fldChar w:fldCharType="begin"/>
        </w:r>
        <w:r w:rsidDel="005415A3">
          <w:delInstrText>HYPERLINK "http://paperpile.com/b/ccxovd/sKrPX" \h</w:delInstrText>
        </w:r>
        <w:r w:rsidDel="005415A3">
          <w:fldChar w:fldCharType="separate"/>
        </w:r>
        <w:r w:rsidDel="005415A3">
          <w:rPr>
            <w:i/>
            <w:color w:val="000000"/>
          </w:rPr>
          <w:delText>Immunity</w:delText>
        </w:r>
        <w:r w:rsidDel="005415A3">
          <w:fldChar w:fldCharType="end"/>
        </w:r>
        <w:r w:rsidDel="005415A3">
          <w:fldChar w:fldCharType="begin"/>
        </w:r>
        <w:r w:rsidDel="005415A3">
          <w:delInstrText>HYPERLINK "http://paperpile.com/b/ccxovd/sKrPX"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"http://paperpile.com/b/ccxovd/sKrPX" \h</w:delInstrText>
        </w:r>
        <w:r w:rsidDel="005415A3">
          <w:fldChar w:fldCharType="separate"/>
        </w:r>
        <w:r w:rsidDel="005415A3">
          <w:rPr>
            <w:b/>
            <w:color w:val="000000"/>
          </w:rPr>
          <w:delText>55</w:delText>
        </w:r>
        <w:r w:rsidDel="005415A3">
          <w:fldChar w:fldCharType="end"/>
        </w:r>
        <w:r w:rsidDel="005415A3">
          <w:fldChar w:fldCharType="begin"/>
        </w:r>
        <w:r w:rsidDel="005415A3">
          <w:delInstrText>HYPERLINK "http://paperpile.com/b/ccxovd/sKrPX" \h</w:delInstrText>
        </w:r>
        <w:r w:rsidDel="005415A3">
          <w:fldChar w:fldCharType="separate"/>
        </w:r>
        <w:r w:rsidDel="005415A3">
          <w:rPr>
            <w:color w:val="000000"/>
          </w:rPr>
          <w:delText>, 2255–2270 (2022).</w:delText>
        </w:r>
        <w:r w:rsidDel="005415A3">
          <w:fldChar w:fldCharType="end"/>
        </w:r>
      </w:del>
    </w:p>
    <w:p w14:paraId="7448A24C" w14:textId="0CC9D3F3" w:rsidR="006F371C" w:rsidDel="005415A3" w:rsidRDefault="003C3B5E">
      <w:pPr>
        <w:pStyle w:val="Bibliography"/>
        <w:rPr>
          <w:del w:id="1695" w:author="Liu, Cong" w:date="2025-01-09T11:17:00Z" w16du:dateUtc="2025-01-09T19:17:00Z"/>
          <w:color w:val="000000"/>
        </w:rPr>
        <w:pPrChange w:id="1696" w:author="Liu, Cong" w:date="2025-01-24T17:13:00Z" w16du:dateUtc="2025-01-25T01:13:00Z">
          <w:pPr>
            <w:widowControl w:val="0"/>
            <w:pBdr>
              <w:top w:val="nil"/>
              <w:left w:val="nil"/>
              <w:bottom w:val="nil"/>
              <w:right w:val="nil"/>
              <w:between w:val="nil"/>
            </w:pBdr>
            <w:spacing w:line="480" w:lineRule="auto"/>
            <w:ind w:left="440" w:hanging="440"/>
          </w:pPr>
        </w:pPrChange>
      </w:pPr>
      <w:del w:id="1697" w:author="Liu, Cong" w:date="2025-01-09T11:17:00Z" w16du:dateUtc="2025-01-09T19:17:00Z">
        <w:r w:rsidDel="005415A3">
          <w:rPr>
            <w:color w:val="000000"/>
          </w:rPr>
          <w:delText>25.</w:delText>
        </w:r>
        <w:r w:rsidDel="005415A3">
          <w:rPr>
            <w:color w:val="000000"/>
          </w:rPr>
          <w:tab/>
        </w:r>
        <w:r w:rsidDel="005415A3">
          <w:fldChar w:fldCharType="begin"/>
        </w:r>
        <w:r w:rsidDel="005415A3">
          <w:delInstrText>HYPERLINK "http://paperpile.com/b/ccxovd/nmWp" \h</w:delInstrText>
        </w:r>
        <w:r w:rsidDel="005415A3">
          <w:fldChar w:fldCharType="separate"/>
        </w:r>
        <w:r w:rsidDel="005415A3">
          <w:rPr>
            <w:color w:val="000000"/>
          </w:rPr>
          <w:delText xml:space="preserve">Choi, E. </w:delText>
        </w:r>
        <w:r w:rsidDel="005415A3">
          <w:fldChar w:fldCharType="end"/>
        </w:r>
        <w:r w:rsidDel="005415A3">
          <w:fldChar w:fldCharType="begin"/>
        </w:r>
        <w:r w:rsidDel="005415A3">
          <w:delInstrText>HYPERLINK "http://paperpile.com/b/ccxovd/nmWp"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xml:space="preserve"> Joint-specific rheumatoid arthritis fibroblast-like synoviocyte regulation identified by integration of chromatin access and transcriptional activity. </w:delText>
        </w:r>
        <w:r w:rsidDel="005415A3">
          <w:fldChar w:fldCharType="end"/>
        </w:r>
        <w:r w:rsidDel="005415A3">
          <w:fldChar w:fldCharType="begin"/>
        </w:r>
        <w:r w:rsidDel="005415A3">
          <w:delInstrText>HYPERLINK "http://paperpile.com/b/ccxovd/nmWp" \h</w:delInstrText>
        </w:r>
        <w:r w:rsidDel="005415A3">
          <w:fldChar w:fldCharType="separate"/>
        </w:r>
        <w:r w:rsidDel="005415A3">
          <w:rPr>
            <w:i/>
            <w:color w:val="000000"/>
          </w:rPr>
          <w:delText>JCI Insight</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"http://paperpile.com/b/ccxovd/nmWp"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(2024).</w:delText>
        </w:r>
        <w:r w:rsidDel="005415A3">
          <w:fldChar w:fldCharType="end"/>
        </w:r>
      </w:del>
    </w:p>
    <w:p w14:paraId="21873F9D" w14:textId="0291B17C" w:rsidR="006F371C" w:rsidDel="005415A3" w:rsidRDefault="003C3B5E">
      <w:pPr>
        <w:pStyle w:val="Bibliography"/>
        <w:rPr>
          <w:del w:id="1698" w:author="Liu, Cong" w:date="2025-01-09T11:17:00Z" w16du:dateUtc="2025-01-09T19:17:00Z"/>
          <w:color w:val="000000"/>
        </w:rPr>
        <w:pPrChange w:id="1699" w:author="Liu, Cong" w:date="2025-01-24T17:13:00Z" w16du:dateUtc="2025-01-25T01:13:00Z">
          <w:pPr>
            <w:widowControl w:val="0"/>
            <w:pBdr>
              <w:top w:val="nil"/>
              <w:left w:val="nil"/>
              <w:bottom w:val="nil"/>
              <w:right w:val="nil"/>
              <w:between w:val="nil"/>
            </w:pBdr>
            <w:spacing w:line="480" w:lineRule="auto"/>
            <w:ind w:left="440" w:hanging="440"/>
          </w:pPr>
        </w:pPrChange>
      </w:pPr>
      <w:del w:id="1700" w:author="Liu, Cong" w:date="2025-01-09T11:17:00Z" w16du:dateUtc="2025-01-09T19:17:00Z">
        <w:r w:rsidDel="005415A3">
          <w:rPr>
            <w:color w:val="000000"/>
          </w:rPr>
          <w:delText>26.</w:delText>
        </w:r>
        <w:r w:rsidDel="005415A3">
          <w:rPr>
            <w:color w:val="000000"/>
          </w:rPr>
          <w:tab/>
        </w:r>
        <w:r w:rsidDel="005415A3">
          <w:fldChar w:fldCharType="begin"/>
        </w:r>
        <w:r w:rsidDel="005415A3">
          <w:delInstrText>HYPERLINK "http://paperpile.com/b/ccxovd/KiNp4" \h</w:delInstrText>
        </w:r>
        <w:r w:rsidDel="005415A3">
          <w:fldChar w:fldCharType="separate"/>
        </w:r>
        <w:r w:rsidDel="005415A3">
          <w:rPr>
            <w:color w:val="000000"/>
          </w:rPr>
          <w:delText xml:space="preserve">Joehanes, R.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xml:space="preserve"> Epigenetic Signatures of Cigarette Smoking.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i/>
            <w:color w:val="000000"/>
          </w:rPr>
          <w:delText>Circ. Cardiovasc. Genet.</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436–447 (2016).</w:delText>
        </w:r>
        <w:r w:rsidDel="005415A3">
          <w:fldChar w:fldCharType="end"/>
        </w:r>
      </w:del>
    </w:p>
    <w:p w14:paraId="5CA02334" w14:textId="5326E5FF" w:rsidR="006F371C" w:rsidDel="005415A3" w:rsidRDefault="003C3B5E">
      <w:pPr>
        <w:pStyle w:val="Bibliography"/>
        <w:rPr>
          <w:del w:id="1701" w:author="Liu, Cong" w:date="2025-01-09T11:17:00Z" w16du:dateUtc="2025-01-09T19:17:00Z"/>
          <w:color w:val="000000"/>
        </w:rPr>
        <w:pPrChange w:id="1702" w:author="Liu, Cong" w:date="2025-01-24T17:13:00Z" w16du:dateUtc="2025-01-25T01:13:00Z">
          <w:pPr>
            <w:widowControl w:val="0"/>
            <w:pBdr>
              <w:top w:val="nil"/>
              <w:left w:val="nil"/>
              <w:bottom w:val="nil"/>
              <w:right w:val="nil"/>
              <w:between w:val="nil"/>
            </w:pBdr>
            <w:spacing w:line="480" w:lineRule="auto"/>
            <w:ind w:left="440" w:hanging="440"/>
          </w:pPr>
        </w:pPrChange>
      </w:pPr>
      <w:del w:id="1703" w:author="Liu, Cong" w:date="2025-01-09T11:17:00Z" w16du:dateUtc="2025-01-09T19:17:00Z">
        <w:r w:rsidDel="005415A3">
          <w:rPr>
            <w:color w:val="000000"/>
          </w:rPr>
          <w:delText>27.</w:delText>
        </w:r>
        <w:r w:rsidDel="005415A3">
          <w:rPr>
            <w:color w:val="000000"/>
          </w:rPr>
          <w:tab/>
        </w:r>
        <w:r w:rsidDel="005415A3">
          <w:fldChar w:fldCharType="begin"/>
        </w:r>
        <w:r w:rsidDel="005415A3">
          <w:delInstrText>HYPERLINK "http://paperpile.com/b/ccxovd/mFY6Z" \h</w:delInstrText>
        </w:r>
        <w:r w:rsidDel="005415A3">
          <w:fldChar w:fldCharType="separate"/>
        </w:r>
        <w:r w:rsidDel="005415A3">
          <w:rPr>
            <w:color w:val="000000"/>
          </w:rPr>
          <w:delText xml:space="preserve">James, E. A.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xml:space="preserve"> Multifaceted immune dysregulation characterizes individuals at-risk for rheumatoid arthritis.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7637 (2023).</w:delText>
        </w:r>
        <w:r w:rsidDel="005415A3">
          <w:fldChar w:fldCharType="end"/>
        </w:r>
      </w:del>
    </w:p>
    <w:p w14:paraId="06737270" w14:textId="543E6014" w:rsidR="006F371C" w:rsidDel="005415A3" w:rsidRDefault="003C3B5E">
      <w:pPr>
        <w:pStyle w:val="Bibliography"/>
        <w:rPr>
          <w:del w:id="1704" w:author="Liu, Cong" w:date="2025-01-09T11:17:00Z" w16du:dateUtc="2025-01-09T19:17:00Z"/>
          <w:color w:val="000000"/>
        </w:rPr>
        <w:pPrChange w:id="1705" w:author="Liu, Cong" w:date="2025-01-24T17:13:00Z" w16du:dateUtc="2025-01-25T01:13:00Z">
          <w:pPr>
            <w:widowControl w:val="0"/>
            <w:pBdr>
              <w:top w:val="nil"/>
              <w:left w:val="nil"/>
              <w:bottom w:val="nil"/>
              <w:right w:val="nil"/>
              <w:between w:val="nil"/>
            </w:pBdr>
            <w:spacing w:line="480" w:lineRule="auto"/>
            <w:ind w:left="440" w:hanging="440"/>
          </w:pPr>
        </w:pPrChange>
      </w:pPr>
      <w:del w:id="1706" w:author="Liu, Cong" w:date="2025-01-09T11:17:00Z" w16du:dateUtc="2025-01-09T19:17:00Z">
        <w:r w:rsidDel="005415A3">
          <w:rPr>
            <w:color w:val="000000"/>
          </w:rPr>
          <w:delText>28.</w:delText>
        </w:r>
        <w:r w:rsidDel="005415A3">
          <w:rPr>
            <w:color w:val="000000"/>
          </w:rPr>
          <w:tab/>
        </w:r>
        <w:r w:rsidDel="005415A3">
          <w:fldChar w:fldCharType="begin"/>
        </w:r>
        <w:r w:rsidDel="005415A3">
          <w:delInstrText>HYPERLINK "http://paperpile.com/b/ccxovd/psA6v" \h</w:delInstrText>
        </w:r>
        <w:r w:rsidDel="005415A3">
          <w:fldChar w:fldCharType="separate"/>
        </w:r>
        <w:r w:rsidDel="005415A3">
          <w:rPr>
            <w:color w:val="000000"/>
          </w:rPr>
          <w:delText xml:space="preserve">Aletaha, D.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xml:space="preserve"> 2010 Rheumatoid arthritis classification criteria: an American College of Rheumatology/European League Against Rheumatism collaborative initiative.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i/>
            <w:color w:val="000000"/>
          </w:rPr>
          <w:delText>Arthritis Rheum.</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b/>
            <w:color w:val="000000"/>
          </w:rPr>
          <w:delText>62</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2569–2581 (2010).</w:delText>
        </w:r>
        <w:r w:rsidDel="005415A3">
          <w:fldChar w:fldCharType="end"/>
        </w:r>
      </w:del>
    </w:p>
    <w:p w14:paraId="15F9DF6C" w14:textId="63B1AE3A" w:rsidR="006F371C" w:rsidDel="005415A3" w:rsidRDefault="003C3B5E">
      <w:pPr>
        <w:pStyle w:val="Bibliography"/>
        <w:rPr>
          <w:del w:id="1707" w:author="Liu, Cong" w:date="2025-01-09T11:17:00Z" w16du:dateUtc="2025-01-09T19:17:00Z"/>
          <w:color w:val="000000"/>
        </w:rPr>
        <w:pPrChange w:id="1708" w:author="Liu, Cong" w:date="2025-01-24T17:13:00Z" w16du:dateUtc="2025-01-25T01:13:00Z">
          <w:pPr>
            <w:widowControl w:val="0"/>
            <w:pBdr>
              <w:top w:val="nil"/>
              <w:left w:val="nil"/>
              <w:bottom w:val="nil"/>
              <w:right w:val="nil"/>
              <w:between w:val="nil"/>
            </w:pBdr>
            <w:spacing w:line="480" w:lineRule="auto"/>
            <w:ind w:left="440" w:hanging="440"/>
          </w:pPr>
        </w:pPrChange>
      </w:pPr>
      <w:del w:id="1709" w:author="Liu, Cong" w:date="2025-01-09T11:17:00Z" w16du:dateUtc="2025-01-09T19:17:00Z">
        <w:r w:rsidDel="005415A3">
          <w:rPr>
            <w:color w:val="000000"/>
          </w:rPr>
          <w:delText>29.</w:delText>
        </w:r>
        <w:r w:rsidDel="005415A3">
          <w:rPr>
            <w:color w:val="000000"/>
          </w:rPr>
          <w:tab/>
        </w:r>
        <w:r w:rsidDel="005415A3">
          <w:fldChar w:fldCharType="begin"/>
        </w:r>
        <w:r w:rsidDel="005415A3">
          <w:delInstrText>HYPERLINK "http://paperpile.com/b/ccxovd/xW77t" \h</w:delInstrText>
        </w:r>
        <w:r w:rsidDel="005415A3">
          <w:fldChar w:fldCharType="separate"/>
        </w:r>
        <w:r w:rsidDel="005415A3">
          <w:rPr>
            <w:color w:val="000000"/>
          </w:rPr>
          <w:delText xml:space="preserve">Swanson, E.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xml:space="preserve"> Simultaneous trimodal single-cell measurement of transcripts, epitopes, and chromatin accessibility using TEA-seq.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i/>
            <w:color w:val="000000"/>
          </w:rPr>
          <w:delText>Elife</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b/>
            <w:color w:val="000000"/>
          </w:rPr>
          <w:delText>10</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e63632 (2021).</w:delText>
        </w:r>
        <w:r w:rsidDel="005415A3">
          <w:fldChar w:fldCharType="end"/>
        </w:r>
      </w:del>
    </w:p>
    <w:p w14:paraId="2DFCF692" w14:textId="430379ED" w:rsidR="006F371C" w:rsidDel="005415A3" w:rsidRDefault="003C3B5E">
      <w:pPr>
        <w:pStyle w:val="Bibliography"/>
        <w:rPr>
          <w:del w:id="1710" w:author="Liu, Cong" w:date="2025-01-09T11:17:00Z" w16du:dateUtc="2025-01-09T19:17:00Z"/>
          <w:color w:val="000000"/>
        </w:rPr>
        <w:pPrChange w:id="1711" w:author="Liu, Cong" w:date="2025-01-24T17:13:00Z" w16du:dateUtc="2025-01-25T01:13:00Z">
          <w:pPr>
            <w:widowControl w:val="0"/>
            <w:pBdr>
              <w:top w:val="nil"/>
              <w:left w:val="nil"/>
              <w:bottom w:val="nil"/>
              <w:right w:val="nil"/>
              <w:between w:val="nil"/>
            </w:pBdr>
            <w:spacing w:line="480" w:lineRule="auto"/>
            <w:ind w:left="440" w:hanging="440"/>
          </w:pPr>
        </w:pPrChange>
      </w:pPr>
      <w:del w:id="1712" w:author="Liu, Cong" w:date="2025-01-09T11:17:00Z" w16du:dateUtc="2025-01-09T19:17:00Z">
        <w:r w:rsidDel="005415A3">
          <w:rPr>
            <w:color w:val="000000"/>
          </w:rPr>
          <w:delText>30.</w:delText>
        </w:r>
        <w:r w:rsidDel="005415A3">
          <w:rPr>
            <w:color w:val="000000"/>
          </w:rPr>
          <w:tab/>
        </w:r>
        <w:r w:rsidDel="005415A3">
          <w:fldChar w:fldCharType="begin"/>
        </w:r>
        <w:r w:rsidDel="005415A3">
          <w:delInstrText>HYPERLINK "http://paperpile.com/b/ccxovd/QBECs" \h</w:delInstrText>
        </w:r>
        <w:r w:rsidDel="005415A3">
          <w:fldChar w:fldCharType="separate"/>
        </w:r>
        <w:r w:rsidDel="005415A3">
          <w:rPr>
            <w:color w:val="000000"/>
          </w:rPr>
          <w:delText xml:space="preserve">Swanson, E., Reading, J., Graybuck, L. T. &amp; Skene, P. J. BarWare: efficient software tools for barcoded single-cell genomics. </w:delText>
        </w:r>
        <w:r w:rsidDel="005415A3">
          <w:fldChar w:fldCharType="end"/>
        </w:r>
        <w:r w:rsidDel="005415A3">
          <w:fldChar w:fldCharType="begin"/>
        </w:r>
        <w:r w:rsidDel="005415A3">
          <w:delInstrText>HYPERLINK "http://paperpile.com/b/ccxovd/QBECs" \h</w:delInstrText>
        </w:r>
        <w:r w:rsidDel="005415A3">
          <w:fldChar w:fldCharType="separate"/>
        </w:r>
        <w:r w:rsidDel="005415A3">
          <w:rPr>
            <w:i/>
            <w:color w:val="000000"/>
          </w:rPr>
          <w:delText>BMC Bioinformatics</w:delText>
        </w:r>
        <w:r w:rsidDel="005415A3">
          <w:fldChar w:fldCharType="end"/>
        </w:r>
        <w:r w:rsidDel="005415A3">
          <w:fldChar w:fldCharType="begin"/>
        </w:r>
        <w:r w:rsidDel="005415A3">
          <w:delInstrText>HYPERLINK "http://paperpile.com/b/ccxovd/QBECs"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"http://paperpile.com/b/ccxovd/QBECs" \h</w:delInstrText>
        </w:r>
        <w:r w:rsidDel="005415A3">
          <w:fldChar w:fldCharType="separate"/>
        </w:r>
        <w:r w:rsidDel="005415A3">
          <w:rPr>
            <w:b/>
            <w:color w:val="000000"/>
          </w:rPr>
          <w:delText>23</w:delText>
        </w:r>
        <w:r w:rsidDel="005415A3">
          <w:fldChar w:fldCharType="end"/>
        </w:r>
        <w:r w:rsidDel="005415A3">
          <w:fldChar w:fldCharType="begin"/>
        </w:r>
        <w:r w:rsidDel="005415A3">
          <w:delInstrText>HYPERLINK "http://paperpile.com/b/ccxovd/QBECs" \h</w:delInstrText>
        </w:r>
        <w:r w:rsidDel="005415A3">
          <w:fldChar w:fldCharType="separate"/>
        </w:r>
        <w:r w:rsidDel="005415A3">
          <w:rPr>
            <w:color w:val="000000"/>
          </w:rPr>
          <w:delText>, 106 (2022).</w:delText>
        </w:r>
        <w:r w:rsidDel="005415A3">
          <w:fldChar w:fldCharType="end"/>
        </w:r>
      </w:del>
    </w:p>
    <w:p w14:paraId="5C8C0BB0" w14:textId="18472F84" w:rsidR="006F371C" w:rsidDel="005415A3" w:rsidRDefault="003C3B5E">
      <w:pPr>
        <w:pStyle w:val="Bibliography"/>
        <w:rPr>
          <w:del w:id="1713" w:author="Liu, Cong" w:date="2025-01-09T11:17:00Z" w16du:dateUtc="2025-01-09T19:17:00Z"/>
          <w:color w:val="000000"/>
        </w:rPr>
        <w:pPrChange w:id="1714" w:author="Liu, Cong" w:date="2025-01-24T17:13:00Z" w16du:dateUtc="2025-01-25T01:13:00Z">
          <w:pPr>
            <w:widowControl w:val="0"/>
            <w:pBdr>
              <w:top w:val="nil"/>
              <w:left w:val="nil"/>
              <w:bottom w:val="nil"/>
              <w:right w:val="nil"/>
              <w:between w:val="nil"/>
            </w:pBdr>
            <w:spacing w:line="480" w:lineRule="auto"/>
            <w:ind w:left="440" w:hanging="440"/>
          </w:pPr>
        </w:pPrChange>
      </w:pPr>
      <w:del w:id="1715" w:author="Liu, Cong" w:date="2025-01-09T11:17:00Z" w16du:dateUtc="2025-01-09T19:17:00Z">
        <w:r w:rsidDel="005415A3">
          <w:rPr>
            <w:color w:val="000000"/>
          </w:rPr>
          <w:delText>31.</w:delText>
        </w:r>
        <w:r w:rsidDel="005415A3">
          <w:rPr>
            <w:color w:val="000000"/>
          </w:rPr>
          <w:tab/>
        </w:r>
        <w:r w:rsidDel="005415A3">
          <w:fldChar w:fldCharType="begin"/>
        </w:r>
        <w:r w:rsidDel="005415A3">
          <w:delInstrText>HYPERLINK "http://paperpile.com/b/ccxovd/PvHnQ" \h</w:delInstrText>
        </w:r>
        <w:r w:rsidDel="005415A3">
          <w:fldChar w:fldCharType="separate"/>
        </w:r>
        <w:r w:rsidDel="005415A3">
          <w:rPr>
            <w:color w:val="000000"/>
          </w:rPr>
          <w:delTex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delText>
        </w:r>
        <w:r w:rsidDel="005415A3">
          <w:fldChar w:fldCharType="end"/>
        </w:r>
        <w:r w:rsidDel="005415A3">
          <w:fldChar w:fldCharType="begin"/>
        </w:r>
        <w:r w:rsidDel="005415A3">
          <w:delInstrText>HYPERLINK "http://paperpile.com/b/ccxovd/PvHnQ" \h</w:delInstrText>
        </w:r>
        <w:r w:rsidDel="005415A3">
          <w:fldChar w:fldCharType="separate"/>
        </w:r>
        <w:r w:rsidDel="005415A3">
          <w:rPr>
            <w:i/>
            <w:color w:val="000000"/>
          </w:rPr>
          <w:delText>Cell</w:delText>
        </w:r>
        <w:r w:rsidDel="005415A3">
          <w:fldChar w:fldCharType="end"/>
        </w:r>
        <w:r w:rsidDel="005415A3">
          <w:fldChar w:fldCharType="begin"/>
        </w:r>
        <w:r w:rsidDel="005415A3">
          <w:delInstrText>HYPERLINK "http://paperpile.com/b/ccxovd/PvHnQ"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"http://paperpile.com/b/ccxovd/PvHnQ" \h</w:delInstrText>
        </w:r>
        <w:r w:rsidDel="005415A3">
          <w:fldChar w:fldCharType="separate"/>
        </w:r>
        <w:r w:rsidDel="005415A3">
          <w:rPr>
            <w:b/>
            <w:color w:val="000000"/>
          </w:rPr>
          <w:delText>184</w:delText>
        </w:r>
        <w:r w:rsidDel="005415A3">
          <w:fldChar w:fldCharType="end"/>
        </w:r>
        <w:r w:rsidDel="005415A3">
          <w:fldChar w:fldCharType="begin"/>
        </w:r>
        <w:r w:rsidDel="005415A3">
          <w:delInstrText>HYPERLINK "http://paperpile.com/b/ccxovd/PvHnQ" \h</w:delInstrText>
        </w:r>
        <w:r w:rsidDel="005415A3">
          <w:fldChar w:fldCharType="separate"/>
        </w:r>
        <w:r w:rsidDel="005415A3">
          <w:rPr>
            <w:color w:val="000000"/>
          </w:rPr>
          <w:delText>, 3573–3587 (2021).</w:delText>
        </w:r>
        <w:r w:rsidDel="005415A3">
          <w:fldChar w:fldCharType="end"/>
        </w:r>
      </w:del>
    </w:p>
    <w:p w14:paraId="03A9582D" w14:textId="3FDB60B3" w:rsidR="006F371C" w:rsidDel="005415A3" w:rsidRDefault="003C3B5E">
      <w:pPr>
        <w:pStyle w:val="Bibliography"/>
        <w:rPr>
          <w:del w:id="1716" w:author="Liu, Cong" w:date="2025-01-09T11:17:00Z" w16du:dateUtc="2025-01-09T19:17:00Z"/>
          <w:color w:val="000000"/>
        </w:rPr>
        <w:pPrChange w:id="1717" w:author="Liu, Cong" w:date="2025-01-24T17:13:00Z" w16du:dateUtc="2025-01-25T01:13:00Z">
          <w:pPr>
            <w:widowControl w:val="0"/>
            <w:pBdr>
              <w:top w:val="nil"/>
              <w:left w:val="nil"/>
              <w:bottom w:val="nil"/>
              <w:right w:val="nil"/>
              <w:between w:val="nil"/>
            </w:pBdr>
            <w:spacing w:line="480" w:lineRule="auto"/>
            <w:ind w:left="440" w:hanging="440"/>
          </w:pPr>
        </w:pPrChange>
      </w:pPr>
      <w:del w:id="1718" w:author="Liu, Cong" w:date="2025-01-09T11:17:00Z" w16du:dateUtc="2025-01-09T19:17:00Z">
        <w:r w:rsidDel="005415A3">
          <w:rPr>
            <w:color w:val="000000"/>
          </w:rPr>
          <w:delText>32.</w:delText>
        </w:r>
        <w:r w:rsidDel="005415A3">
          <w:rPr>
            <w:color w:val="000000"/>
          </w:rPr>
          <w:tab/>
        </w:r>
        <w:r w:rsidDel="005415A3">
          <w:fldChar w:fldCharType="begin"/>
        </w:r>
        <w:r w:rsidDel="005415A3">
          <w:delInstrText>HYPERLINK "http://paperpile.com/b/ccxovd/Cht7j" \h</w:delInstrText>
        </w:r>
        <w:r w:rsidDel="005415A3">
          <w:fldChar w:fldCharType="separate"/>
        </w:r>
        <w:r w:rsidDel="005415A3">
          <w:rPr>
            <w:color w:val="000000"/>
          </w:rPr>
          <w:delText xml:space="preserve">Yu, B.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xml:space="preserve"> Epigenetic landscapes reveal transcription factors that regulate CD8 T cell differentiation.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i/>
            <w:color w:val="000000"/>
          </w:rPr>
          <w:delText>Nature Immunology</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b/>
            <w:color w:val="000000"/>
          </w:rPr>
          <w:delText>18</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573–582 (2017).</w:delText>
        </w:r>
        <w:r w:rsidDel="005415A3">
          <w:fldChar w:fldCharType="end"/>
        </w:r>
      </w:del>
    </w:p>
    <w:p w14:paraId="12A865C8" w14:textId="062618C2" w:rsidR="006F371C" w:rsidDel="005415A3" w:rsidRDefault="003C3B5E">
      <w:pPr>
        <w:pStyle w:val="Bibliography"/>
        <w:rPr>
          <w:del w:id="1719" w:author="Liu, Cong" w:date="2025-01-09T11:17:00Z" w16du:dateUtc="2025-01-09T19:17:00Z"/>
          <w:color w:val="000000"/>
        </w:rPr>
        <w:pPrChange w:id="1720" w:author="Liu, Cong" w:date="2025-01-24T17:13:00Z" w16du:dateUtc="2025-01-25T01:13:00Z">
          <w:pPr>
            <w:widowControl w:val="0"/>
            <w:pBdr>
              <w:top w:val="nil"/>
              <w:left w:val="nil"/>
              <w:bottom w:val="nil"/>
              <w:right w:val="nil"/>
              <w:between w:val="nil"/>
            </w:pBdr>
            <w:spacing w:line="480" w:lineRule="auto"/>
            <w:ind w:left="440" w:hanging="440"/>
          </w:pPr>
        </w:pPrChange>
      </w:pPr>
      <w:del w:id="1721" w:author="Liu, Cong" w:date="2025-01-09T11:17:00Z" w16du:dateUtc="2025-01-09T19:17:00Z">
        <w:r w:rsidDel="005415A3">
          <w:rPr>
            <w:color w:val="000000"/>
          </w:rPr>
          <w:delText>33.</w:delText>
        </w:r>
        <w:r w:rsidDel="005415A3">
          <w:rPr>
            <w:color w:val="000000"/>
          </w:rPr>
          <w:tab/>
        </w:r>
        <w:r w:rsidDel="005415A3">
          <w:fldChar w:fldCharType="begin"/>
        </w:r>
        <w:r w:rsidDel="005415A3">
          <w:delInstrText>HYPERLINK "http://paperpile.com/b/ccxovd/wcgpU" \h</w:delInstrText>
        </w:r>
        <w:r w:rsidDel="005415A3">
          <w:fldChar w:fldCharType="separate"/>
        </w:r>
        <w:r w:rsidDel="005415A3">
          <w:rPr>
            <w:color w:val="000000"/>
          </w:rPr>
          <w:delText xml:space="preserve">Weirauch, M. T.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xml:space="preserve"> Determination and inference of eukaryotic transcription factor sequence specificity.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i/>
            <w:color w:val="000000"/>
          </w:rPr>
          <w:delText>Cell</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b/>
            <w:color w:val="000000"/>
          </w:rPr>
          <w:delText>158</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(2014).</w:delText>
        </w:r>
        <w:r w:rsidDel="005415A3">
          <w:fldChar w:fldCharType="end"/>
        </w:r>
      </w:del>
    </w:p>
    <w:p w14:paraId="61555C4E" w14:textId="5B14CC31" w:rsidR="006F371C" w:rsidDel="005415A3" w:rsidRDefault="003C3B5E">
      <w:pPr>
        <w:pStyle w:val="Bibliography"/>
        <w:rPr>
          <w:del w:id="1722" w:author="Liu, Cong" w:date="2025-01-09T11:17:00Z" w16du:dateUtc="2025-01-09T19:17:00Z"/>
          <w:color w:val="000000"/>
        </w:rPr>
        <w:pPrChange w:id="1723" w:author="Liu, Cong" w:date="2025-01-24T17:13:00Z" w16du:dateUtc="2025-01-25T01:13:00Z">
          <w:pPr>
            <w:widowControl w:val="0"/>
            <w:pBdr>
              <w:top w:val="nil"/>
              <w:left w:val="nil"/>
              <w:bottom w:val="nil"/>
              <w:right w:val="nil"/>
              <w:between w:val="nil"/>
            </w:pBdr>
            <w:spacing w:line="480" w:lineRule="auto"/>
            <w:ind w:left="440" w:hanging="440"/>
          </w:pPr>
        </w:pPrChange>
      </w:pPr>
      <w:del w:id="1724" w:author="Liu, Cong" w:date="2025-01-09T11:17:00Z" w16du:dateUtc="2025-01-09T19:17:00Z">
        <w:r w:rsidDel="005415A3">
          <w:rPr>
            <w:color w:val="000000"/>
          </w:rPr>
          <w:delText>34.</w:delText>
        </w:r>
        <w:r w:rsidDel="005415A3">
          <w:rPr>
            <w:color w:val="000000"/>
          </w:rPr>
          <w:tab/>
        </w:r>
        <w:r w:rsidDel="005415A3">
          <w:fldChar w:fldCharType="begin"/>
        </w:r>
        <w:r w:rsidDel="005415A3">
          <w:delInstrText>HYPERLINK "http://paperpile.com/b/ccxovd/usAvZ" \h</w:delInstrText>
        </w:r>
        <w:r w:rsidDel="005415A3">
          <w:fldChar w:fldCharType="separate"/>
        </w:r>
        <w:r w:rsidDel="005415A3">
          <w:rPr>
            <w:color w:val="000000"/>
          </w:rPr>
          <w:delText xml:space="preserve">Zhu, Y.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xml:space="preserve"> Constructing 3D interaction maps from 1D epigenomes.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10812 (2016).</w:delText>
        </w:r>
        <w:r w:rsidDel="005415A3">
          <w:fldChar w:fldCharType="end"/>
        </w:r>
      </w:del>
    </w:p>
    <w:p w14:paraId="22C31473" w14:textId="6EE16D1B" w:rsidR="006F371C" w:rsidDel="005415A3" w:rsidRDefault="003C3B5E">
      <w:pPr>
        <w:pStyle w:val="Bibliography"/>
        <w:rPr>
          <w:del w:id="1725" w:author="Liu, Cong" w:date="2025-01-09T11:17:00Z" w16du:dateUtc="2025-01-09T19:17:00Z"/>
          <w:color w:val="000000"/>
        </w:rPr>
        <w:pPrChange w:id="1726" w:author="Liu, Cong" w:date="2025-01-24T17:13:00Z" w16du:dateUtc="2025-01-25T01:13:00Z">
          <w:pPr>
            <w:widowControl w:val="0"/>
            <w:pBdr>
              <w:top w:val="nil"/>
              <w:left w:val="nil"/>
              <w:bottom w:val="nil"/>
              <w:right w:val="nil"/>
              <w:between w:val="nil"/>
            </w:pBdr>
            <w:spacing w:line="480" w:lineRule="auto"/>
            <w:ind w:left="440" w:hanging="440"/>
          </w:pPr>
        </w:pPrChange>
      </w:pPr>
      <w:del w:id="1727" w:author="Liu, Cong" w:date="2025-01-09T11:17:00Z" w16du:dateUtc="2025-01-09T19:17:00Z">
        <w:r w:rsidDel="005415A3">
          <w:rPr>
            <w:color w:val="000000"/>
          </w:rPr>
          <w:delText>35.</w:delText>
        </w:r>
        <w:r w:rsidDel="005415A3">
          <w:rPr>
            <w:color w:val="000000"/>
          </w:rPr>
          <w:tab/>
        </w:r>
        <w:r w:rsidDel="005415A3">
          <w:fldChar w:fldCharType="begin"/>
        </w:r>
        <w:r w:rsidDel="005415A3">
          <w:delInstrText>HYPERLINK "http://paperpile.com/b/ccxovd/MiWUt" \h</w:delInstrText>
        </w:r>
        <w:r w:rsidDel="005415A3">
          <w:fldChar w:fldCharType="separate"/>
        </w:r>
        <w:r w:rsidDel="005415A3">
          <w:rPr>
            <w:color w:val="000000"/>
          </w:rPr>
          <w:delText xml:space="preserve">Liu, C.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xml:space="preserve"> Systems-level identification of key transcription factors in immune cell specification.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i/>
            <w:color w:val="000000"/>
          </w:rPr>
          <w:delText>PLoS Comput. Biol.</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b/>
            <w:color w:val="000000"/>
          </w:rPr>
          <w:delText>18</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e1010116 (2022).</w:delText>
        </w:r>
        <w:r w:rsidDel="005415A3">
          <w:fldChar w:fldCharType="end"/>
        </w:r>
      </w:del>
    </w:p>
    <w:p w14:paraId="30F439C6" w14:textId="396C677F" w:rsidR="006F371C" w:rsidDel="005415A3" w:rsidRDefault="003C3B5E">
      <w:pPr>
        <w:pStyle w:val="Bibliography"/>
        <w:rPr>
          <w:del w:id="1728" w:author="Liu, Cong" w:date="2025-01-09T11:17:00Z" w16du:dateUtc="2025-01-09T19:17:00Z"/>
          <w:color w:val="000000"/>
        </w:rPr>
        <w:pPrChange w:id="1729" w:author="Liu, Cong" w:date="2025-01-24T17:13:00Z" w16du:dateUtc="2025-01-25T01:13:00Z">
          <w:pPr>
            <w:widowControl w:val="0"/>
            <w:pBdr>
              <w:top w:val="nil"/>
              <w:left w:val="nil"/>
              <w:bottom w:val="nil"/>
              <w:right w:val="nil"/>
              <w:between w:val="nil"/>
            </w:pBdr>
            <w:spacing w:line="480" w:lineRule="auto"/>
            <w:ind w:left="440" w:hanging="440"/>
          </w:pPr>
        </w:pPrChange>
      </w:pPr>
      <w:del w:id="1730" w:author="Liu, Cong" w:date="2025-01-09T11:17:00Z" w16du:dateUtc="2025-01-09T19:17:00Z">
        <w:r w:rsidDel="005415A3">
          <w:rPr>
            <w:color w:val="000000"/>
          </w:rPr>
          <w:delText>36.</w:delText>
        </w:r>
        <w:r w:rsidDel="005415A3">
          <w:rPr>
            <w:color w:val="000000"/>
          </w:rPr>
          <w:tab/>
        </w:r>
        <w:r w:rsidDel="005415A3">
          <w:fldChar w:fldCharType="begin"/>
        </w:r>
        <w:r w:rsidDel="005415A3">
          <w:delInstrText>HYPERLINK "http://paperpile.com/b/ccxovd/4xwd4" \h</w:delInstrText>
        </w:r>
        <w:r w:rsidDel="005415A3">
          <w:fldChar w:fldCharType="separate"/>
        </w:r>
        <w:r w:rsidDel="005415A3">
          <w:rPr>
            <w:color w:val="000000"/>
          </w:rPr>
          <w:delText xml:space="preserve">Chung, H. K. </w:delText>
        </w:r>
        <w:r w:rsidDel="005415A3">
          <w:fldChar w:fldCharType="end"/>
        </w:r>
        <w:r w:rsidDel="005415A3">
          <w:fldChar w:fldCharType="begin"/>
        </w:r>
        <w:r w:rsidDel="005415A3">
          <w:delInstrText>HYPERLINK "http://paperpile.com/b/ccxovd/4xwd4"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 xml:space="preserve"> Multiomics atlas-assisted discovery of transcription factors enables specific cell state programming. </w:delText>
        </w:r>
        <w:r w:rsidDel="005415A3">
          <w:fldChar w:fldCharType="end"/>
        </w:r>
        <w:r w:rsidDel="005415A3">
          <w:fldChar w:fldCharType="begin"/>
        </w:r>
        <w:r w:rsidDel="005415A3">
          <w:delInstrText>HYPERLINK "http://paperpile.com/b/ccxovd/4xwd4" \h</w:delInstrText>
        </w:r>
        <w:r w:rsidDel="005415A3">
          <w:fldChar w:fldCharType="separate"/>
        </w:r>
        <w:r w:rsidDel="005415A3">
          <w:rPr>
            <w:i/>
            <w:color w:val="000000"/>
          </w:rPr>
          <w:delText>bioRxiv</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 xml:space="preserve"> (2023) doi:</w:delText>
        </w:r>
        <w:r w:rsidDel="005415A3">
          <w:fldChar w:fldCharType="end"/>
        </w:r>
        <w:r w:rsidDel="005415A3">
          <w:fldChar w:fldCharType="begin"/>
        </w:r>
        <w:r w:rsidDel="005415A3">
          <w:delInstrText>HYPERLINK "http://dx.doi.org/10.1101/2023.01.03.522354" \h</w:delInstrText>
        </w:r>
        <w:r w:rsidDel="005415A3">
          <w:fldChar w:fldCharType="separate"/>
        </w:r>
        <w:r w:rsidDel="005415A3">
          <w:rPr>
            <w:color w:val="000000"/>
          </w:rPr>
          <w:delText>10.1101/2023.01.03.522354</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w:delText>
        </w:r>
        <w:r w:rsidDel="005415A3">
          <w:fldChar w:fldCharType="end"/>
        </w:r>
      </w:del>
    </w:p>
    <w:p w14:paraId="24592B09" w14:textId="1284A554" w:rsidR="006F371C" w:rsidDel="005415A3" w:rsidRDefault="003C3B5E">
      <w:pPr>
        <w:pStyle w:val="Bibliography"/>
        <w:rPr>
          <w:del w:id="1731" w:author="Liu, Cong" w:date="2025-01-09T11:17:00Z" w16du:dateUtc="2025-01-09T19:17:00Z"/>
          <w:color w:val="000000"/>
        </w:rPr>
        <w:pPrChange w:id="1732" w:author="Liu, Cong" w:date="2025-01-24T17:13:00Z" w16du:dateUtc="2025-01-25T01:13:00Z">
          <w:pPr>
            <w:widowControl w:val="0"/>
            <w:pBdr>
              <w:top w:val="nil"/>
              <w:left w:val="nil"/>
              <w:bottom w:val="nil"/>
              <w:right w:val="nil"/>
              <w:between w:val="nil"/>
            </w:pBdr>
            <w:spacing w:line="480" w:lineRule="auto"/>
            <w:ind w:left="440" w:hanging="440"/>
          </w:pPr>
        </w:pPrChange>
      </w:pPr>
      <w:del w:id="1733" w:author="Liu, Cong" w:date="2025-01-09T11:17:00Z" w16du:dateUtc="2025-01-09T19:17:00Z">
        <w:r w:rsidDel="005415A3">
          <w:rPr>
            <w:color w:val="000000"/>
          </w:rPr>
          <w:delText>37.</w:delText>
        </w:r>
        <w:r w:rsidDel="005415A3">
          <w:rPr>
            <w:color w:val="000000"/>
          </w:rPr>
          <w:tab/>
        </w:r>
        <w:r w:rsidDel="005415A3">
          <w:fldChar w:fldCharType="begin"/>
        </w:r>
        <w:r w:rsidDel="005415A3">
          <w:delInstrText>HYPERLINK "http://paperpile.com/b/ccxovd/NWmTK" \h</w:delInstrText>
        </w:r>
        <w:r w:rsidDel="005415A3">
          <w:fldChar w:fldCharType="separate"/>
        </w:r>
        <w:r w:rsidDel="005415A3">
          <w:rPr>
            <w:color w:val="000000"/>
          </w:rPr>
          <w:delText xml:space="preserve">Kuhn, M. Building Predictive Models in R Using the caret Package. </w:delText>
        </w:r>
        <w:r w:rsidDel="005415A3">
          <w:fldChar w:fldCharType="end"/>
        </w:r>
        <w:r w:rsidDel="005415A3">
          <w:fldChar w:fldCharType="begin"/>
        </w:r>
        <w:r w:rsidDel="005415A3">
          <w:delInstrText>HYPERLINK "http://paperpile.com/b/ccxovd/NWmTK" \h</w:delInstrText>
        </w:r>
        <w:r w:rsidDel="005415A3">
          <w:fldChar w:fldCharType="separate"/>
        </w:r>
        <w:r w:rsidDel="005415A3">
          <w:rPr>
            <w:i/>
            <w:color w:val="000000"/>
          </w:rPr>
          <w:delText>J. Stat. Softw.</w:delText>
        </w:r>
        <w:r w:rsidDel="005415A3">
          <w:fldChar w:fldCharType="end"/>
        </w:r>
        <w:r w:rsidDel="005415A3">
          <w:fldChar w:fldCharType="begin"/>
        </w:r>
        <w:r w:rsidDel="005415A3">
          <w:delInstrText>HYPERLINK "http://paperpile.com/b/ccxovd/NWmTK"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"http://paperpile.com/b/ccxovd/NWmTK" \h</w:delInstrText>
        </w:r>
        <w:r w:rsidDel="005415A3">
          <w:fldChar w:fldCharType="separate"/>
        </w:r>
        <w:r w:rsidDel="005415A3">
          <w:rPr>
            <w:b/>
            <w:color w:val="000000"/>
          </w:rPr>
          <w:delText>28</w:delText>
        </w:r>
        <w:r w:rsidDel="005415A3">
          <w:fldChar w:fldCharType="end"/>
        </w:r>
        <w:r w:rsidDel="005415A3">
          <w:fldChar w:fldCharType="begin"/>
        </w:r>
        <w:r w:rsidDel="005415A3">
          <w:delInstrText>HYPERLINK "http://paperpile.com/b/ccxovd/NWmTK" \h</w:delInstrText>
        </w:r>
        <w:r w:rsidDel="005415A3">
          <w:fldChar w:fldCharType="separate"/>
        </w:r>
        <w:r w:rsidDel="005415A3">
          <w:rPr>
            <w:color w:val="000000"/>
          </w:rPr>
          <w:delText>, 1–26 (2008).</w:delText>
        </w:r>
        <w:r w:rsidDel="005415A3">
          <w:fldChar w:fldCharType="end"/>
        </w:r>
      </w:del>
    </w:p>
    <w:p w14:paraId="0BD4C466" w14:textId="3AA3EBC7" w:rsidR="006F371C" w:rsidDel="005415A3" w:rsidRDefault="003C3B5E">
      <w:pPr>
        <w:pStyle w:val="Bibliography"/>
        <w:rPr>
          <w:del w:id="1734" w:author="Liu, Cong" w:date="2025-01-09T11:17:00Z" w16du:dateUtc="2025-01-09T19:17:00Z"/>
          <w:color w:val="000000"/>
        </w:rPr>
        <w:pPrChange w:id="1735" w:author="Liu, Cong" w:date="2025-01-24T17:13:00Z" w16du:dateUtc="2025-01-25T01:13:00Z">
          <w:pPr>
            <w:widowControl w:val="0"/>
            <w:pBdr>
              <w:top w:val="nil"/>
              <w:left w:val="nil"/>
              <w:bottom w:val="nil"/>
              <w:right w:val="nil"/>
              <w:between w:val="nil"/>
            </w:pBdr>
            <w:spacing w:line="480" w:lineRule="auto"/>
            <w:ind w:left="440" w:hanging="440"/>
          </w:pPr>
        </w:pPrChange>
      </w:pPr>
      <w:del w:id="1736" w:author="Liu, Cong" w:date="2025-01-09T11:17:00Z" w16du:dateUtc="2025-01-09T19:17:00Z">
        <w:r w:rsidDel="005415A3">
          <w:rPr>
            <w:color w:val="000000"/>
          </w:rPr>
          <w:delText>38.</w:delText>
        </w:r>
        <w:r w:rsidDel="005415A3">
          <w:rPr>
            <w:color w:val="000000"/>
          </w:rPr>
          <w:tab/>
        </w:r>
        <w:r w:rsidDel="005415A3">
          <w:fldChar w:fldCharType="begin"/>
        </w:r>
        <w:r w:rsidDel="005415A3">
          <w:delInstrText>HYPERLINK "http://paperpile.com/b/ccxovd/JvZGj" \h</w:delInstrText>
        </w:r>
        <w:r w:rsidDel="005415A3">
          <w:fldChar w:fldCharType="separate"/>
        </w:r>
        <w:r w:rsidDel="005415A3">
          <w:rPr>
            <w:color w:val="000000"/>
          </w:rPr>
          <w:delText xml:space="preserve">Ainsworth, R. I.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xml:space="preserve"> Systems-biology analysis of rheumatoid arthritis fibroblast-like synoviocytes implicates cell line-specific transcription factor function.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b/>
            <w:color w:val="000000"/>
          </w:rPr>
          <w:delText>13</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1–11 (2022).</w:delText>
        </w:r>
        <w:r w:rsidDel="005415A3">
          <w:fldChar w:fldCharType="end"/>
        </w:r>
      </w:del>
    </w:p>
    <w:p w14:paraId="7C7F4582" w14:textId="2F20BBCA" w:rsidR="006F371C" w:rsidDel="005415A3" w:rsidRDefault="003C3B5E">
      <w:pPr>
        <w:pStyle w:val="Bibliography"/>
        <w:rPr>
          <w:del w:id="1737" w:author="Liu, Cong" w:date="2025-01-09T11:17:00Z" w16du:dateUtc="2025-01-09T19:17:00Z"/>
          <w:color w:val="000000"/>
        </w:rPr>
        <w:pPrChange w:id="1738" w:author="Liu, Cong" w:date="2025-01-24T17:13:00Z" w16du:dateUtc="2025-01-25T01:13:00Z">
          <w:pPr>
            <w:widowControl w:val="0"/>
            <w:pBdr>
              <w:top w:val="nil"/>
              <w:left w:val="nil"/>
              <w:bottom w:val="nil"/>
              <w:right w:val="nil"/>
              <w:between w:val="nil"/>
            </w:pBdr>
            <w:spacing w:line="480" w:lineRule="auto"/>
            <w:ind w:left="440" w:hanging="440"/>
          </w:pPr>
        </w:pPrChange>
      </w:pPr>
      <w:del w:id="1739" w:author="Liu, Cong" w:date="2025-01-09T11:17:00Z" w16du:dateUtc="2025-01-09T19:17:00Z">
        <w:r w:rsidDel="005415A3">
          <w:rPr>
            <w:color w:val="000000"/>
          </w:rPr>
          <w:delText>39.</w:delText>
        </w:r>
        <w:r w:rsidDel="005415A3">
          <w:rPr>
            <w:color w:val="000000"/>
          </w:rPr>
          <w:tab/>
        </w:r>
        <w:r w:rsidDel="005415A3">
          <w:fldChar w:fldCharType="begin"/>
        </w:r>
        <w:r w:rsidDel="005415A3">
          <w:delInstrText>HYPERLINK "http://paperpile.com/b/ccxovd/qhOCE" \h</w:delInstrText>
        </w:r>
        <w:r w:rsidDel="005415A3">
          <w:fldChar w:fldCharType="separate"/>
        </w:r>
        <w:r w:rsidDel="005415A3">
          <w:rPr>
            <w:color w:val="000000"/>
          </w:rPr>
          <w:delText xml:space="preserve">Denk, A. E.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xml:space="preserve"> Slit3 inhibits Robo3-induced invasion of synovial fibroblasts in rheumatoid arthritis.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i/>
            <w:color w:val="000000"/>
          </w:rPr>
          <w:delText>Arthritis Res. Ther.</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1–9 (2010).</w:delText>
        </w:r>
        <w:r w:rsidDel="005415A3">
          <w:fldChar w:fldCharType="end"/>
        </w:r>
      </w:del>
    </w:p>
    <w:p w14:paraId="399A7EDE" w14:textId="45D35F6D" w:rsidR="006F371C" w:rsidDel="005415A3" w:rsidRDefault="003C3B5E">
      <w:pPr>
        <w:pStyle w:val="Bibliography"/>
        <w:rPr>
          <w:del w:id="1740" w:author="Liu, Cong" w:date="2025-01-09T11:17:00Z" w16du:dateUtc="2025-01-09T19:17:00Z"/>
          <w:color w:val="000000"/>
        </w:rPr>
        <w:pPrChange w:id="1741" w:author="Liu, Cong" w:date="2025-01-24T17:13:00Z" w16du:dateUtc="2025-01-25T01:13:00Z">
          <w:pPr>
            <w:widowControl w:val="0"/>
            <w:pBdr>
              <w:top w:val="nil"/>
              <w:left w:val="nil"/>
              <w:bottom w:val="nil"/>
              <w:right w:val="nil"/>
              <w:between w:val="nil"/>
            </w:pBdr>
            <w:spacing w:line="480" w:lineRule="auto"/>
            <w:ind w:left="440" w:hanging="440"/>
          </w:pPr>
        </w:pPrChange>
      </w:pPr>
      <w:del w:id="1742" w:author="Liu, Cong" w:date="2025-01-09T11:17:00Z" w16du:dateUtc="2025-01-09T19:17:00Z">
        <w:r w:rsidDel="005415A3">
          <w:rPr>
            <w:color w:val="000000"/>
          </w:rPr>
          <w:delText>40.</w:delText>
        </w:r>
        <w:r w:rsidDel="005415A3">
          <w:rPr>
            <w:color w:val="000000"/>
          </w:rPr>
          <w:tab/>
        </w:r>
        <w:r w:rsidDel="005415A3">
          <w:fldChar w:fldCharType="begin"/>
        </w:r>
        <w:r w:rsidDel="005415A3">
          <w:delInstrText>HYPERLINK "http://paperpile.com/b/ccxovd/164Ke" \h</w:delInstrText>
        </w:r>
        <w:r w:rsidDel="005415A3">
          <w:fldChar w:fldCharType="separate"/>
        </w:r>
        <w:r w:rsidDel="005415A3">
          <w:rPr>
            <w:color w:val="000000"/>
          </w:rPr>
          <w:delText xml:space="preserve">Farrugia, M. &amp; Baron, B. The role of TNF-α in rheumatoid arthritis: a focus on regulatory T cells. </w:delText>
        </w:r>
        <w:r w:rsidDel="005415A3">
          <w:fldChar w:fldCharType="end"/>
        </w:r>
        <w:r w:rsidDel="005415A3">
          <w:fldChar w:fldCharType="begin"/>
        </w:r>
        <w:r w:rsidDel="005415A3">
          <w:delInstrText>HYPERLINK "http://paperpile.com/b/ccxovd/164Ke" \h</w:delInstrText>
        </w:r>
        <w:r w:rsidDel="005415A3">
          <w:fldChar w:fldCharType="separate"/>
        </w:r>
        <w:r w:rsidDel="005415A3">
          <w:rPr>
            <w:i/>
            <w:color w:val="000000"/>
          </w:rPr>
          <w:delText>Transl. Res.</w:delText>
        </w:r>
        <w:r w:rsidDel="005415A3">
          <w:fldChar w:fldCharType="end"/>
        </w:r>
        <w:r w:rsidDel="005415A3">
          <w:fldChar w:fldCharType="begin"/>
        </w:r>
        <w:r w:rsidDel="005415A3">
          <w:delInstrText>HYPERLINK "http://paperpile.com/b/ccxovd/164Ke"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"http://paperpile.com/b/ccxovd/164Ke" \h</w:delInstrText>
        </w:r>
        <w:r w:rsidDel="005415A3">
          <w:fldChar w:fldCharType="separate"/>
        </w:r>
        <w:r w:rsidDel="005415A3">
          <w:rPr>
            <w:b/>
            <w:color w:val="000000"/>
          </w:rPr>
          <w:delText>2</w:delText>
        </w:r>
        <w:r w:rsidDel="005415A3">
          <w:fldChar w:fldCharType="end"/>
        </w:r>
        <w:r w:rsidDel="005415A3">
          <w:fldChar w:fldCharType="begin"/>
        </w:r>
        <w:r w:rsidDel="005415A3">
          <w:delInstrText>HYPERLINK "http://paperpile.com/b/ccxovd/164Ke" \h</w:delInstrText>
        </w:r>
        <w:r w:rsidDel="005415A3">
          <w:fldChar w:fldCharType="separate"/>
        </w:r>
        <w:r w:rsidDel="005415A3">
          <w:rPr>
            <w:color w:val="000000"/>
          </w:rPr>
          <w:delText>, 84–90 (2016).</w:delText>
        </w:r>
        <w:r w:rsidDel="005415A3">
          <w:fldChar w:fldCharType="end"/>
        </w:r>
      </w:del>
    </w:p>
    <w:p w14:paraId="7701E130" w14:textId="261A5AC5" w:rsidR="006F371C" w:rsidDel="005415A3" w:rsidRDefault="003C3B5E">
      <w:pPr>
        <w:pStyle w:val="Bibliography"/>
        <w:rPr>
          <w:del w:id="1743" w:author="Liu, Cong" w:date="2025-01-09T11:17:00Z" w16du:dateUtc="2025-01-09T19:17:00Z"/>
          <w:color w:val="000000"/>
        </w:rPr>
        <w:pPrChange w:id="1744" w:author="Liu, Cong" w:date="2025-01-24T17:13:00Z" w16du:dateUtc="2025-01-25T01:13:00Z">
          <w:pPr>
            <w:widowControl w:val="0"/>
            <w:pBdr>
              <w:top w:val="nil"/>
              <w:left w:val="nil"/>
              <w:bottom w:val="nil"/>
              <w:right w:val="nil"/>
              <w:between w:val="nil"/>
            </w:pBdr>
            <w:spacing w:line="480" w:lineRule="auto"/>
            <w:ind w:left="440" w:hanging="440"/>
          </w:pPr>
        </w:pPrChange>
      </w:pPr>
      <w:del w:id="1745" w:author="Liu, Cong" w:date="2025-01-09T11:17:00Z" w16du:dateUtc="2025-01-09T19:17:00Z">
        <w:r w:rsidDel="005415A3">
          <w:rPr>
            <w:color w:val="000000"/>
          </w:rPr>
          <w:delText>41.</w:delText>
        </w:r>
        <w:r w:rsidDel="005415A3">
          <w:rPr>
            <w:color w:val="000000"/>
          </w:rPr>
          <w:tab/>
        </w:r>
        <w:r w:rsidDel="005415A3">
          <w:fldChar w:fldCharType="begin"/>
        </w:r>
        <w:r w:rsidDel="005415A3">
          <w:delInstrText>HYPERLINK "http://paperpile.com/b/ccxovd/TPPxj" \h</w:delInstrText>
        </w:r>
        <w:r w:rsidDel="005415A3">
          <w:fldChar w:fldCharType="separate"/>
        </w:r>
        <w:r w:rsidDel="005415A3">
          <w:rPr>
            <w:color w:val="000000"/>
          </w:rPr>
          <w:delText xml:space="preserve">Roghani, S. A.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xml:space="preserve"> Investigating the correlation of the NF-κB and FoxP3 gene expression with the plasma levels of pro- and anti-inflammatory cytokines in rheumatoid arthritis patients.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i/>
            <w:color w:val="000000"/>
          </w:rPr>
          <w:delText>Clin. Rheumatol.</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b/>
            <w:color w:val="000000"/>
          </w:rPr>
          <w:delText>42</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1443–1450 (2023).</w:delText>
        </w:r>
        <w:r w:rsidDel="005415A3">
          <w:fldChar w:fldCharType="end"/>
        </w:r>
      </w:del>
    </w:p>
    <w:p w14:paraId="1E28E6C6" w14:textId="0D7C351D" w:rsidR="006F371C" w:rsidDel="005415A3" w:rsidRDefault="003C3B5E">
      <w:pPr>
        <w:pStyle w:val="Bibliography"/>
        <w:rPr>
          <w:del w:id="1746" w:author="Liu, Cong" w:date="2025-01-09T11:17:00Z" w16du:dateUtc="2025-01-09T19:17:00Z"/>
          <w:color w:val="000000"/>
        </w:rPr>
        <w:pPrChange w:id="1747" w:author="Liu, Cong" w:date="2025-01-24T17:13:00Z" w16du:dateUtc="2025-01-25T01:13:00Z">
          <w:pPr>
            <w:widowControl w:val="0"/>
            <w:pBdr>
              <w:top w:val="nil"/>
              <w:left w:val="nil"/>
              <w:bottom w:val="nil"/>
              <w:right w:val="nil"/>
              <w:between w:val="nil"/>
            </w:pBdr>
            <w:spacing w:line="480" w:lineRule="auto"/>
            <w:ind w:left="440" w:hanging="440"/>
          </w:pPr>
        </w:pPrChange>
      </w:pPr>
      <w:del w:id="1748" w:author="Liu, Cong" w:date="2025-01-09T11:17:00Z" w16du:dateUtc="2025-01-09T19:17:00Z">
        <w:r w:rsidDel="005415A3">
          <w:rPr>
            <w:color w:val="000000"/>
          </w:rPr>
          <w:delText>42.</w:delText>
        </w:r>
        <w:r w:rsidDel="005415A3">
          <w:rPr>
            <w:color w:val="000000"/>
          </w:rPr>
          <w:tab/>
        </w:r>
        <w:r w:rsidDel="005415A3">
          <w:fldChar w:fldCharType="begin"/>
        </w:r>
        <w:r w:rsidDel="005415A3">
          <w:delInstrText>HYPERLINK "http://paperpile.com/b/ccxovd/DV5zw" \h</w:delInstrText>
        </w:r>
        <w:r w:rsidDel="005415A3">
          <w:fldChar w:fldCharType="separate"/>
        </w:r>
        <w:r w:rsidDel="005415A3">
          <w:rPr>
            <w:color w:val="000000"/>
          </w:rPr>
          <w:delText xml:space="preserve">Ai, R.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xml:space="preserve"> Comprehensive epigenetic landscape of rheumatoid arthritis fibroblast-like synoviocytes.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1921 (2018).</w:delText>
        </w:r>
        <w:r w:rsidDel="005415A3">
          <w:fldChar w:fldCharType="end"/>
        </w:r>
      </w:del>
    </w:p>
    <w:p w14:paraId="222A08FB" w14:textId="61277604" w:rsidR="006F371C" w:rsidDel="005415A3" w:rsidRDefault="003C3B5E">
      <w:pPr>
        <w:pStyle w:val="Bibliography"/>
        <w:rPr>
          <w:del w:id="1749" w:author="Liu, Cong" w:date="2025-01-09T11:17:00Z" w16du:dateUtc="2025-01-09T19:17:00Z"/>
          <w:color w:val="000000"/>
        </w:rPr>
        <w:pPrChange w:id="1750" w:author="Liu, Cong" w:date="2025-01-24T17:13:00Z" w16du:dateUtc="2025-01-25T01:13:00Z">
          <w:pPr>
            <w:widowControl w:val="0"/>
            <w:pBdr>
              <w:top w:val="nil"/>
              <w:left w:val="nil"/>
              <w:bottom w:val="nil"/>
              <w:right w:val="nil"/>
              <w:between w:val="nil"/>
            </w:pBdr>
            <w:spacing w:line="480" w:lineRule="auto"/>
            <w:ind w:left="440" w:hanging="440"/>
          </w:pPr>
        </w:pPrChange>
      </w:pPr>
      <w:del w:id="1751" w:author="Liu, Cong" w:date="2025-01-09T11:17:00Z" w16du:dateUtc="2025-01-09T19:17:00Z">
        <w:r w:rsidDel="005415A3">
          <w:rPr>
            <w:color w:val="000000"/>
          </w:rPr>
          <w:delText>43.</w:delText>
        </w:r>
        <w:r w:rsidDel="005415A3">
          <w:rPr>
            <w:color w:val="000000"/>
          </w:rPr>
          <w:tab/>
        </w:r>
        <w:r w:rsidDel="005415A3">
          <w:fldChar w:fldCharType="begin"/>
        </w:r>
        <w:r w:rsidDel="005415A3">
          <w:delInstrText>HYPERLINK "http://paperpile.com/b/ccxovd/xOEMM" \h</w:delInstrText>
        </w:r>
        <w:r w:rsidDel="005415A3">
          <w:fldChar w:fldCharType="separate"/>
        </w:r>
        <w:r w:rsidDel="005415A3">
          <w:rPr>
            <w:color w:val="000000"/>
          </w:rPr>
          <w:delText xml:space="preserve">Hilton, M. J.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xml:space="preserve"> Notch signaling maintains bone marrow mesenchymal progenitors by suppressing osteoblast differentiation.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i/>
            <w:color w:val="000000"/>
          </w:rPr>
          <w:delText>Nat. Med.</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306–314 (2008).</w:delText>
        </w:r>
        <w:r w:rsidDel="005415A3">
          <w:fldChar w:fldCharType="end"/>
        </w:r>
      </w:del>
    </w:p>
    <w:p w14:paraId="41A750DD" w14:textId="22E97AF5" w:rsidR="006F371C" w:rsidDel="005415A3" w:rsidRDefault="003C3B5E">
      <w:pPr>
        <w:pStyle w:val="Bibliography"/>
        <w:rPr>
          <w:del w:id="1752" w:author="Liu, Cong" w:date="2025-01-09T11:17:00Z" w16du:dateUtc="2025-01-09T19:17:00Z"/>
          <w:color w:val="000000"/>
        </w:rPr>
        <w:pPrChange w:id="1753" w:author="Liu, Cong" w:date="2025-01-24T17:13:00Z" w16du:dateUtc="2025-01-25T01:13:00Z">
          <w:pPr>
            <w:widowControl w:val="0"/>
            <w:pBdr>
              <w:top w:val="nil"/>
              <w:left w:val="nil"/>
              <w:bottom w:val="nil"/>
              <w:right w:val="nil"/>
              <w:between w:val="nil"/>
            </w:pBdr>
            <w:spacing w:line="480" w:lineRule="auto"/>
            <w:ind w:left="440" w:hanging="440"/>
          </w:pPr>
        </w:pPrChange>
      </w:pPr>
      <w:del w:id="1754" w:author="Liu, Cong" w:date="2025-01-09T11:17:00Z" w16du:dateUtc="2025-01-09T19:17:00Z">
        <w:r w:rsidDel="005415A3">
          <w:rPr>
            <w:color w:val="000000"/>
          </w:rPr>
          <w:delText>44.</w:delText>
        </w:r>
        <w:r w:rsidDel="005415A3">
          <w:rPr>
            <w:color w:val="000000"/>
          </w:rPr>
          <w:tab/>
        </w:r>
        <w:r w:rsidDel="005415A3">
          <w:fldChar w:fldCharType="begin"/>
        </w:r>
        <w:r w:rsidDel="005415A3">
          <w:delInstrText>HYPERLINK "http://paperpile.com/b/ccxovd/W9JMC" \h</w:delInstrText>
        </w:r>
        <w:r w:rsidDel="005415A3">
          <w:fldChar w:fldCharType="separate"/>
        </w:r>
        <w:r w:rsidDel="005415A3">
          <w:rPr>
            <w:color w:val="000000"/>
          </w:rPr>
          <w:delText xml:space="preserve">Wei, K.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xml:space="preserve"> Notch signaling drives synovial fibroblast identity and arthritis pathology.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i/>
            <w:color w:val="000000"/>
          </w:rPr>
          <w:delText>Nature</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b/>
            <w:color w:val="000000"/>
          </w:rPr>
          <w:delText>582</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259–264 (2020).</w:delText>
        </w:r>
        <w:r w:rsidDel="005415A3">
          <w:fldChar w:fldCharType="end"/>
        </w:r>
      </w:del>
    </w:p>
    <w:p w14:paraId="4AD5F34B" w14:textId="3C1D2708" w:rsidR="006F371C" w:rsidDel="005415A3" w:rsidRDefault="003C3B5E">
      <w:pPr>
        <w:pStyle w:val="Bibliography"/>
        <w:rPr>
          <w:del w:id="1755" w:author="Liu, Cong" w:date="2025-01-09T11:17:00Z" w16du:dateUtc="2025-01-09T19:17:00Z"/>
          <w:color w:val="000000"/>
        </w:rPr>
        <w:pPrChange w:id="1756" w:author="Liu, Cong" w:date="2025-01-24T17:13:00Z" w16du:dateUtc="2025-01-25T01:13:00Z">
          <w:pPr>
            <w:widowControl w:val="0"/>
            <w:pBdr>
              <w:top w:val="nil"/>
              <w:left w:val="nil"/>
              <w:bottom w:val="nil"/>
              <w:right w:val="nil"/>
              <w:between w:val="nil"/>
            </w:pBdr>
            <w:spacing w:line="480" w:lineRule="auto"/>
            <w:ind w:left="440" w:hanging="440"/>
          </w:pPr>
        </w:pPrChange>
      </w:pPr>
      <w:del w:id="1757" w:author="Liu, Cong" w:date="2025-01-09T11:17:00Z" w16du:dateUtc="2025-01-09T19:17:00Z">
        <w:r w:rsidDel="005415A3">
          <w:rPr>
            <w:color w:val="000000"/>
          </w:rPr>
          <w:delText>45.</w:delText>
        </w:r>
        <w:r w:rsidDel="005415A3">
          <w:rPr>
            <w:color w:val="000000"/>
          </w:rPr>
          <w:tab/>
        </w:r>
        <w:r w:rsidDel="005415A3">
          <w:fldChar w:fldCharType="begin"/>
        </w:r>
        <w:r w:rsidDel="005415A3">
          <w:delInstrText>HYPERLINK "http://paperpile.com/b/ccxovd/Po5jm" \h</w:delInstrText>
        </w:r>
        <w:r w:rsidDel="005415A3">
          <w:fldChar w:fldCharType="separate"/>
        </w:r>
        <w:r w:rsidDel="005415A3">
          <w:rPr>
            <w:color w:val="000000"/>
          </w:rPr>
          <w:delText xml:space="preserve">Bottini, A.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xml:space="preserve"> PTPN14 phosphatase and YAP promote TGFβ signalling in rheumatoid synoviocytes.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i/>
            <w:color w:val="000000"/>
          </w:rPr>
          <w:delText>Ann. Rheum. Dis.</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600–609 (2019).</w:delText>
        </w:r>
        <w:r w:rsidDel="005415A3">
          <w:fldChar w:fldCharType="end"/>
        </w:r>
      </w:del>
    </w:p>
    <w:p w14:paraId="0CE36941" w14:textId="6045867E" w:rsidR="006F371C" w:rsidDel="005415A3" w:rsidRDefault="003C3B5E">
      <w:pPr>
        <w:pStyle w:val="Bibliography"/>
        <w:rPr>
          <w:del w:id="1758" w:author="Liu, Cong" w:date="2025-01-09T11:17:00Z" w16du:dateUtc="2025-01-09T19:17:00Z"/>
          <w:color w:val="000000"/>
        </w:rPr>
        <w:pPrChange w:id="1759" w:author="Liu, Cong" w:date="2025-01-24T17:13:00Z" w16du:dateUtc="2025-01-25T01:13:00Z">
          <w:pPr>
            <w:widowControl w:val="0"/>
            <w:pBdr>
              <w:top w:val="nil"/>
              <w:left w:val="nil"/>
              <w:bottom w:val="nil"/>
              <w:right w:val="nil"/>
              <w:between w:val="nil"/>
            </w:pBdr>
            <w:spacing w:line="480" w:lineRule="auto"/>
            <w:ind w:left="440" w:hanging="440"/>
          </w:pPr>
        </w:pPrChange>
      </w:pPr>
      <w:del w:id="1760" w:author="Liu, Cong" w:date="2025-01-09T11:17:00Z" w16du:dateUtc="2025-01-09T19:17:00Z">
        <w:r w:rsidDel="005415A3">
          <w:rPr>
            <w:color w:val="000000"/>
          </w:rPr>
          <w:delText>46.</w:delText>
        </w:r>
        <w:r w:rsidDel="005415A3">
          <w:rPr>
            <w:color w:val="000000"/>
          </w:rPr>
          <w:tab/>
        </w:r>
        <w:r w:rsidDel="005415A3">
          <w:fldChar w:fldCharType="begin"/>
        </w:r>
        <w:r w:rsidDel="005415A3">
          <w:delInstrText>HYPERLINK "http://paperpile.com/b/ccxovd/Nni4i" \h</w:delInstrText>
        </w:r>
        <w:r w:rsidDel="005415A3">
          <w:fldChar w:fldCharType="separate"/>
        </w:r>
        <w:r w:rsidDel="005415A3">
          <w:rPr>
            <w:color w:val="000000"/>
          </w:rPr>
          <w:delText xml:space="preserve">Ma, B. &amp; Hottiger, M. O. Crosstalk between Wnt/β-Catenin and NF-κB Signaling Pathway during Inflammation. </w:delText>
        </w:r>
        <w:r w:rsidDel="005415A3">
          <w:fldChar w:fldCharType="end"/>
        </w:r>
        <w:r w:rsidDel="005415A3">
          <w:fldChar w:fldCharType="begin"/>
        </w:r>
        <w:r w:rsidDel="005415A3">
          <w:delInstrText>HYPERLINK "http://paperpile.com/b/ccxovd/Nni4i"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"http://paperpile.com/b/ccxovd/Nni4i"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"http://paperpile.com/b/ccxovd/Nni4i"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"http://paperpile.com/b/ccxovd/Nni4i" \h</w:delInstrText>
        </w:r>
        <w:r w:rsidDel="005415A3">
          <w:fldChar w:fldCharType="separate"/>
        </w:r>
        <w:r w:rsidDel="005415A3">
          <w:rPr>
            <w:color w:val="000000"/>
          </w:rPr>
          <w:delText>, 221254 (2016).</w:delText>
        </w:r>
        <w:r w:rsidDel="005415A3">
          <w:fldChar w:fldCharType="end"/>
        </w:r>
      </w:del>
    </w:p>
    <w:p w14:paraId="0B499066" w14:textId="3767C9F5" w:rsidR="006F371C" w:rsidDel="005415A3" w:rsidRDefault="003C3B5E">
      <w:pPr>
        <w:pStyle w:val="Bibliography"/>
        <w:rPr>
          <w:del w:id="1761" w:author="Liu, Cong" w:date="2025-01-09T11:17:00Z" w16du:dateUtc="2025-01-09T19:17:00Z"/>
          <w:color w:val="000000"/>
        </w:rPr>
        <w:pPrChange w:id="1762" w:author="Liu, Cong" w:date="2025-01-24T17:13:00Z" w16du:dateUtc="2025-01-25T01:13:00Z">
          <w:pPr>
            <w:widowControl w:val="0"/>
            <w:pBdr>
              <w:top w:val="nil"/>
              <w:left w:val="nil"/>
              <w:bottom w:val="nil"/>
              <w:right w:val="nil"/>
              <w:between w:val="nil"/>
            </w:pBdr>
            <w:spacing w:line="480" w:lineRule="auto"/>
            <w:ind w:left="440" w:hanging="440"/>
          </w:pPr>
        </w:pPrChange>
      </w:pPr>
      <w:del w:id="1763" w:author="Liu, Cong" w:date="2025-01-09T11:17:00Z" w16du:dateUtc="2025-01-09T19:17:00Z">
        <w:r w:rsidDel="005415A3">
          <w:rPr>
            <w:color w:val="000000"/>
          </w:rPr>
          <w:delText>47.</w:delText>
        </w:r>
        <w:r w:rsidDel="005415A3">
          <w:rPr>
            <w:color w:val="000000"/>
          </w:rPr>
          <w:tab/>
        </w:r>
        <w:r w:rsidDel="005415A3">
          <w:fldChar w:fldCharType="begin"/>
        </w:r>
        <w:r w:rsidDel="005415A3">
          <w:delInstrText>HYPERLINK "http://paperpile.com/b/ccxovd/KyCRX" \h</w:delInstrText>
        </w:r>
        <w:r w:rsidDel="005415A3">
          <w:fldChar w:fldCharType="separate"/>
        </w:r>
        <w:r w:rsidDel="005415A3">
          <w:rPr>
            <w:color w:val="000000"/>
          </w:rPr>
          <w:delText xml:space="preserve">Nagata, K.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xml:space="preserve"> Runx2 and Runx3 differentially regulate articular chondrocytes during surgically induced osteoarthritis development.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b/>
            <w:color w:val="000000"/>
          </w:rPr>
          <w:delText>13</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6187 (2022).</w:delText>
        </w:r>
        <w:r w:rsidDel="005415A3">
          <w:fldChar w:fldCharType="end"/>
        </w:r>
      </w:del>
    </w:p>
    <w:p w14:paraId="20354BDC" w14:textId="4C342ECB" w:rsidR="006F371C" w:rsidRDefault="003C3B5E">
      <w:pPr>
        <w:pStyle w:val="Bibliography"/>
        <w:rPr>
          <w:color w:val="000000"/>
        </w:rPr>
        <w:pPrChange w:id="1764" w:author="Liu, Cong" w:date="2025-01-24T17:13:00Z" w16du:dateUtc="2025-01-25T01:13:00Z">
          <w:pPr>
            <w:widowControl w:val="0"/>
            <w:pBdr>
              <w:top w:val="nil"/>
              <w:left w:val="nil"/>
              <w:bottom w:val="nil"/>
              <w:right w:val="nil"/>
              <w:between w:val="nil"/>
            </w:pBdr>
            <w:spacing w:after="220" w:line="480" w:lineRule="auto"/>
            <w:ind w:left="440" w:hanging="440"/>
          </w:pPr>
        </w:pPrChange>
      </w:pPr>
      <w:del w:id="1765" w:author="Liu, Cong" w:date="2025-01-09T11:17:00Z" w16du:dateUtc="2025-01-09T19:17:00Z">
        <w:r w:rsidDel="005415A3">
          <w:rPr>
            <w:color w:val="000000"/>
          </w:rPr>
          <w:delText>48.</w:delText>
        </w:r>
        <w:r w:rsidDel="005415A3">
          <w:rPr>
            <w:color w:val="000000"/>
          </w:rPr>
          <w:tab/>
        </w:r>
        <w:r w:rsidDel="005415A3">
          <w:fldChar w:fldCharType="begin"/>
        </w:r>
        <w:r w:rsidDel="005415A3">
          <w:delInstrText>HYPERLINK "http://paperpile.com/b/ccxovd/pXPBI" \h</w:delInstrText>
        </w:r>
        <w:r w:rsidDel="005415A3">
          <w:fldChar w:fldCharType="separate"/>
        </w:r>
        <w:r w:rsidDel="005415A3">
          <w:rPr>
            <w:color w:val="000000"/>
          </w:rPr>
          <w:delText xml:space="preserve">Meednu, N.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xml:space="preserve"> Dynamic spectrum of ectopic lymphoid B cell activation and hypermutation in the RA synovium characterized by NR4A nuclear receptor expression.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i/>
            <w:color w:val="000000"/>
          </w:rPr>
          <w:delText>Cell Rep.</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b/>
            <w:color w:val="000000"/>
          </w:rPr>
          <w:delText>39</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110766 (2022).</w:delText>
        </w:r>
        <w:r w:rsidDel="005415A3">
          <w:fldChar w:fldCharType="end"/>
        </w:r>
      </w:del>
    </w:p>
    <w:p w14:paraId="37ABF03E" w14:textId="77777777" w:rsidR="006F371C" w:rsidDel="005415A3" w:rsidRDefault="006F371C">
      <w:pPr>
        <w:widowControl w:val="0"/>
        <w:pBdr>
          <w:top w:val="nil"/>
          <w:left w:val="nil"/>
          <w:bottom w:val="nil"/>
          <w:right w:val="nil"/>
          <w:between w:val="nil"/>
        </w:pBdr>
        <w:spacing w:after="220" w:line="360" w:lineRule="auto"/>
        <w:ind w:left="440" w:hanging="440"/>
        <w:rPr>
          <w:del w:id="1766" w:author="Liu, Cong" w:date="2025-01-09T11:18:00Z" w16du:dateUtc="2025-01-09T19:18:00Z"/>
        </w:rPr>
      </w:pPr>
    </w:p>
    <w:p w14:paraId="5A2C52A3" w14:textId="77777777" w:rsidR="006F371C" w:rsidRDefault="003C3B5E">
      <w:pPr>
        <w:pStyle w:val="Heading3"/>
        <w:spacing w:line="360" w:lineRule="auto"/>
      </w:pPr>
      <w:bookmarkStart w:id="1767" w:name="_3as4poj" w:colFirst="0" w:colLast="0"/>
      <w:bookmarkEnd w:id="1767"/>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FC5AAE8" w:rsidR="006F371C" w:rsidDel="005415A3" w:rsidRDefault="006F371C">
      <w:pPr>
        <w:spacing w:line="360" w:lineRule="auto"/>
        <w:rPr>
          <w:del w:id="1768" w:author="Liu, Cong" w:date="2025-01-09T11:17:00Z" w16du:dateUtc="2025-01-09T19:17:00Z"/>
        </w:rPr>
      </w:pPr>
    </w:p>
    <w:p w14:paraId="47A8369D" w14:textId="77777777" w:rsidR="005415A3" w:rsidRDefault="005415A3" w:rsidP="001935A7">
      <w:bookmarkStart w:id="1769" w:name="_1pxezwc" w:colFirst="0" w:colLast="0"/>
      <w:bookmarkEnd w:id="1769"/>
    </w:p>
    <w:p w14:paraId="0C6FD8F0" w14:textId="77777777" w:rsidR="001935A7" w:rsidRDefault="001935A7" w:rsidP="001935A7">
      <w:pPr>
        <w:rPr>
          <w:ins w:id="1770" w:author="Liu, Cong" w:date="2025-01-09T11:17:00Z" w16du:dateUtc="2025-01-09T19:17:00Z"/>
        </w:rPr>
      </w:pPr>
    </w:p>
    <w:p w14:paraId="35ED2C09" w14:textId="31954C98" w:rsidR="006F371C" w:rsidRDefault="003C3B5E">
      <w:pPr>
        <w:pStyle w:val="Heading3"/>
        <w:spacing w:line="360" w:lineRule="auto"/>
      </w:pPr>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1771" w:name="_49x2ik5" w:colFirst="0" w:colLast="0"/>
      <w:bookmarkEnd w:id="1771"/>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1772" w:name="_147n2zr" w:colFirst="0" w:colLast="0"/>
      <w:bookmarkEnd w:id="1772"/>
      <w:r>
        <w:lastRenderedPageBreak/>
        <w:br w:type="page"/>
      </w:r>
    </w:p>
    <w:p w14:paraId="1D21D024" w14:textId="77777777" w:rsidR="006F371C" w:rsidRDefault="003C3B5E">
      <w:pPr>
        <w:pStyle w:val="Heading3"/>
        <w:spacing w:line="360" w:lineRule="auto"/>
      </w:pPr>
      <w:bookmarkStart w:id="1773" w:name="_3o7alnk" w:colFirst="0" w:colLast="0"/>
      <w:bookmarkEnd w:id="1773"/>
      <w:r>
        <w:lastRenderedPageBreak/>
        <w:t>Supplementary Figures</w:t>
      </w:r>
    </w:p>
    <w:p w14:paraId="353AA9E7" w14:textId="1F9D9829" w:rsidR="006F371C" w:rsidRDefault="003C3B5E">
      <w:pPr>
        <w:pStyle w:val="Heading4"/>
        <w:spacing w:line="360" w:lineRule="auto"/>
        <w:rPr>
          <w:b w:val="0"/>
        </w:rPr>
      </w:pPr>
      <w:bookmarkStart w:id="1774" w:name="_23ckvvd" w:colFirst="0" w:colLast="0"/>
      <w:bookmarkEnd w:id="1774"/>
      <w:r>
        <w:t xml:space="preserve">Fig. S1 </w:t>
      </w:r>
      <w:del w:id="1775" w:author="Liu, Cong" w:date="2024-12-22T11:21:00Z" w16du:dateUtc="2024-12-22T19:21:00Z">
        <w:r w:rsidDel="00D45960">
          <w:delText>Co-embedding of multi-omics data</w:delText>
        </w:r>
      </w:del>
      <w:ins w:id="1776" w:author="Liu, Cong" w:date="2024-12-22T11:21:00Z" w16du:dateUtc="2024-12-22T19:21:00Z">
        <w:r w:rsidR="00D45960">
          <w:t xml:space="preserve">Quality control summary for </w:t>
        </w:r>
        <w:proofErr w:type="spellStart"/>
        <w:r w:rsidR="00D45960">
          <w:t>scRNA</w:t>
        </w:r>
        <w:proofErr w:type="spellEnd"/>
        <w:r w:rsidR="00D45960">
          <w:t xml:space="preserve">-seq and </w:t>
        </w:r>
        <w:proofErr w:type="spellStart"/>
        <w:r w:rsidR="00D45960">
          <w:t>scATAC</w:t>
        </w:r>
        <w:proofErr w:type="spellEnd"/>
        <w:r w:rsidR="00D45960">
          <w:t>-seq</w:t>
        </w:r>
      </w:ins>
      <w:r>
        <w:t xml:space="preserve">. (A) </w:t>
      </w:r>
      <w:del w:id="1777"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1778" w:author="Liu, Cong" w:date="2024-12-22T11:25:00Z" w16du:dateUtc="2024-12-22T19:25:00Z">
        <w:r w:rsidDel="00D45960">
          <w:rPr>
            <w:b w:val="0"/>
          </w:rPr>
          <w:delText>.</w:delText>
        </w:r>
      </w:del>
      <w:ins w:id="1779" w:author="Liu, Cong" w:date="2024-12-22T11:25:00Z">
        <w:r w:rsidR="00D45960" w:rsidRPr="00D45960">
          <w:rPr>
            <w:b w:val="0"/>
          </w:rPr>
          <w:t>Violin plots showing distributions of QC metrics</w:t>
        </w:r>
      </w:ins>
      <w:ins w:id="1780" w:author="Liu, Cong" w:date="2024-12-22T11:25:00Z" w16du:dateUtc="2024-12-22T19:25:00Z">
        <w:r w:rsidR="00D45960">
          <w:rPr>
            <w:b w:val="0"/>
          </w:rPr>
          <w:t xml:space="preserve"> for </w:t>
        </w:r>
        <w:proofErr w:type="spellStart"/>
        <w:r w:rsidR="00D45960">
          <w:rPr>
            <w:b w:val="0"/>
          </w:rPr>
          <w:t>scRNA</w:t>
        </w:r>
        <w:proofErr w:type="spellEnd"/>
        <w:r w:rsidR="00D45960">
          <w:rPr>
            <w:b w:val="0"/>
          </w:rPr>
          <w:t>-seq</w:t>
        </w:r>
      </w:ins>
      <w:ins w:id="1781" w:author="Liu, Cong" w:date="2024-12-22T11:25:00Z">
        <w:r w:rsidR="00D45960" w:rsidRPr="00D45960">
          <w:rPr>
            <w:b w:val="0"/>
          </w:rPr>
          <w:t>. Median (</w:t>
        </w:r>
      </w:ins>
      <w:ins w:id="1782" w:author="Liu, Cong" w:date="2024-12-22T11:26:00Z" w16du:dateUtc="2024-12-22T19:26:00Z">
        <w:r w:rsidR="00D45960">
          <w:rPr>
            <w:b w:val="0"/>
          </w:rPr>
          <w:t>points</w:t>
        </w:r>
      </w:ins>
      <w:ins w:id="1783" w:author="Liu, Cong" w:date="2024-12-22T11:25:00Z">
        <w:r w:rsidR="00D45960" w:rsidRPr="00D45960">
          <w:rPr>
            <w:b w:val="0"/>
          </w:rPr>
          <w:t>) and 25th and 75th quantiles (whiskers and narrow bars) are overlaid on violin plots. Median values are also in</w:t>
        </w:r>
      </w:ins>
      <w:ins w:id="1784" w:author="Liu, Cong" w:date="2024-12-22T11:27:00Z" w16du:dateUtc="2024-12-22T19:27:00Z">
        <w:r w:rsidR="00D45960">
          <w:rPr>
            <w:b w:val="0"/>
          </w:rPr>
          <w:t xml:space="preserve"> </w:t>
        </w:r>
        <w:r w:rsidR="00D45960" w:rsidRPr="00EB0147">
          <w:rPr>
            <w:bCs/>
            <w:rPrChange w:id="1785" w:author="Liu, Cong" w:date="2024-12-22T11:30:00Z" w16du:dateUtc="2024-12-22T19:30:00Z">
              <w:rPr>
                <w:b w:val="0"/>
              </w:rPr>
            </w:rPrChange>
          </w:rPr>
          <w:t>Supplementary Table S2</w:t>
        </w:r>
      </w:ins>
      <w:ins w:id="1786" w:author="Liu, Cong" w:date="2024-12-22T11:25:00Z">
        <w:r w:rsidR="00D45960" w:rsidRPr="00D45960">
          <w:rPr>
            <w:b w:val="0"/>
          </w:rPr>
          <w:t xml:space="preserve">. </w:t>
        </w:r>
      </w:ins>
      <w:ins w:id="1787" w:author="Liu, Cong" w:date="2024-12-22T11:32:00Z" w16du:dateUtc="2024-12-22T19:32:00Z">
        <w:r w:rsidR="00A04E1E">
          <w:rPr>
            <w:b w:val="0"/>
          </w:rPr>
          <w:t>From left to right are QC</w:t>
        </w:r>
      </w:ins>
      <w:ins w:id="1788" w:author="Liu, Cong" w:date="2024-12-22T11:33:00Z" w16du:dateUtc="2024-12-22T19:33:00Z">
        <w:r w:rsidR="00A04E1E">
          <w:rPr>
            <w:b w:val="0"/>
          </w:rPr>
          <w:t xml:space="preserve"> plots for percent of mitochondrial gene </w:t>
        </w:r>
      </w:ins>
      <w:ins w:id="1789" w:author="Liu, Cong" w:date="2024-12-22T11:34:00Z" w16du:dateUtc="2024-12-22T19:34:00Z">
        <w:r w:rsidR="00A04E1E">
          <w:rPr>
            <w:b w:val="0"/>
          </w:rPr>
          <w:t>reads</w:t>
        </w:r>
      </w:ins>
      <w:ins w:id="1790" w:author="Liu, Cong" w:date="2024-12-22T11:33:00Z" w16du:dateUtc="2024-12-22T19:33:00Z">
        <w:r w:rsidR="00A04E1E">
          <w:rPr>
            <w:b w:val="0"/>
          </w:rPr>
          <w:t xml:space="preserve">, </w:t>
        </w:r>
      </w:ins>
      <w:ins w:id="1791" w:author="Liu, Cong" w:date="2024-12-22T11:34:00Z" w16du:dateUtc="2024-12-22T19:34:00Z">
        <w:r w:rsidR="00A04E1E">
          <w:rPr>
            <w:b w:val="0"/>
          </w:rPr>
          <w:t xml:space="preserve">percent of </w:t>
        </w:r>
      </w:ins>
      <w:ins w:id="1792" w:author="Liu, Cong" w:date="2024-12-22T11:33:00Z" w16du:dateUtc="2024-12-22T19:33:00Z">
        <w:r w:rsidR="00A04E1E">
          <w:rPr>
            <w:b w:val="0"/>
          </w:rPr>
          <w:t xml:space="preserve">ribosomal gene </w:t>
        </w:r>
      </w:ins>
      <w:ins w:id="1793" w:author="Liu, Cong" w:date="2024-12-22T11:34:00Z" w16du:dateUtc="2024-12-22T19:34:00Z">
        <w:r w:rsidR="00A04E1E">
          <w:rPr>
            <w:b w:val="0"/>
          </w:rPr>
          <w:t>reads</w:t>
        </w:r>
      </w:ins>
      <w:ins w:id="1794" w:author="Liu, Cong" w:date="2024-12-22T11:33:00Z" w16du:dateUtc="2024-12-22T19:33:00Z">
        <w:r w:rsidR="00A04E1E">
          <w:rPr>
            <w:b w:val="0"/>
          </w:rPr>
          <w:t>,</w:t>
        </w:r>
      </w:ins>
      <w:ins w:id="1795" w:author="Liu, Cong" w:date="2024-12-22T11:34:00Z" w16du:dateUtc="2024-12-22T19:34:00Z">
        <w:r w:rsidR="00A04E1E">
          <w:rPr>
            <w:b w:val="0"/>
          </w:rPr>
          <w:t xml:space="preserve"> number of transcripts per cell, number of genes per c</w:t>
        </w:r>
      </w:ins>
      <w:ins w:id="1796" w:author="Liu, Cong" w:date="2024-12-22T11:35:00Z" w16du:dateUtc="2024-12-22T19:35:00Z">
        <w:r w:rsidR="00A04E1E">
          <w:rPr>
            <w:b w:val="0"/>
          </w:rPr>
          <w:t>ell, and complexity</w:t>
        </w:r>
      </w:ins>
      <w:ins w:id="1797" w:author="Liu, Cong" w:date="2024-12-22T11:37:00Z" w16du:dateUtc="2024-12-22T19:37:00Z">
        <w:r w:rsidR="00A04E1E">
          <w:rPr>
            <w:b w:val="0"/>
          </w:rPr>
          <w:t xml:space="preserve"> (number of genes detected per UMI).</w:t>
        </w:r>
      </w:ins>
      <w:ins w:id="1798" w:author="Liu, Cong" w:date="2024-12-22T11:38:00Z" w16du:dateUtc="2024-12-22T19:38:00Z">
        <w:r w:rsidR="002B4E90">
          <w:rPr>
            <w:b w:val="0"/>
          </w:rPr>
          <w:t xml:space="preserve"> The QC metrics indicate the high quality of </w:t>
        </w:r>
        <w:proofErr w:type="spellStart"/>
        <w:r w:rsidR="002B4E90">
          <w:rPr>
            <w:b w:val="0"/>
          </w:rPr>
          <w:t>scRNA</w:t>
        </w:r>
        <w:proofErr w:type="spellEnd"/>
        <w:r w:rsidR="002B4E90">
          <w:rPr>
            <w:b w:val="0"/>
          </w:rPr>
          <w:t>-seq data.</w:t>
        </w:r>
      </w:ins>
      <w:ins w:id="1799" w:author="Liu, Cong" w:date="2024-12-22T11:33:00Z" w16du:dateUtc="2024-12-22T19:33:00Z">
        <w:r w:rsidR="00A04E1E">
          <w:rPr>
            <w:b w:val="0"/>
          </w:rPr>
          <w:t xml:space="preserve"> </w:t>
        </w:r>
      </w:ins>
      <w:del w:id="1800" w:author="Liu, Cong" w:date="2024-12-22T11:27:00Z" w16du:dateUtc="2024-12-22T19:27:00Z">
        <w:r w:rsidDel="00D45960">
          <w:rPr>
            <w:b w:val="0"/>
          </w:rPr>
          <w:delText xml:space="preserve"> </w:delText>
        </w:r>
      </w:del>
      <w:r>
        <w:t xml:space="preserve">(B) </w:t>
      </w:r>
      <w:r>
        <w:rPr>
          <w:b w:val="0"/>
        </w:rPr>
        <w:t xml:space="preserve">UMAP colored by </w:t>
      </w:r>
      <w:del w:id="1801" w:author="Liu, Cong" w:date="2024-12-22T15:10:00Z" w16du:dateUtc="2024-12-22T23:10:00Z">
        <w:r w:rsidDel="00FD1434">
          <w:rPr>
            <w:b w:val="0"/>
          </w:rPr>
          <w:delText>11 major cell type</w:delText>
        </w:r>
      </w:del>
      <w:ins w:id="1802" w:author="Liu, Cong" w:date="2024-12-22T15:10:00Z" w16du:dateUtc="2024-12-22T23:10:00Z">
        <w:r w:rsidR="00FD1434">
          <w:rPr>
            <w:b w:val="0"/>
          </w:rPr>
          <w:t>sample</w:t>
        </w:r>
      </w:ins>
      <w:r>
        <w:rPr>
          <w:b w:val="0"/>
        </w:rPr>
        <w:t xml:space="preserve">s (left) and </w:t>
      </w:r>
      <w:del w:id="1803" w:author="Liu, Cong" w:date="2024-12-22T15:10:00Z" w16du:dateUtc="2024-12-22T23:10:00Z">
        <w:r w:rsidDel="00FD1434">
          <w:rPr>
            <w:b w:val="0"/>
          </w:rPr>
          <w:delText xml:space="preserve">assays </w:delText>
        </w:r>
      </w:del>
      <w:ins w:id="1804" w:author="Liu, Cong" w:date="2024-12-22T15:10:00Z" w16du:dateUtc="2024-12-22T23:10:00Z">
        <w:r w:rsidR="00FD1434">
          <w:rPr>
            <w:b w:val="0"/>
          </w:rPr>
          <w:t xml:space="preserve">cell types </w:t>
        </w:r>
      </w:ins>
      <w:r>
        <w:rPr>
          <w:b w:val="0"/>
        </w:rPr>
        <w:t xml:space="preserve">(right) in </w:t>
      </w:r>
      <w:ins w:id="1805" w:author="Liu, Cong" w:date="2024-12-22T15:10:00Z" w16du:dateUtc="2024-12-22T23:10:00Z">
        <w:r w:rsidR="00FD1434">
          <w:rPr>
            <w:b w:val="0"/>
          </w:rPr>
          <w:t xml:space="preserve">the </w:t>
        </w:r>
        <w:proofErr w:type="spellStart"/>
        <w:r w:rsidR="00FD1434">
          <w:rPr>
            <w:b w:val="0"/>
          </w:rPr>
          <w:t>sc</w:t>
        </w:r>
      </w:ins>
      <w:ins w:id="1806" w:author="Liu, Cong" w:date="2024-12-22T15:11:00Z" w16du:dateUtc="2024-12-22T23:11:00Z">
        <w:r w:rsidR="00FD1434">
          <w:rPr>
            <w:b w:val="0"/>
          </w:rPr>
          <w:t>RNA</w:t>
        </w:r>
        <w:proofErr w:type="spellEnd"/>
        <w:r w:rsidR="00FD1434">
          <w:rPr>
            <w:b w:val="0"/>
          </w:rPr>
          <w:t xml:space="preserve">-seq </w:t>
        </w:r>
      </w:ins>
      <w:r>
        <w:rPr>
          <w:b w:val="0"/>
        </w:rPr>
        <w:t xml:space="preserve">cells from </w:t>
      </w:r>
      <w:ins w:id="1807" w:author="Liu, Cong" w:date="2024-12-22T15:11:00Z" w16du:dateUtc="2024-12-22T23:11:00Z">
        <w:r w:rsidR="00FD1434">
          <w:rPr>
            <w:b w:val="0"/>
          </w:rPr>
          <w:t xml:space="preserve">all the </w:t>
        </w:r>
      </w:ins>
      <w:del w:id="1808" w:author="Liu, Cong" w:date="2024-12-22T15:11:00Z" w16du:dateUtc="2024-12-22T23:11:00Z">
        <w:r w:rsidDel="00FD1434">
          <w:rPr>
            <w:b w:val="0"/>
          </w:rPr>
          <w:delText xml:space="preserve">both scRNA-seq and scATAC-seq for the same control </w:delText>
        </w:r>
      </w:del>
      <w:r>
        <w:rPr>
          <w:b w:val="0"/>
        </w:rPr>
        <w:t>sample</w:t>
      </w:r>
      <w:ins w:id="1809" w:author="Liu, Cong" w:date="2024-12-22T15:11:00Z" w16du:dateUtc="2024-12-22T23:11:00Z">
        <w:r w:rsidR="00FD1434">
          <w:rPr>
            <w:b w:val="0"/>
          </w:rPr>
          <w:t>s</w:t>
        </w:r>
      </w:ins>
      <w:r>
        <w:rPr>
          <w:b w:val="0"/>
        </w:rPr>
        <w:t>.</w:t>
      </w:r>
      <w:ins w:id="1810" w:author="Liu, Cong" w:date="2024-12-22T19:57:00Z" w16du:dateUtc="2024-12-23T03:57:00Z">
        <w:r w:rsidR="00E467A2">
          <w:rPr>
            <w:b w:val="0"/>
          </w:rPr>
          <w:t xml:space="preserve"> </w:t>
        </w:r>
        <w:proofErr w:type="spellStart"/>
        <w:r w:rsidR="00E467A2">
          <w:rPr>
            <w:b w:val="0"/>
          </w:rPr>
          <w:t>scRNA</w:t>
        </w:r>
        <w:proofErr w:type="spellEnd"/>
        <w:r w:rsidR="00E467A2">
          <w:rPr>
            <w:b w:val="0"/>
          </w:rPr>
          <w:t xml:space="preserve">-seq cells are </w:t>
        </w:r>
      </w:ins>
      <w:ins w:id="1811" w:author="Liu, Cong" w:date="2024-12-22T19:58:00Z" w16du:dateUtc="2024-12-23T03:58:00Z">
        <w:r w:rsidR="00E467A2">
          <w:rPr>
            <w:b w:val="0"/>
          </w:rPr>
          <w:t>diffused evenly across the sample space, demonstrating a good integration across samples</w:t>
        </w:r>
      </w:ins>
      <w:ins w:id="1812" w:author="Liu, Cong" w:date="2024-12-27T11:03:00Z" w16du:dateUtc="2024-12-27T19:03:00Z">
        <w:r w:rsidR="0099498B">
          <w:rPr>
            <w:b w:val="0"/>
          </w:rPr>
          <w:t xml:space="preserve"> without batch effect</w:t>
        </w:r>
      </w:ins>
      <w:ins w:id="1813" w:author="Liu, Cong" w:date="2024-12-22T19:58:00Z" w16du:dateUtc="2024-12-23T03:58:00Z">
        <w:r w:rsidR="00E467A2">
          <w:rPr>
            <w:b w:val="0"/>
          </w:rPr>
          <w:t>.</w:t>
        </w:r>
      </w:ins>
      <w:r>
        <w:rPr>
          <w:b w:val="0"/>
        </w:rPr>
        <w:t xml:space="preserve"> </w:t>
      </w:r>
      <w:moveFromRangeStart w:id="1814" w:author="Liu, Cong" w:date="2024-12-22T19:54:00Z" w:name="move185789697"/>
      <w:moveFrom w:id="1815" w:author="Liu, Cong" w:date="2024-12-22T19:54:00Z" w16du:dateUtc="2024-12-23T03:54:00Z">
        <w:r w:rsidRPr="000D72BA" w:rsidDel="0023518D">
          <w:rPr>
            <w:bCs/>
            <w:rPrChange w:id="1816"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1817" w:author="Liu, Cong" w:date="2024-12-22T19:55:00Z" w16du:dateUtc="2024-12-23T03:55:00Z">
              <w:rPr>
                <w:b w:val="0"/>
              </w:rPr>
            </w:rPrChange>
          </w:rPr>
          <w:t xml:space="preserve">. </w:t>
        </w:r>
      </w:moveFrom>
      <w:moveFromRangeEnd w:id="1814"/>
      <w:ins w:id="1818" w:author="Liu, Cong" w:date="2024-12-22T19:54:00Z" w16du:dateUtc="2024-12-23T03:54:00Z">
        <w:r w:rsidR="0023518D" w:rsidRPr="000D72BA">
          <w:rPr>
            <w:bCs/>
            <w:rPrChange w:id="1819" w:author="Liu, Cong" w:date="2024-12-22T19:55:00Z" w16du:dateUtc="2024-12-23T03:55:00Z">
              <w:rPr>
                <w:b w:val="0"/>
              </w:rPr>
            </w:rPrChange>
          </w:rPr>
          <w:t>(C)</w:t>
        </w:r>
        <w:r w:rsidR="0023518D">
          <w:rPr>
            <w:b w:val="0"/>
          </w:rPr>
          <w:t xml:space="preserve"> </w:t>
        </w:r>
      </w:ins>
      <w:ins w:id="1820" w:author="Liu, Cong" w:date="2024-12-22T19:55:00Z" w16du:dateUtc="2024-12-23T03:55:00Z">
        <w:r w:rsidR="000D72BA" w:rsidRPr="00D45960">
          <w:rPr>
            <w:b w:val="0"/>
          </w:rPr>
          <w:t>Violin plots showing distributions of QC metrics</w:t>
        </w:r>
        <w:r w:rsidR="000D72BA">
          <w:rPr>
            <w:b w:val="0"/>
          </w:rPr>
          <w:t xml:space="preserve"> for </w:t>
        </w:r>
        <w:proofErr w:type="spellStart"/>
        <w:r w:rsidR="000D72BA">
          <w:rPr>
            <w:b w:val="0"/>
          </w:rPr>
          <w:t>scATAC</w:t>
        </w:r>
        <w:proofErr w:type="spellEnd"/>
        <w:r w:rsidR="000D72BA">
          <w:rPr>
            <w:b w:val="0"/>
          </w:rPr>
          <w:t>-seq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1821" w:author="Liu, Cong" w:date="2024-12-22T19:56:00Z" w16du:dateUtc="2024-12-23T03:56:00Z">
        <w:r w:rsidR="000E6ACF">
          <w:rPr>
            <w:b w:val="0"/>
          </w:rPr>
          <w:t xml:space="preserve">fraction </w:t>
        </w:r>
      </w:ins>
      <w:ins w:id="1822" w:author="Liu, Cong" w:date="2024-12-22T19:55:00Z" w16du:dateUtc="2024-12-23T03:55:00Z">
        <w:r w:rsidR="000D72BA">
          <w:rPr>
            <w:b w:val="0"/>
          </w:rPr>
          <w:t>of reads</w:t>
        </w:r>
      </w:ins>
      <w:ins w:id="1823" w:author="Liu, Cong" w:date="2024-12-22T19:56:00Z" w16du:dateUtc="2024-12-23T03:56:00Z">
        <w:r w:rsidR="000E6ACF">
          <w:rPr>
            <w:b w:val="0"/>
          </w:rPr>
          <w:t xml:space="preserve"> in TSS</w:t>
        </w:r>
      </w:ins>
      <w:ins w:id="1824" w:author="Liu, Cong" w:date="2024-12-22T19:55:00Z" w16du:dateUtc="2024-12-23T03:55:00Z">
        <w:r w:rsidR="000D72BA">
          <w:rPr>
            <w:b w:val="0"/>
          </w:rPr>
          <w:t xml:space="preserve">, </w:t>
        </w:r>
      </w:ins>
      <w:ins w:id="1825" w:author="Liu, Cong" w:date="2024-12-22T19:56:00Z" w16du:dateUtc="2024-12-23T03:56:00Z">
        <w:r w:rsidR="000E6ACF">
          <w:rPr>
            <w:b w:val="0"/>
          </w:rPr>
          <w:t>fraction</w:t>
        </w:r>
      </w:ins>
      <w:ins w:id="1826" w:author="Liu, Cong" w:date="2024-12-22T19:55:00Z" w16du:dateUtc="2024-12-23T03:55:00Z">
        <w:r w:rsidR="000D72BA">
          <w:rPr>
            <w:b w:val="0"/>
          </w:rPr>
          <w:t xml:space="preserve"> of </w:t>
        </w:r>
      </w:ins>
      <w:ins w:id="1827" w:author="Liu, Cong" w:date="2024-12-22T19:56:00Z" w16du:dateUtc="2024-12-23T03:56:00Z">
        <w:r w:rsidR="000E6ACF">
          <w:rPr>
            <w:b w:val="0"/>
          </w:rPr>
          <w:t>reads in peaks</w:t>
        </w:r>
      </w:ins>
      <w:ins w:id="1828" w:author="Liu, Cong" w:date="2024-12-22T19:55:00Z" w16du:dateUtc="2024-12-23T03:55:00Z">
        <w:r w:rsidR="000D72BA">
          <w:rPr>
            <w:b w:val="0"/>
          </w:rPr>
          <w:t xml:space="preserve">, number of </w:t>
        </w:r>
      </w:ins>
      <w:ins w:id="1829" w:author="Liu, Cong" w:date="2024-12-22T19:56:00Z" w16du:dateUtc="2024-12-23T03:56:00Z">
        <w:r w:rsidR="000E6ACF">
          <w:rPr>
            <w:b w:val="0"/>
          </w:rPr>
          <w:t>unique fragments</w:t>
        </w:r>
      </w:ins>
      <w:ins w:id="1830" w:author="Liu, Cong" w:date="2024-12-22T19:55:00Z" w16du:dateUtc="2024-12-23T03:55:00Z">
        <w:r w:rsidR="000D72BA">
          <w:rPr>
            <w:b w:val="0"/>
          </w:rPr>
          <w:t xml:space="preserve"> per cell, and </w:t>
        </w:r>
      </w:ins>
      <w:ins w:id="1831" w:author="Liu, Cong" w:date="2024-12-22T19:56:00Z" w16du:dateUtc="2024-12-23T03:56:00Z">
        <w:r w:rsidR="000E6ACF">
          <w:rPr>
            <w:b w:val="0"/>
          </w:rPr>
          <w:t>TSS enrichment</w:t>
        </w:r>
      </w:ins>
      <w:ins w:id="1832" w:author="Liu, Cong" w:date="2024-12-22T19:55:00Z" w16du:dateUtc="2024-12-23T03:55:00Z">
        <w:r w:rsidR="000D72BA">
          <w:rPr>
            <w:b w:val="0"/>
          </w:rPr>
          <w:t xml:space="preserve">. The QC metrics indicate the high quality of </w:t>
        </w:r>
        <w:proofErr w:type="spellStart"/>
        <w:r w:rsidR="000D72BA">
          <w:rPr>
            <w:b w:val="0"/>
          </w:rPr>
          <w:t>sc</w:t>
        </w:r>
      </w:ins>
      <w:ins w:id="1833" w:author="Liu, Cong" w:date="2024-12-22T19:56:00Z" w16du:dateUtc="2024-12-23T03:56:00Z">
        <w:r w:rsidR="000E6ACF">
          <w:rPr>
            <w:b w:val="0"/>
          </w:rPr>
          <w:t>AT</w:t>
        </w:r>
      </w:ins>
      <w:ins w:id="1834" w:author="Liu, Cong" w:date="2024-12-22T19:55:00Z" w16du:dateUtc="2024-12-23T03:55:00Z">
        <w:r w:rsidR="000D72BA">
          <w:rPr>
            <w:b w:val="0"/>
          </w:rPr>
          <w:t>A</w:t>
        </w:r>
      </w:ins>
      <w:ins w:id="1835" w:author="Liu, Cong" w:date="2024-12-22T19:57:00Z" w16du:dateUtc="2024-12-23T03:57:00Z">
        <w:r w:rsidR="000E6ACF">
          <w:rPr>
            <w:b w:val="0"/>
          </w:rPr>
          <w:t>C</w:t>
        </w:r>
      </w:ins>
      <w:proofErr w:type="spellEnd"/>
      <w:ins w:id="1836" w:author="Liu, Cong" w:date="2024-12-22T19:55:00Z" w16du:dateUtc="2024-12-23T03:55:00Z">
        <w:r w:rsidR="000D72BA">
          <w:rPr>
            <w:b w:val="0"/>
          </w:rPr>
          <w:t xml:space="preserve">-seq data. </w:t>
        </w:r>
      </w:ins>
      <w:ins w:id="1837" w:author="Liu, Cong" w:date="2024-12-22T19:54:00Z" w16du:dateUtc="2024-12-23T03:54:00Z">
        <w:r w:rsidR="0023518D" w:rsidRPr="0023518D">
          <w:rPr>
            <w:bCs/>
            <w:rPrChange w:id="1838" w:author="Liu, Cong" w:date="2024-12-22T19:54:00Z" w16du:dateUtc="2024-12-23T03:54:00Z">
              <w:rPr>
                <w:b w:val="0"/>
              </w:rPr>
            </w:rPrChange>
          </w:rPr>
          <w:t>(D)</w:t>
        </w:r>
        <w:r w:rsidR="0023518D">
          <w:rPr>
            <w:b w:val="0"/>
          </w:rPr>
          <w:t xml:space="preserve"> </w:t>
        </w:r>
      </w:ins>
      <w:ins w:id="1839" w:author="Liu, Cong" w:date="2024-12-22T19:55:00Z" w16du:dateUtc="2024-12-23T03:55:00Z">
        <w:r w:rsidR="0023518D">
          <w:rPr>
            <w:b w:val="0"/>
          </w:rPr>
          <w:t xml:space="preserve">UMAP colored by samples (left) and cell types (right) in the </w:t>
        </w:r>
        <w:proofErr w:type="spellStart"/>
        <w:r w:rsidR="0023518D">
          <w:rPr>
            <w:b w:val="0"/>
          </w:rPr>
          <w:t>scATAC</w:t>
        </w:r>
        <w:proofErr w:type="spellEnd"/>
        <w:r w:rsidR="0023518D">
          <w:rPr>
            <w:b w:val="0"/>
          </w:rPr>
          <w:t xml:space="preserve">-seq cells from all the samples. </w:t>
        </w:r>
      </w:ins>
      <w:moveToRangeStart w:id="1840" w:author="Liu, Cong" w:date="2024-12-22T19:54:00Z" w:name="move185789697"/>
      <w:moveTo w:id="1841" w:author="Liu, Cong" w:date="2024-12-22T19:54:00Z" w16du:dateUtc="2024-12-23T03:54:00Z">
        <w:r w:rsidR="0023518D">
          <w:rPr>
            <w:b w:val="0"/>
          </w:rPr>
          <w:t xml:space="preserve">Color palette is the same as </w:t>
        </w:r>
        <w:r w:rsidR="0023518D">
          <w:t xml:space="preserve">Fig. </w:t>
        </w:r>
      </w:moveTo>
      <w:ins w:id="1842" w:author="Liu, Cong" w:date="2024-12-22T19:54:00Z" w16du:dateUtc="2024-12-23T03:54:00Z">
        <w:r w:rsidR="0023518D">
          <w:t>S</w:t>
        </w:r>
      </w:ins>
      <w:moveTo w:id="1843" w:author="Liu, Cong" w:date="2024-12-22T19:54:00Z" w16du:dateUtc="2024-12-23T03:54:00Z">
        <w:r w:rsidR="0023518D">
          <w:t>1</w:t>
        </w:r>
      </w:moveTo>
      <w:ins w:id="1844" w:author="Liu, Cong" w:date="2024-12-22T19:54:00Z" w16du:dateUtc="2024-12-23T03:54:00Z">
        <w:r w:rsidR="0023518D">
          <w:t>B</w:t>
        </w:r>
      </w:ins>
      <w:moveTo w:id="1845" w:author="Liu, Cong" w:date="2024-12-22T19:54:00Z" w16du:dateUtc="2024-12-23T03:54:00Z">
        <w:del w:id="1846" w:author="Liu, Cong" w:date="2024-12-22T19:54:00Z" w16du:dateUtc="2024-12-23T03:54:00Z">
          <w:r w:rsidR="0023518D" w:rsidDel="0023518D">
            <w:delText>C</w:delText>
          </w:r>
        </w:del>
        <w:r w:rsidR="0023518D">
          <w:rPr>
            <w:b w:val="0"/>
          </w:rPr>
          <w:t xml:space="preserve">. </w:t>
        </w:r>
      </w:moveTo>
      <w:moveToRangeEnd w:id="1840"/>
      <w:proofErr w:type="spellStart"/>
      <w:ins w:id="1847" w:author="Liu, Cong" w:date="2024-12-22T19:58:00Z" w16du:dateUtc="2024-12-23T03:58:00Z">
        <w:r w:rsidR="00E467A2">
          <w:rPr>
            <w:b w:val="0"/>
          </w:rPr>
          <w:t>scATAC</w:t>
        </w:r>
        <w:proofErr w:type="spellEnd"/>
        <w:r w:rsidR="00E467A2">
          <w:rPr>
            <w:b w:val="0"/>
          </w:rPr>
          <w:t>-seq cells are diffused evenly across the sample space, demonstrating a good integration across samples</w:t>
        </w:r>
      </w:ins>
      <w:ins w:id="1848" w:author="Liu, Cong" w:date="2024-12-27T11:03:00Z" w16du:dateUtc="2024-12-27T19:03:00Z">
        <w:r w:rsidR="008437FD">
          <w:rPr>
            <w:b w:val="0"/>
          </w:rPr>
          <w:t xml:space="preserve"> without batch effect</w:t>
        </w:r>
      </w:ins>
      <w:ins w:id="1849" w:author="Liu, Cong" w:date="2024-12-22T19:58:00Z" w16du:dateUtc="2024-12-23T03:58:00Z">
        <w:r w:rsidR="00E467A2">
          <w:rPr>
            <w:b w:val="0"/>
          </w:rPr>
          <w:t>.</w:t>
        </w:r>
        <w:r w:rsidR="00E467A2">
          <w:t xml:space="preserve"> </w:t>
        </w:r>
      </w:ins>
      <w:r>
        <w:t>(</w:t>
      </w:r>
      <w:ins w:id="1850" w:author="Liu, Cong" w:date="2024-12-22T11:25:00Z" w16du:dateUtc="2024-12-22T19:25:00Z">
        <w:r w:rsidR="00D45960">
          <w:t>E</w:t>
        </w:r>
      </w:ins>
      <w:del w:id="1851"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1852"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3E146CA3" w:rsidR="006F371C" w:rsidRDefault="000164EF">
      <w:ins w:id="1853" w:author="Liu, Cong" w:date="2025-01-08T09:19:00Z" w16du:dateUtc="2025-01-08T17:19:00Z">
        <w:r>
          <w:rPr>
            <w:noProof/>
          </w:rPr>
          <w:lastRenderedPageBreak/>
          <w:drawing>
            <wp:inline distT="0" distB="0" distL="0" distR="0" wp14:anchorId="3098799D" wp14:editId="3A6DB58A">
              <wp:extent cx="5943600" cy="7694295"/>
              <wp:effectExtent l="0" t="0" r="0" b="1905"/>
              <wp:docPr id="359538686"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686" name="Picture 6" descr="A screenshot of a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8392C66" w14:textId="0913BA79" w:rsidR="006F371C" w:rsidRDefault="003C3B5E">
      <w:pPr>
        <w:rPr>
          <w:b/>
        </w:rPr>
      </w:pPr>
      <w:bookmarkStart w:id="1854" w:name="_ihv636" w:colFirst="0" w:colLast="0"/>
      <w:bookmarkEnd w:id="1854"/>
      <w:del w:id="1855" w:author="Liu, Cong" w:date="2024-12-25T16:34:00Z" w16du:dateUtc="2024-12-26T00:34:00Z">
        <w:r w:rsidDel="00DC49F1">
          <w:br w:type="page"/>
        </w:r>
      </w:del>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w:t>
      </w:r>
      <w:proofErr w:type="spellStart"/>
      <w:r>
        <w:rPr>
          <w:b w:val="0"/>
        </w:rPr>
        <w:t>Kmeans</w:t>
      </w:r>
      <w:proofErr w:type="spellEnd"/>
      <w:r>
        <w:rPr>
          <w:b w:val="0"/>
        </w:rPr>
        <w:t xml:space="preserve"> group, and color of the cell in the matrix indicates the normalized PageRank scores with red displaying high scores. A group of TFs are significantly active in G2. </w:t>
      </w:r>
      <w:r>
        <w:t xml:space="preserve">(E) </w:t>
      </w:r>
      <w:r>
        <w:rPr>
          <w:b w:val="0"/>
        </w:rPr>
        <w:t xml:space="preserve">Intersection size of </w:t>
      </w:r>
      <w:proofErr w:type="spellStart"/>
      <w:r>
        <w:rPr>
          <w:b w:val="0"/>
        </w:rPr>
        <w:t>Kmeans</w:t>
      </w:r>
      <w:proofErr w:type="spellEnd"/>
      <w:r>
        <w:rPr>
          <w:b w:val="0"/>
        </w:rPr>
        <w:t xml:space="preserve">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12178288" w:rsidR="006F371C" w:rsidRDefault="003C3B5E">
      <w:r>
        <w:br w:type="page"/>
      </w:r>
      <w:ins w:id="1856" w:author="Liu, Cong" w:date="2025-01-08T09:19:00Z" w16du:dateUtc="2025-01-08T17:19:00Z">
        <w:r w:rsidR="000164EF">
          <w:rPr>
            <w:noProof/>
          </w:rPr>
          <w:lastRenderedPageBreak/>
          <w:drawing>
            <wp:inline distT="0" distB="0" distL="0" distR="0" wp14:anchorId="2AF74A2A" wp14:editId="35989A8C">
              <wp:extent cx="5943600" cy="7694295"/>
              <wp:effectExtent l="0" t="0" r="0" b="1905"/>
              <wp:docPr id="182751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590" name="Picture 18275115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t xml:space="preserve"> </w:t>
      </w:r>
      <w:r>
        <w:rPr>
          <w:b/>
        </w:rPr>
        <w:t xml:space="preserve"> </w:t>
      </w:r>
      <w:del w:id="1857" w:author="Liu, Cong" w:date="2024-12-25T16:34:00Z" w16du:dateUtc="2024-12-26T00:34:00Z">
        <w:r w:rsidDel="00DC49F1">
          <w:br w:type="page"/>
        </w:r>
      </w:del>
    </w:p>
    <w:p w14:paraId="6E26FCC7" w14:textId="3306CF63" w:rsidR="006F371C" w:rsidRDefault="003C3B5E">
      <w:pPr>
        <w:pStyle w:val="Heading4"/>
        <w:spacing w:line="360" w:lineRule="auto"/>
      </w:pPr>
      <w:bookmarkStart w:id="1858" w:name="_32hioqz" w:colFirst="0" w:colLast="0"/>
      <w:bookmarkEnd w:id="1858"/>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1859" w:author="Liu, Cong" w:date="2024-12-24T15:06:00Z" w16du:dateUtc="2024-12-24T23:06:00Z">
        <w:r w:rsidDel="00C95424">
          <w:rPr>
            <w:b w:val="0"/>
          </w:rPr>
          <w:delText xml:space="preserve">Representative </w:delText>
        </w:r>
      </w:del>
      <w:proofErr w:type="spellStart"/>
      <w:r>
        <w:rPr>
          <w:b w:val="0"/>
        </w:rPr>
        <w:t>Reactome</w:t>
      </w:r>
      <w:proofErr w:type="spellEnd"/>
      <w:r>
        <w:rPr>
          <w:b w:val="0"/>
        </w:rPr>
        <w:t xml:space="preserve"> pathways enriched in </w:t>
      </w:r>
      <w:ins w:id="1860" w:author="Liu, Cong" w:date="2024-12-24T15:06:00Z" w16du:dateUtc="2024-12-24T23:06:00Z">
        <w:r w:rsidR="00C95424">
          <w:rPr>
            <w:b w:val="0"/>
          </w:rPr>
          <w:t xml:space="preserve">the top 500 downstream genes of </w:t>
        </w:r>
      </w:ins>
      <w:del w:id="1861" w:author="Liu, Cong" w:date="2024-12-24T15:07:00Z" w16du:dateUtc="2024-12-24T23:07:00Z">
        <w:r w:rsidDel="00C95424">
          <w:rPr>
            <w:b w:val="0"/>
          </w:rPr>
          <w:delText>each Kmeans group</w:delText>
        </w:r>
      </w:del>
      <w:ins w:id="1862" w:author="Liu, Cong" w:date="2024-12-24T15:07:00Z" w16du:dateUtc="2024-12-24T23:07:00Z">
        <w:r w:rsidR="00C95424">
          <w:rPr>
            <w:b w:val="0"/>
          </w:rPr>
          <w:t>SUMOylation-related</w:t>
        </w:r>
      </w:ins>
      <w:del w:id="1863" w:author="Liu, Cong" w:date="2024-12-24T15:07:00Z" w16du:dateUtc="2024-12-24T23:07:00Z">
        <w:r w:rsidDel="00C95424">
          <w:rPr>
            <w:b w:val="0"/>
          </w:rPr>
          <w:delText>-specific</w:delText>
        </w:r>
      </w:del>
      <w:r>
        <w:rPr>
          <w:b w:val="0"/>
        </w:rPr>
        <w:t xml:space="preserve"> </w:t>
      </w:r>
      <w:ins w:id="1864" w:author="Liu, Cong" w:date="2024-12-24T15:07:00Z" w16du:dateUtc="2024-12-24T23:07:00Z">
        <w:r w:rsidR="00C95424">
          <w:rPr>
            <w:b w:val="0"/>
          </w:rPr>
          <w:t>G2-specific TFs</w:t>
        </w:r>
      </w:ins>
      <w:del w:id="1865" w:author="Liu, Cong" w:date="2024-12-24T15:07:00Z" w16du:dateUtc="2024-12-24T23:07:00Z">
        <w:r w:rsidDel="00C95424">
          <w:rPr>
            <w:b w:val="0"/>
          </w:rPr>
          <w:delText>regulatees</w:delText>
        </w:r>
      </w:del>
      <w:r>
        <w:rPr>
          <w:b w:val="0"/>
        </w:rPr>
        <w:t xml:space="preserve">. The horizontal axis represents </w:t>
      </w:r>
      <w:del w:id="1866" w:author="Liu, Cong" w:date="2024-12-24T15:07:00Z" w16du:dateUtc="2024-12-24T23:07:00Z">
        <w:r w:rsidDel="009B4CA2">
          <w:rPr>
            <w:b w:val="0"/>
          </w:rPr>
          <w:delText>Kmeans groups</w:delText>
        </w:r>
      </w:del>
      <w:ins w:id="1867"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1868"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1869" w:author="Liu, Cong" w:date="2024-12-24T15:04:00Z" w16du:dateUtc="2024-12-24T23:04:00Z">
        <w:r w:rsidR="00300096">
          <w:rPr>
            <w:b w:val="0"/>
          </w:rPr>
          <w:t xml:space="preserve"> </w:t>
        </w:r>
        <w:r w:rsidR="00300096" w:rsidRPr="00300096">
          <w:rPr>
            <w:b w:val="0"/>
            <w:bCs/>
            <w:rPrChange w:id="1870" w:author="Liu, Cong" w:date="2024-12-24T15:04:00Z" w16du:dateUtc="2024-12-24T23:04:00Z">
              <w:rPr/>
            </w:rPrChange>
          </w:rPr>
          <w:t xml:space="preserve">RUNX2 pathway shared </w:t>
        </w:r>
      </w:ins>
      <w:ins w:id="1871" w:author="Liu, Cong" w:date="2024-12-24T15:05:00Z" w16du:dateUtc="2024-12-24T23:05:00Z">
        <w:r w:rsidR="00D54C24">
          <w:rPr>
            <w:b w:val="0"/>
            <w:bCs/>
          </w:rPr>
          <w:t xml:space="preserve">3 </w:t>
        </w:r>
      </w:ins>
      <w:ins w:id="1872" w:author="Liu, Cong" w:date="2024-12-24T15:04:00Z" w16du:dateUtc="2024-12-24T23:04:00Z">
        <w:r w:rsidR="00300096" w:rsidRPr="00300096">
          <w:rPr>
            <w:b w:val="0"/>
            <w:bCs/>
            <w:rPrChange w:id="1873" w:author="Liu, Cong" w:date="2024-12-24T15:04:00Z" w16du:dateUtc="2024-12-24T23:04:00Z">
              <w:rPr/>
            </w:rPrChange>
          </w:rPr>
          <w:t xml:space="preserve">TFs with </w:t>
        </w:r>
      </w:ins>
      <w:ins w:id="1874" w:author="Liu, Cong" w:date="2024-12-24T15:05:00Z" w16du:dateUtc="2024-12-24T23:05:00Z">
        <w:r w:rsidR="00D54C24">
          <w:rPr>
            <w:b w:val="0"/>
            <w:bCs/>
          </w:rPr>
          <w:t>NOTCH3</w:t>
        </w:r>
      </w:ins>
      <w:ins w:id="1875" w:author="Liu, Cong" w:date="2024-12-24T15:04:00Z" w16du:dateUtc="2024-12-24T23:04:00Z">
        <w:r w:rsidR="00300096" w:rsidRPr="00300096">
          <w:rPr>
            <w:b w:val="0"/>
            <w:bCs/>
            <w:rPrChange w:id="1876" w:author="Liu, Cong" w:date="2024-12-24T15:04:00Z" w16du:dateUtc="2024-12-24T23:04:00Z">
              <w:rPr/>
            </w:rPrChange>
          </w:rPr>
          <w:t xml:space="preserve"> pathway</w:t>
        </w:r>
      </w:ins>
      <w:ins w:id="1877"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1878" w:author="Liu, Cong" w:date="2024-12-24T15:04:00Z" w16du:dateUtc="2024-12-24T23:04:00Z">
        <w:r w:rsidR="00300096">
          <w:rPr>
            <w:b w:val="0"/>
            <w:bCs/>
          </w:rPr>
          <w:t>.</w:t>
        </w:r>
      </w:ins>
      <w:ins w:id="1879" w:author="Liu, Cong" w:date="2024-12-24T15:05:00Z" w16du:dateUtc="2024-12-24T23:05:00Z">
        <w:r w:rsidR="0009542E">
          <w:rPr>
            <w:b w:val="0"/>
            <w:bCs/>
          </w:rPr>
          <w:t xml:space="preserve"> </w:t>
        </w:r>
      </w:ins>
      <w:ins w:id="1880" w:author="Liu, Cong" w:date="2024-12-24T15:06:00Z" w16du:dateUtc="2024-12-24T23:06:00Z">
        <w:r w:rsidR="0009542E">
          <w:rPr>
            <w:b w:val="0"/>
            <w:bCs/>
          </w:rPr>
          <w:t>YAP1 has its own distinct set of TFs and have no overlap with other signature pathways.</w:t>
        </w:r>
      </w:ins>
      <w:del w:id="1881"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79E09F4B" w:rsidR="006F371C" w:rsidRDefault="000164EF">
      <w:ins w:id="1882" w:author="Liu, Cong" w:date="2025-01-08T09:19:00Z" w16du:dateUtc="2025-01-08T17:19:00Z">
        <w:r>
          <w:rPr>
            <w:noProof/>
          </w:rPr>
          <w:lastRenderedPageBreak/>
          <w:drawing>
            <wp:inline distT="0" distB="0" distL="0" distR="0" wp14:anchorId="394BF296" wp14:editId="1F87BE34">
              <wp:extent cx="5943600" cy="7694295"/>
              <wp:effectExtent l="0" t="0" r="0" b="1905"/>
              <wp:docPr id="23789448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4488" name="Picture 8"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80F9DF5" w14:textId="568E8541" w:rsidR="00EC2FB3" w:rsidRDefault="003C3B5E">
      <w:pPr>
        <w:pStyle w:val="Heading4"/>
        <w:spacing w:line="360" w:lineRule="auto"/>
        <w:rPr>
          <w:ins w:id="1883" w:author="Liu, Cong" w:date="2024-12-25T16:36:00Z" w16du:dateUtc="2024-12-26T00:36:00Z"/>
          <w:b w:val="0"/>
        </w:rPr>
      </w:pPr>
      <w:bookmarkStart w:id="1884" w:name="_1hmsyys" w:colFirst="0" w:colLast="0"/>
      <w:bookmarkEnd w:id="1884"/>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1885" w:author="Liu, Cong" w:date="2024-12-25T16:00:00Z" w:name="move186034823"/>
      <w:moveFrom w:id="1886" w:author="Liu, Cong" w:date="2024-12-25T16:00:00Z" w16du:dateUtc="2024-12-26T00:00:00Z">
        <w:r w:rsidDel="004F60B5">
          <w:t xml:space="preserve">(C) </w:t>
        </w:r>
        <w:r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1885"/>
      <w:r>
        <w:t>(</w:t>
      </w:r>
      <w:ins w:id="1887" w:author="Liu, Cong" w:date="2024-12-25T16:00:00Z" w16du:dateUtc="2024-12-26T00:00:00Z">
        <w:r w:rsidR="00A8511F">
          <w:t>C</w:t>
        </w:r>
      </w:ins>
      <w:del w:id="1888" w:author="Liu, Cong" w:date="2024-12-25T16:00:00Z" w16du:dateUtc="2024-12-26T00:00:00Z">
        <w:r w:rsidDel="00A8511F">
          <w:delText>D</w:delText>
        </w:r>
      </w:del>
      <w:r>
        <w:t>)</w:t>
      </w:r>
      <w:r>
        <w:rPr>
          <w:b w:val="0"/>
        </w:rPr>
        <w:t xml:space="preserve"> </w:t>
      </w:r>
      <w:ins w:id="1889" w:author="Liu, Cong" w:date="2024-12-25T11:42:00Z" w16du:dateUtc="2024-12-25T19:42:00Z">
        <w:r w:rsidR="00FD4B02">
          <w:rPr>
            <w:b w:val="0"/>
          </w:rPr>
          <w:t xml:space="preserve">Representative TGF-β signaling networks within signature clusters in control and At-Risk patients. </w:t>
        </w:r>
      </w:ins>
      <w:del w:id="1890" w:author="Liu, Cong" w:date="2024-12-25T11:42:00Z" w16du:dateUtc="2024-12-25T19:42:00Z">
        <w:r w:rsidDel="00FD4B02">
          <w:rPr>
            <w:b w:val="0"/>
          </w:rPr>
          <w:delText xml:space="preserve">Representative IL16 signaling networks within signature clusters in control and At-Risk patients. </w:delText>
        </w:r>
      </w:del>
      <w:del w:id="1891" w:author="Liu, Cong" w:date="2024-12-25T11:46:00Z" w16du:dateUtc="2024-12-25T19:46:00Z">
        <w:r w:rsidDel="00A02BB1">
          <w:rPr>
            <w:b w:val="0"/>
          </w:rPr>
          <w:delText>Each circle represents one Seurat cluster</w:delText>
        </w:r>
      </w:del>
      <w:del w:id="1892" w:author="Liu, Cong" w:date="2024-12-25T11:45:00Z" w16du:dateUtc="2024-12-25T19:45:00Z">
        <w:r w:rsidDel="006C68C6">
          <w:rPr>
            <w:b w:val="0"/>
          </w:rPr>
          <w:delText xml:space="preserve">. Detailed description of the figure format can be found in </w:delText>
        </w:r>
        <w:r w:rsidDel="006C68C6">
          <w:delText xml:space="preserve">Fig. </w:delText>
        </w:r>
        <w:r w:rsidDel="00896E45">
          <w:delText>5A</w:delText>
        </w:r>
      </w:del>
      <w:del w:id="1893" w:author="Liu, Cong" w:date="2024-12-25T11:46:00Z" w16du:dateUtc="2024-12-25T19:46:00Z">
        <w:r w:rsidDel="00A02BB1">
          <w:rPr>
            <w:b w:val="0"/>
          </w:rPr>
          <w:delText>. At-Risk patients show much denser and stronger interactions than controls</w:delText>
        </w:r>
      </w:del>
      <w:ins w:id="1894" w:author="Liu, Cong" w:date="2024-12-25T11:43:00Z" w16du:dateUtc="2024-12-25T19:43:00Z">
        <w:r w:rsidR="00FD4B02">
          <w:rPr>
            <w:b w:val="0"/>
          </w:rPr>
          <w:t>(</w:t>
        </w:r>
      </w:ins>
      <w:ins w:id="1895" w:author="Liu, Cong" w:date="2024-12-25T16:00:00Z" w16du:dateUtc="2024-12-26T00:00:00Z">
        <w:r w:rsidR="00A8511F">
          <w:rPr>
            <w:bCs/>
          </w:rPr>
          <w:t>D</w:t>
        </w:r>
      </w:ins>
      <w:ins w:id="1896" w:author="Liu, Cong" w:date="2024-12-25T11:43:00Z" w16du:dateUtc="2024-12-25T19:43:00Z">
        <w:r w:rsidR="00FD4B02">
          <w:rPr>
            <w:b w:val="0"/>
          </w:rPr>
          <w:t>) Outgoing and incoming signaling strength of TGF-β pathway across cell types in control and At-Risk/ERA groups</w:t>
        </w:r>
      </w:ins>
      <w:ins w:id="1897" w:author="Liu, Cong" w:date="2024-12-25T16:00:00Z" w16du:dateUtc="2024-12-26T00:00:00Z">
        <w:r w:rsidR="00865CD9">
          <w:rPr>
            <w:b w:val="0"/>
          </w:rPr>
          <w:t xml:space="preserve">. </w:t>
        </w:r>
        <w:r w:rsidR="00865CD9">
          <w:t>(E)</w:t>
        </w:r>
        <w:r w:rsidR="00865CD9">
          <w:rPr>
            <w:b w:val="0"/>
          </w:rPr>
          <w:t xml:space="preserve"> Representative </w:t>
        </w:r>
      </w:ins>
      <w:ins w:id="1898" w:author="Liu, Cong" w:date="2024-12-25T16:01:00Z" w16du:dateUtc="2024-12-26T00:01:00Z">
        <w:r w:rsidR="00503BA7">
          <w:rPr>
            <w:b w:val="0"/>
          </w:rPr>
          <w:t>CD160</w:t>
        </w:r>
      </w:ins>
      <w:ins w:id="1899"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1900" w:author="Liu, Cong" w:date="2024-12-25T16:01:00Z" w16du:dateUtc="2024-12-26T00:01:00Z">
        <w:r w:rsidR="00AE04D3">
          <w:rPr>
            <w:b w:val="0"/>
          </w:rPr>
          <w:t>CD160</w:t>
        </w:r>
      </w:ins>
      <w:ins w:id="1901" w:author="Liu, Cong" w:date="2024-12-25T16:00:00Z" w16du:dateUtc="2024-12-26T00:00:00Z">
        <w:r w:rsidR="00865CD9">
          <w:rPr>
            <w:b w:val="0"/>
          </w:rPr>
          <w:t xml:space="preserve"> pathway across cell types in control and At-Risk/ERA groups</w:t>
        </w:r>
      </w:ins>
      <w:r>
        <w:t>;</w:t>
      </w:r>
      <w:r>
        <w:rPr>
          <w:b w:val="0"/>
        </w:rPr>
        <w:t xml:space="preserve"> Wilcoxon rank-sum test, *p &lt; 0.1, **p &lt; 0.05, ***p &lt; 0.01.</w:t>
      </w:r>
    </w:p>
    <w:p w14:paraId="2D799051" w14:textId="55549CCE" w:rsidR="006F371C" w:rsidRPr="00033807" w:rsidRDefault="00EC2FB3">
      <w:pPr>
        <w:pPrChange w:id="1902" w:author="Liu, Cong" w:date="2025-01-07T21:33:00Z" w16du:dateUtc="2025-01-08T05:33:00Z">
          <w:pPr>
            <w:pStyle w:val="Heading4"/>
            <w:spacing w:line="360" w:lineRule="auto"/>
          </w:pPr>
        </w:pPrChange>
      </w:pPr>
      <w:ins w:id="1903" w:author="Liu, Cong" w:date="2024-12-25T16:36:00Z" w16du:dateUtc="2024-12-26T00:36:00Z">
        <w:r>
          <w:rPr>
            <w:b/>
          </w:rPr>
          <w:br w:type="page"/>
        </w:r>
      </w:ins>
    </w:p>
    <w:p w14:paraId="3A2BBC76" w14:textId="60BC687B" w:rsidR="006F371C" w:rsidDel="000164EF" w:rsidRDefault="000164EF">
      <w:pPr>
        <w:rPr>
          <w:del w:id="1904" w:author="Liu, Cong" w:date="2025-01-08T09:20:00Z" w16du:dateUtc="2025-01-08T17:20:00Z"/>
        </w:rPr>
      </w:pPr>
      <w:bookmarkStart w:id="1905" w:name="_41mghml" w:colFirst="0" w:colLast="0"/>
      <w:bookmarkEnd w:id="1905"/>
      <w:ins w:id="1906" w:author="Liu, Cong" w:date="2025-01-08T09:19:00Z" w16du:dateUtc="2025-01-08T17:19:00Z">
        <w:r>
          <w:rPr>
            <w:noProof/>
          </w:rPr>
          <w:lastRenderedPageBreak/>
          <w:drawing>
            <wp:inline distT="0" distB="0" distL="0" distR="0" wp14:anchorId="3701305E" wp14:editId="0AF6221F">
              <wp:extent cx="5943600" cy="7694295"/>
              <wp:effectExtent l="0" t="0" r="0" b="1905"/>
              <wp:docPr id="17094823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2354"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del w:id="1907" w:author="Liu, Cong" w:date="2025-01-08T09:20:00Z" w16du:dateUtc="2025-01-08T17:20:00Z">
        <w:r w:rsidR="003C3B5E" w:rsidDel="000164EF">
          <w:br w:type="page"/>
        </w:r>
      </w:del>
    </w:p>
    <w:p w14:paraId="3AE9C965" w14:textId="1A381DB6" w:rsidR="006F371C" w:rsidRDefault="006F371C"/>
    <w:p w14:paraId="35DFE8F4" w14:textId="52E86D52" w:rsidR="006F371C" w:rsidRDefault="003C3B5E">
      <w:pPr>
        <w:pStyle w:val="Heading4"/>
        <w:spacing w:line="360" w:lineRule="auto"/>
      </w:pPr>
      <w:r>
        <w:lastRenderedPageBreak/>
        <w:t xml:space="preserve">Fig. S5 </w:t>
      </w:r>
      <w:proofErr w:type="spellStart"/>
      <w:ins w:id="1908" w:author="Liu, Cong" w:date="2024-12-25T16:03:00Z" w16du:dateUtc="2024-12-26T00:03:00Z">
        <w:r w:rsidR="0063653F">
          <w:t>Kmeans</w:t>
        </w:r>
        <w:proofErr w:type="spellEnd"/>
        <w:r w:rsidR="0063653F">
          <w:t xml:space="preserve"> clustering based on gene expression</w:t>
        </w:r>
      </w:ins>
      <w:del w:id="1909" w:author="Liu, Cong" w:date="2024-12-25T16:03:00Z" w16du:dateUtc="2024-12-26T00:03:00Z">
        <w:r w:rsidDel="0063653F">
          <w:delText>Gene expression and protein expression of key mediators</w:delText>
        </w:r>
      </w:del>
      <w:r>
        <w:t>. (A)</w:t>
      </w:r>
      <w:del w:id="1910" w:author="Liu, Cong" w:date="2024-12-25T16:00:00Z" w16du:dateUtc="2024-12-26T00:00:00Z">
        <w:r w:rsidDel="004F60B5">
          <w:delText xml:space="preserve"> </w:delText>
        </w:r>
      </w:del>
      <w:moveToRangeStart w:id="1911" w:author="Liu, Cong" w:date="2024-12-25T16:00:00Z" w:name="move186034823"/>
      <w:moveTo w:id="1912" w:author="Liu, Cong" w:date="2024-12-25T16:00:00Z" w16du:dateUtc="2024-12-26T00:00:00Z">
        <w:del w:id="1913"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1911"/>
      <w:del w:id="1914"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1915" w:author="Liu, Cong" w:date="2024-12-25T16:01:00Z" w16du:dateUtc="2024-12-26T00:01:00Z">
        <w:r w:rsidR="004112E3" w:rsidRPr="004112E3">
          <w:rPr>
            <w:b w:val="0"/>
          </w:rPr>
          <w:t xml:space="preserve"> </w:t>
        </w:r>
      </w:ins>
      <w:ins w:id="1916"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ins>
      <w:del w:id="1917"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1918" w:author="Liu, Cong" w:date="2024-12-26T12:05:00Z" w16du:dateUtc="2024-12-26T20:05:00Z">
        <w:r w:rsidDel="000E45FD">
          <w:rPr>
            <w:b w:val="0"/>
          </w:rPr>
          <w:delText xml:space="preserve">. </w:delText>
        </w:r>
      </w:del>
      <w:ins w:id="1919" w:author="Liu, Cong" w:date="2024-12-25T16:02:00Z" w16du:dateUtc="2024-12-26T00:02:00Z">
        <w:r w:rsidR="00EC0ABE">
          <w:t>(C)</w:t>
        </w:r>
      </w:ins>
      <w:ins w:id="1920" w:author="Liu, Cong" w:date="2024-12-26T12:05:00Z" w16du:dateUtc="2024-12-26T20:05:00Z">
        <w:r w:rsidR="000E45FD">
          <w:t xml:space="preserve"> </w:t>
        </w:r>
        <w:r w:rsidR="000E45FD" w:rsidRPr="00E0191E">
          <w:rPr>
            <w:b w:val="0"/>
            <w:i/>
            <w:iCs/>
            <w:rPrChange w:id="1921" w:author="Liu, Cong" w:date="2025-01-03T23:25:00Z" w16du:dateUtc="2025-01-04T04:25:00Z">
              <w:rPr>
                <w:b w:val="0"/>
              </w:rPr>
            </w:rPrChange>
          </w:rPr>
          <w:t>TGFB1</w:t>
        </w:r>
        <w:r w:rsidR="000E45FD">
          <w:rPr>
            <w:b w:val="0"/>
          </w:rPr>
          <w:t xml:space="preserve"> gene expression levels in diverse cell types across At-Risk/ERAs.</w:t>
        </w:r>
      </w:ins>
      <w:ins w:id="1922" w:author="Liu, Cong" w:date="2024-12-25T16:02:00Z" w16du:dateUtc="2024-12-26T00:02:00Z">
        <w:r w:rsidR="00EC0ABE">
          <w:t xml:space="preserve"> (D) </w:t>
        </w:r>
        <w:r w:rsidR="00EC0ABE">
          <w:rPr>
            <w:b w:val="0"/>
          </w:rPr>
          <w:t xml:space="preserve">Selecting the best distance metric and number of </w:t>
        </w:r>
        <w:proofErr w:type="spellStart"/>
        <w:r w:rsidR="00EC0ABE">
          <w:rPr>
            <w:b w:val="0"/>
          </w:rPr>
          <w:t>Kmeans</w:t>
        </w:r>
        <w:proofErr w:type="spellEnd"/>
        <w:r w:rsidR="00EC0ABE">
          <w:rPr>
            <w:b w:val="0"/>
          </w:rPr>
          <w:t xml:space="preserve"> group according to the Silhouette width. The Pearson correlation was chosen and K=5 was the ideal number, marked as the red point in the figure.</w:t>
        </w:r>
        <w:r w:rsidR="00EC0ABE">
          <w:t xml:space="preserve"> (E) </w:t>
        </w:r>
        <w:r w:rsidR="00EC0ABE" w:rsidRPr="008E3C12">
          <w:rPr>
            <w:b w:val="0"/>
            <w:bCs/>
            <w:rPrChange w:id="1923" w:author="Liu, Cong" w:date="2024-12-25T16:03:00Z" w16du:dateUtc="2024-12-26T00:03:00Z">
              <w:rPr/>
            </w:rPrChange>
          </w:rPr>
          <w:t xml:space="preserve">Mosaic plot showing the association between </w:t>
        </w:r>
        <w:r w:rsidR="00EC0ABE">
          <w:rPr>
            <w:b w:val="0"/>
          </w:rPr>
          <w:t xml:space="preserve">disease state and </w:t>
        </w:r>
        <w:proofErr w:type="spellStart"/>
        <w:r w:rsidR="00EC0ABE">
          <w:rPr>
            <w:b w:val="0"/>
          </w:rPr>
          <w:t>Kmeans</w:t>
        </w:r>
        <w:proofErr w:type="spellEnd"/>
        <w:r w:rsidR="00EC0ABE">
          <w:rPr>
            <w:b w:val="0"/>
          </w:rPr>
          <w:t xml:space="preserve"> groups. G1 has slightly higher enrichment in At-Risk/ERA but not statically significant. The disease state and </w:t>
        </w:r>
        <w:proofErr w:type="spellStart"/>
        <w:r w:rsidR="00EC0ABE">
          <w:rPr>
            <w:b w:val="0"/>
          </w:rPr>
          <w:t>Kmeans</w:t>
        </w:r>
        <w:proofErr w:type="spellEnd"/>
        <w:r w:rsidR="00EC0ABE">
          <w:rPr>
            <w:b w:val="0"/>
          </w:rPr>
          <w:t xml:space="preserve"> groups didn’t have clear association. </w:t>
        </w:r>
      </w:ins>
      <w:ins w:id="1924" w:author="Liu, Cong" w:date="2024-12-26T12:04:00Z" w16du:dateUtc="2024-12-26T20:04:00Z">
        <w:r w:rsidR="00ED352A" w:rsidRPr="00ED352A">
          <w:rPr>
            <w:bCs/>
            <w:rPrChange w:id="1925" w:author="Liu, Cong" w:date="2024-12-26T12:04:00Z" w16du:dateUtc="2024-12-26T20:04:00Z">
              <w:rPr>
                <w:b w:val="0"/>
              </w:rPr>
            </w:rPrChange>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1926" w:author="Liu, Cong" w:date="2024-12-25T16:02:00Z" w:name="move186034943"/>
      <w:moveFrom w:id="1927"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1928" w:author="Liu, Cong" w:date="2024-12-25T16:02:00Z" w16du:dateUtc="2024-12-26T00:02:00Z">
          <w:r w:rsidDel="00EC0ABE">
            <w:rPr>
              <w:b w:val="0"/>
            </w:rPr>
            <w:delText xml:space="preserve"> </w:delText>
          </w:r>
        </w:del>
      </w:moveFrom>
      <w:moveFromRangeEnd w:id="1926"/>
      <w:del w:id="1929" w:author="Liu, Cong" w:date="2024-12-25T16:02:00Z" w16du:dateUtc="2024-12-26T00:02:00Z">
        <w:r w:rsidDel="00EC0ABE">
          <w:delText>(D)</w:delText>
        </w:r>
        <w:r w:rsidDel="00EC0ABE">
          <w:rPr>
            <w:b w:val="0"/>
          </w:rPr>
          <w:delText xml:space="preserve"> </w:delText>
        </w:r>
      </w:del>
      <w:del w:id="1930"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0C7DE8BA" w:rsidR="006F371C" w:rsidRDefault="000164EF">
      <w:ins w:id="1931" w:author="Liu, Cong" w:date="2025-01-08T09:20:00Z" w16du:dateUtc="2025-01-08T17:20:00Z">
        <w:r>
          <w:rPr>
            <w:noProof/>
          </w:rPr>
          <w:lastRenderedPageBreak/>
          <w:drawing>
            <wp:inline distT="0" distB="0" distL="0" distR="0" wp14:anchorId="5555DC8B" wp14:editId="05FB0B88">
              <wp:extent cx="5943600" cy="7694295"/>
              <wp:effectExtent l="0" t="0" r="0" b="1905"/>
              <wp:docPr id="81357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7437" name="Picture 8135774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1932" w:author="Liu, Cong" w:date="2024-12-25T16:03:00Z" w16du:dateUtc="2024-12-26T00:03:00Z"/>
        </w:rPr>
      </w:pPr>
      <w:del w:id="1933" w:author="Liu, Cong" w:date="2024-12-25T16:03:00Z" w16du:dateUtc="2024-12-26T00:03:00Z">
        <w:r w:rsidDel="008E3C12">
          <w:br w:type="page"/>
        </w:r>
      </w:del>
    </w:p>
    <w:p w14:paraId="73BF55B2" w14:textId="3ADEB8B1" w:rsidR="006F371C" w:rsidDel="008E3C12" w:rsidRDefault="003C3B5E">
      <w:pPr>
        <w:pStyle w:val="Heading4"/>
        <w:spacing w:line="360" w:lineRule="auto"/>
        <w:rPr>
          <w:del w:id="1934" w:author="Liu, Cong" w:date="2024-12-25T16:03:00Z" w16du:dateUtc="2024-12-26T00:03:00Z"/>
          <w:b w:val="0"/>
          <w:lang w:eastAsia="zh-CN"/>
        </w:rPr>
      </w:pPr>
      <w:bookmarkStart w:id="1935" w:name="_2grqrue" w:colFirst="0" w:colLast="0"/>
      <w:bookmarkEnd w:id="1935"/>
      <w:del w:id="1936" w:author="Liu, Cong" w:date="2024-12-25T16:03:00Z" w16du:dateUtc="2024-12-26T00:03:00Z">
        <w:r w:rsidDel="008E3C12">
          <w:delText xml:space="preserve">Fig. S6 </w:delText>
        </w:r>
        <w:r w:rsidDel="0063653F">
          <w:delText xml:space="preserve">Kmeans clustering based on gene expression. </w:delText>
        </w:r>
      </w:del>
      <w:del w:id="1937"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1938" w:author="Liu, Cong" w:date="2024-12-22T15:07:00Z" w16du:dateUtc="2024-12-22T23:07:00Z">
        <w:r w:rsidDel="00625BB0">
          <w:rPr>
            <w:b w:val="0"/>
          </w:rPr>
          <w:delText>4</w:delText>
        </w:r>
      </w:del>
      <w:del w:id="1939" w:author="Liu, Cong" w:date="2024-12-25T16:02:00Z" w16du:dateUtc="2024-12-26T00:02:00Z">
        <w:r w:rsidDel="00EC0ABE">
          <w:rPr>
            <w:b w:val="0"/>
          </w:rPr>
          <w:delText xml:space="preserve"> was the ideal number, marked as the red point in the figure.</w:delText>
        </w:r>
        <w:r w:rsidDel="00EC0ABE">
          <w:delText xml:space="preserve"> (C) </w:delText>
        </w:r>
      </w:del>
      <w:del w:id="1940" w:author="Liu, Cong" w:date="2024-12-22T11:08:00Z" w16du:dateUtc="2024-12-22T19:08:00Z">
        <w:r w:rsidDel="008B3B88">
          <w:rPr>
            <w:b w:val="0"/>
          </w:rPr>
          <w:delText>D</w:delText>
        </w:r>
      </w:del>
      <w:del w:id="1941" w:author="Liu, Cong" w:date="2024-12-25T16:02:00Z" w16du:dateUtc="2024-12-26T00:02:00Z">
        <w:r w:rsidDel="00EC0ABE">
          <w:rPr>
            <w:b w:val="0"/>
          </w:rPr>
          <w:delText xml:space="preserve">isease state </w:delText>
        </w:r>
      </w:del>
      <w:del w:id="1942" w:author="Liu, Cong" w:date="2024-12-22T11:08:00Z" w16du:dateUtc="2024-12-22T19:08:00Z">
        <w:r w:rsidDel="008B3B88">
          <w:rPr>
            <w:b w:val="0"/>
          </w:rPr>
          <w:delText>distribution across</w:delText>
        </w:r>
      </w:del>
      <w:del w:id="1943" w:author="Liu, Cong" w:date="2024-12-25T16:02:00Z" w16du:dateUtc="2024-12-26T00:02:00Z">
        <w:r w:rsidDel="00EC0ABE">
          <w:rPr>
            <w:b w:val="0"/>
          </w:rPr>
          <w:delText xml:space="preserve"> Kmeans groups. </w:delText>
        </w:r>
      </w:del>
      <w:del w:id="1944" w:author="Liu, Cong" w:date="2024-12-22T11:09:00Z" w16du:dateUtc="2024-12-22T19:09:00Z">
        <w:r w:rsidDel="008B3B88">
          <w:rPr>
            <w:b w:val="0"/>
          </w:rPr>
          <w:delText xml:space="preserve">Diamond shape marked the adjusted distribution based on the overall clusters. </w:delText>
        </w:r>
      </w:del>
      <w:del w:id="1945" w:author="Liu, Cong" w:date="2024-12-22T11:14:00Z" w16du:dateUtc="2024-12-22T19:14:00Z">
        <w:r w:rsidDel="008B3B88">
          <w:rPr>
            <w:b w:val="0"/>
          </w:rPr>
          <w:delText>All 4 groups showed distribution like the null distribution</w:delText>
        </w:r>
      </w:del>
      <w:del w:id="1946" w:author="Liu, Cong" w:date="2024-12-25T16:02:00Z" w16du:dateUtc="2024-12-26T00:02:00Z">
        <w:r w:rsidDel="00EC0ABE">
          <w:rPr>
            <w:b w:val="0"/>
          </w:rPr>
          <w:delText xml:space="preserve">. </w:delText>
        </w:r>
      </w:del>
    </w:p>
    <w:p w14:paraId="0E47869A" w14:textId="77777777" w:rsidR="006F371C" w:rsidRDefault="003C3B5E" w:rsidP="008E3C12">
      <w:del w:id="1947" w:author="Liu, Cong" w:date="2024-12-25T16:03:00Z" w16du:dateUtc="2024-12-26T00:03:00Z">
        <w:r w:rsidDel="008E3C12">
          <w:br w:type="page"/>
        </w:r>
      </w:del>
      <w:del w:id="1948" w:author="Liu, Cong" w:date="2024-12-22T20:11:00Z" w16du:dateUtc="2024-12-23T04:11:00Z">
        <w:r w:rsidDel="0009345C">
          <w:br w:type="page"/>
        </w:r>
      </w:del>
    </w:p>
    <w:p w14:paraId="69037C03" w14:textId="4D8C828A" w:rsidR="006F371C" w:rsidRDefault="006F371C"/>
    <w:p w14:paraId="45B97687" w14:textId="77777777" w:rsidR="006F371C" w:rsidRDefault="003C3B5E">
      <w:r>
        <w:br w:type="page"/>
      </w:r>
    </w:p>
    <w:p w14:paraId="7704E10C" w14:textId="77777777" w:rsidR="006F371C" w:rsidRDefault="003C3B5E">
      <w:pPr>
        <w:pStyle w:val="Heading3"/>
        <w:spacing w:line="360" w:lineRule="auto"/>
      </w:pPr>
      <w:bookmarkStart w:id="1949" w:name="_vx1227" w:colFirst="0" w:colLast="0"/>
      <w:bookmarkEnd w:id="1949"/>
      <w:r>
        <w:lastRenderedPageBreak/>
        <w:t>Supplementary Tables</w:t>
      </w:r>
    </w:p>
    <w:p w14:paraId="113A788E" w14:textId="77777777" w:rsidR="006F371C" w:rsidRDefault="003C3B5E">
      <w:pPr>
        <w:pStyle w:val="Heading4"/>
        <w:spacing w:line="360" w:lineRule="auto"/>
        <w:rPr>
          <w:b w:val="0"/>
        </w:rPr>
      </w:pPr>
      <w:bookmarkStart w:id="1950" w:name="_3fwokq0" w:colFirst="0" w:colLast="0"/>
      <w:bookmarkEnd w:id="1950"/>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1951" w:name="_1v1yuxt" w:colFirst="0" w:colLast="0"/>
      <w:bookmarkEnd w:id="1951"/>
      <w:r>
        <w:t xml:space="preserve">Supplementary Table S2. </w:t>
      </w:r>
      <w:del w:id="1952" w:author="Liu, Cong" w:date="2024-12-22T11:16:00Z" w16du:dateUtc="2024-12-22T19:16:00Z">
        <w:r w:rsidDel="00086BF0">
          <w:delText>Cell counts in co-embedded clusters across different assays</w:delText>
        </w:r>
      </w:del>
      <w:ins w:id="1953"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1954" w:name="_4f1mdlm" w:colFirst="0" w:colLast="0"/>
      <w:bookmarkEnd w:id="1954"/>
      <w:r>
        <w:t>Supplementary Table S3. Cell counts in samples across different cell types</w:t>
      </w:r>
    </w:p>
    <w:p w14:paraId="2AC5BB8F" w14:textId="77777777" w:rsidR="006F371C" w:rsidRDefault="006F371C">
      <w:pPr>
        <w:spacing w:line="360" w:lineRule="auto"/>
      </w:pPr>
      <w:bookmarkStart w:id="1955" w:name="_2u6wntf" w:colFirst="0" w:colLast="0"/>
      <w:bookmarkEnd w:id="1955"/>
    </w:p>
    <w:p w14:paraId="7EB9143E" w14:textId="77777777" w:rsidR="006F371C" w:rsidRDefault="003C3B5E">
      <w:pPr>
        <w:pStyle w:val="Heading4"/>
        <w:spacing w:line="360" w:lineRule="auto"/>
      </w:pPr>
      <w:bookmarkStart w:id="1956" w:name="_19c6y18" w:colFirst="0" w:colLast="0"/>
      <w:bookmarkEnd w:id="1956"/>
      <w:r>
        <w:t xml:space="preserve">Supplementary Table S4. Co-embedded cluster distribution in </w:t>
      </w:r>
      <w:proofErr w:type="spellStart"/>
      <w:r>
        <w:t>Kmeans</w:t>
      </w:r>
      <w:proofErr w:type="spellEnd"/>
      <w:r>
        <w:t xml:space="preserve">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1957" w:name="_3tbugp1" w:colFirst="0" w:colLast="0"/>
      <w:bookmarkEnd w:id="1957"/>
      <w:r>
        <w:t xml:space="preserve">Supplementary Table S5. Identified </w:t>
      </w:r>
      <w:proofErr w:type="spellStart"/>
      <w:r>
        <w:t>Kmeans</w:t>
      </w:r>
      <w:proofErr w:type="spellEnd"/>
      <w:r>
        <w:t xml:space="preserve">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1958" w:name="_28h4qwu" w:colFirst="0" w:colLast="0"/>
      <w:bookmarkEnd w:id="1958"/>
      <w:r>
        <w:t xml:space="preserve">Supplementary Table S6. Co-embedded cluster counts in </w:t>
      </w:r>
      <w:proofErr w:type="spellStart"/>
      <w:r>
        <w:t>Kmeans</w:t>
      </w:r>
      <w:proofErr w:type="spellEnd"/>
      <w:r>
        <w:t xml:space="preserve">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1959" w:name="_nmf14n" w:colFirst="0" w:colLast="0"/>
      <w:bookmarkEnd w:id="1959"/>
      <w:r>
        <w:t xml:space="preserve">Supplementary Table S7. Co-embedded cluster counts in </w:t>
      </w:r>
      <w:proofErr w:type="spellStart"/>
      <w:r>
        <w:t>Kmeans</w:t>
      </w:r>
      <w:proofErr w:type="spellEnd"/>
      <w:r>
        <w:t xml:space="preserve">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1960" w:name="_rmscqd63mjb7" w:colFirst="0" w:colLast="0"/>
      <w:bookmarkEnd w:id="1960"/>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rPr>
          <w:ins w:id="1961" w:author="Liu, Cong" w:date="2025-01-29T07:33:00Z" w16du:dateUtc="2025-01-28T23:33:00Z"/>
        </w:rPr>
      </w:pPr>
      <w:r>
        <w:lastRenderedPageBreak/>
        <w:t xml:space="preserve">Supplementary Table S10. Pathway enrichment statistics for the identified </w:t>
      </w:r>
      <w:proofErr w:type="spellStart"/>
      <w:r>
        <w:t>Kmeans</w:t>
      </w:r>
      <w:proofErr w:type="spellEnd"/>
      <w:r>
        <w:t xml:space="preserve"> group-specific TFs (</w:t>
      </w:r>
      <w:proofErr w:type="spellStart"/>
      <w:proofErr w:type="gramStart"/>
      <w:r>
        <w:t>p.adjust</w:t>
      </w:r>
      <w:proofErr w:type="spellEnd"/>
      <w:proofErr w:type="gramEnd"/>
      <w:r>
        <w:t>&lt;0.05)</w:t>
      </w:r>
    </w:p>
    <w:p w14:paraId="518FB2B8" w14:textId="5B826DB0" w:rsidR="001311CD" w:rsidRDefault="001311CD" w:rsidP="001311CD">
      <w:pPr>
        <w:pStyle w:val="Heading4"/>
        <w:spacing w:line="360" w:lineRule="auto"/>
        <w:rPr>
          <w:ins w:id="1962" w:author="Liu, Cong" w:date="2025-01-29T07:33:00Z" w16du:dateUtc="2025-01-28T23:33:00Z"/>
        </w:rPr>
      </w:pPr>
      <w:ins w:id="1963" w:author="Liu, Cong" w:date="2025-01-29T07:33:00Z" w16du:dateUtc="2025-01-28T23:33:00Z">
        <w:r>
          <w:t>Supplementary Table S1</w:t>
        </w:r>
        <w:r>
          <w:t>1</w:t>
        </w:r>
        <w:r>
          <w:t xml:space="preserve">. </w:t>
        </w:r>
        <w:r w:rsidR="0054024E">
          <w:t>Heatmap</w:t>
        </w:r>
        <w:r>
          <w:t xml:space="preserve"> statistics for the </w:t>
        </w:r>
        <w:r w:rsidR="0054024E">
          <w:t>comparison with AMP study in figure 6.</w:t>
        </w:r>
      </w:ins>
    </w:p>
    <w:p w14:paraId="6A91425C" w14:textId="77777777" w:rsidR="001311CD" w:rsidRPr="001311CD" w:rsidRDefault="001311CD" w:rsidP="001311CD">
      <w:pPr>
        <w:pPrChange w:id="1964" w:author="Liu, Cong" w:date="2025-01-29T07:33:00Z" w16du:dateUtc="2025-01-28T23:33:00Z">
          <w:pPr>
            <w:pStyle w:val="Heading4"/>
            <w:spacing w:line="360" w:lineRule="auto"/>
          </w:pPr>
        </w:pPrChange>
      </w:pP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1965" w:name="_37m2jsg" w:colFirst="0" w:colLast="0"/>
      <w:bookmarkEnd w:id="1965"/>
      <w:r>
        <w:t xml:space="preserve">Advantages of Taiji framework </w:t>
      </w:r>
    </w:p>
    <w:p w14:paraId="3FED3BC6" w14:textId="04B79F6D"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ins w:id="1966" w:author="Liu, Cong" w:date="2025-01-09T11:11:00Z" w16du:dateUtc="2025-01-09T19:11:00Z">
        <w:r w:rsidR="00C32D85">
          <w:fldChar w:fldCharType="begin"/>
        </w:r>
      </w:ins>
      <w:r w:rsidR="003B593D">
        <w:instrText xml:space="preserve"> ADDIN ZOTERO_ITEM CSL_CITATION {"citationID":"l75MliPO","properties":{"formattedCitation":"\\super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C32D85">
        <w:fldChar w:fldCharType="separate"/>
      </w:r>
      <w:ins w:id="1967" w:author="Liu, Cong" w:date="2025-01-09T11:11:00Z" w16du:dateUtc="2025-01-09T19:11:00Z">
        <w:r w:rsidR="00C32D85" w:rsidRPr="00C32D85">
          <w:rPr>
            <w:vertAlign w:val="superscript"/>
            <w:rPrChange w:id="1968" w:author="Liu, Cong" w:date="2025-01-09T11:11:00Z" w16du:dateUtc="2025-01-09T19:11:00Z">
              <w:rPr>
                <w:rFonts w:ascii="Times New Roman" w:hAnsi="Times New Roman" w:cs="Times New Roman"/>
                <w:vertAlign w:val="superscript"/>
              </w:rPr>
            </w:rPrChange>
          </w:rPr>
          <w:t>12</w:t>
        </w:r>
        <w:r w:rsidR="00C32D85">
          <w:fldChar w:fldCharType="end"/>
        </w:r>
      </w:ins>
      <w:del w:id="1969" w:author="Liu, Cong" w:date="2025-01-09T11:11:00Z" w16du:dateUtc="2025-01-09T19:11:00Z">
        <w:r w:rsidDel="00C32D85">
          <w:fldChar w:fldCharType="begin"/>
        </w:r>
        <w:r w:rsidDel="00C32D85">
          <w:delInstrText>HYPERLINK "https://paperpile.com/c/ccxovd/FuHOz" \h</w:delInstrText>
        </w:r>
        <w:r w:rsidDel="00C32D85">
          <w:fldChar w:fldCharType="separate"/>
        </w:r>
        <w:r w:rsidDel="00C32D85">
          <w:rPr>
            <w:color w:val="000000"/>
            <w:vertAlign w:val="superscript"/>
          </w:rPr>
          <w:delText>9</w:delText>
        </w:r>
        <w:r w:rsidDel="00C32D85">
          <w:fldChar w:fldCharType="end"/>
        </w:r>
      </w:del>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5A5F5791" w:rsidR="006F371C" w:rsidRDefault="003C3B5E">
      <w:pPr>
        <w:spacing w:line="360" w:lineRule="auto"/>
      </w:pPr>
      <w:r>
        <w:t>Taiji was previously used by our group to identify critical TFs in primary fibroblast-like synoviocytes isolated from RA synovium</w:t>
      </w:r>
      <w:ins w:id="1970" w:author="Liu, Cong" w:date="2025-01-09T11:11:00Z" w16du:dateUtc="2025-01-09T19:11:00Z">
        <w:r w:rsidR="00C32D85">
          <w:fldChar w:fldCharType="begin"/>
        </w:r>
      </w:ins>
      <w:r w:rsidR="003B593D">
        <w:instrText xml:space="preserve"> ADDIN ZOTERO_ITEM CSL_CITATION {"citationID":"tUYPqHb7","properties":{"formattedCitation":"\\super 44\\nosupersub{}","plainCitation":"44","noteIndex":0},"citationItems":[{"id":37,"uris":["http://zotero.org/users/local/JZClHNIm/items/HWZLLIK6","http://zotero.org/users/16227889/items/HWZLLIK6"],"itemData":{"id":37,"type":"article-journal","abstract":"Rheumatoid arthritis (RA) is an immune-mediated disease affecting diarthrodial joints that remains an unmet medical need despite improved therapy. This limitation likely reflects the diversity of pathogenic pathways in RA, with individual patients demonstrating variable responses to targeted therapies. Better understanding of RA pathogenesis would be aided by a more complete characterization of the disease. To tackle this challenge, we develop and apply a systems biology approach to identify important transcription factors (TFs) in individual RA fibroblast-like synoviocyte (FLS) cell lines by integrating transcriptomic and epigenomic information. Based on the relative importance of the identified TFs, we stratify the RA FLS cell lines into two subtypes with distinct phenotypes and predicted active pathways. We biologically validate these predictions for the top subtype-specific TF RARα and demonstrate differential regulation of TGFβ signaling in the two subtypes. This study characterizes clusters of RA cell lines with distinctive TF biology by integrating transcriptomic and epigenomic data, which could pave the way towards a greater understanding of disease heterogeneity. Fibroblast-like synoviocytes (FLS) are used as a model of rheumatoid arthritis synoviocytes, although cell lines derived from individual patients can have heterogeneous biology. Here the authors use a Taiji computational approach to analyze gene expression, chromatin accessibility and functional differences between individual patient-derived RA FLS lines.","container-title":"Nat. Commun.","issue":"1","language":"en","note":"publisher: Nature Publishing Group","page":"1–11","title":"Systems-biology analysis of rheumatoid arthritis fibroblast-like synoviocytes implicates cell line-specific transcription factor function","volume":"13","author":[{"family":"Ainsworth","given":"Richard I"},{"family":"Hammaker","given":"Deepa"},{"family":"Nygaard","given":"Gyrid"},{"family":"Ansalone","given":"Cecilia"},{"family":"Machado","given":"Camilla"},{"family":"Zhang","given":"Kai"},{"family":"Zheng","given":"Lina"},{"family":"Carrillo","given":"Lucy"},{"family":"Wildberg","given":"Andre"},{"family":"Kuhs","given":"Amanda"},{"family":"Svensson","given":"Mattias N D"},{"family":"Boyle","given":"David L"},{"family":"Firestein","given":"Gary S"},{"family":"Wang","given":"Wei"}],"issued":{"date-parts":[["2022",10]]}}}],"schema":"https://github.com/citation-style-language/schema/raw/master/csl-citation.json"} </w:instrText>
      </w:r>
      <w:r w:rsidR="00C32D85">
        <w:fldChar w:fldCharType="separate"/>
      </w:r>
      <w:ins w:id="1971" w:author="Liu, Cong" w:date="2025-01-09T11:11:00Z" w16du:dateUtc="2025-01-09T19:11:00Z">
        <w:r w:rsidR="00C32D85" w:rsidRPr="00C32D85">
          <w:rPr>
            <w:vertAlign w:val="superscript"/>
            <w:rPrChange w:id="1972" w:author="Liu, Cong" w:date="2025-01-09T11:11:00Z" w16du:dateUtc="2025-01-09T19:11:00Z">
              <w:rPr>
                <w:rFonts w:ascii="Times New Roman" w:hAnsi="Times New Roman" w:cs="Times New Roman"/>
                <w:vertAlign w:val="superscript"/>
              </w:rPr>
            </w:rPrChange>
          </w:rPr>
          <w:t>44</w:t>
        </w:r>
        <w:r w:rsidR="00C32D85">
          <w:fldChar w:fldCharType="end"/>
        </w:r>
      </w:ins>
      <w:del w:id="1973" w:author="Liu, Cong" w:date="2025-01-09T11:11:00Z" w16du:dateUtc="2025-01-09T19:11:00Z">
        <w:r w:rsidDel="00C32D85">
          <w:fldChar w:fldCharType="begin"/>
        </w:r>
        <w:r w:rsidDel="00C32D85">
          <w:delInstrText>HYPERLINK "https://paperpile.com/c/ccxovd/JvZGj" \h</w:delInstrText>
        </w:r>
        <w:r w:rsidDel="00C32D85">
          <w:fldChar w:fldCharType="separate"/>
        </w:r>
        <w:r w:rsidDel="00C32D85">
          <w:rPr>
            <w:color w:val="000000"/>
            <w:vertAlign w:val="superscript"/>
          </w:rPr>
          <w:delText>38</w:delText>
        </w:r>
        <w:r w:rsidDel="00C32D85">
          <w:fldChar w:fldCharType="end"/>
        </w:r>
      </w:del>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1974" w:author="Liu, Cong" w:date="2024-12-21T12:35:00Z" w16du:dateUtc="2024-12-21T20:35:00Z">
        <w:r w:rsidDel="007977F1">
          <w:delText xml:space="preserve">two groups </w:delText>
        </w:r>
      </w:del>
      <w:r>
        <w:t>G2</w:t>
      </w:r>
      <w:del w:id="1975"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1976" w:author="Liu, Cong" w:date="2024-12-22T14:47:00Z" w16du:dateUtc="2024-12-22T22:47:00Z">
        <w:r w:rsidDel="00845243">
          <w:delText>Of interest,</w:delText>
        </w:r>
      </w:del>
      <w:ins w:id="1977"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1978" w:author="Liu, Cong" w:date="2024-12-26T12:02:00Z" w16du:dateUtc="2024-12-26T20:02:00Z">
        <w:r w:rsidR="00E44E24">
          <w:rPr>
            <w:b/>
          </w:rPr>
          <w:t>5D-F</w:t>
        </w:r>
      </w:ins>
      <w:del w:id="1979"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DD59FF2" w:rsidR="006F371C" w:rsidRDefault="003C3B5E">
      <w:pPr>
        <w:spacing w:line="360" w:lineRule="auto"/>
      </w:pPr>
      <w:proofErr w:type="spellStart"/>
      <w:r>
        <w:rPr>
          <w:i/>
        </w:rPr>
        <w:lastRenderedPageBreak/>
        <w:t>Sumoylation</w:t>
      </w:r>
      <w:proofErr w:type="spellEnd"/>
      <w:r>
        <w:rPr>
          <w:i/>
        </w:rPr>
        <w:t xml:space="preserve"> pathway</w:t>
      </w:r>
      <w:r>
        <w:t xml:space="preserve">. </w:t>
      </w:r>
      <w:proofErr w:type="spellStart"/>
      <w:r>
        <w:t>Sumoylation</w:t>
      </w:r>
      <w:proofErr w:type="spellEnd"/>
      <w:r>
        <w:t xml:space="preserve"> plays important regulatory roles in synovial fibroblast biology including cell survival, inflammatory responses, and matrix metabolism</w:t>
      </w:r>
      <w:ins w:id="1980" w:author="Liu, Cong" w:date="2025-01-09T11:11:00Z" w16du:dateUtc="2025-01-09T19:11:00Z">
        <w:r w:rsidR="00C32D85">
          <w:fldChar w:fldCharType="begin"/>
        </w:r>
      </w:ins>
      <w:r w:rsidR="003B593D">
        <w:instrText xml:space="preserve"> ADDIN ZOTERO_ITEM CSL_CITATION {"citationID":"nidACaET","properties":{"formattedCitation":"\\super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C32D85">
        <w:fldChar w:fldCharType="separate"/>
      </w:r>
      <w:ins w:id="1981" w:author="Liu, Cong" w:date="2025-01-19T19:56:00Z" w16du:dateUtc="2025-01-20T03:56:00Z">
        <w:r w:rsidR="00D17F1E" w:rsidRPr="00D17F1E">
          <w:rPr>
            <w:vertAlign w:val="superscript"/>
            <w:rPrChange w:id="1982" w:author="Liu, Cong" w:date="2025-01-19T19:56:00Z" w16du:dateUtc="2025-01-20T03:56:00Z">
              <w:rPr>
                <w:rFonts w:ascii="Times New Roman" w:hAnsi="Times New Roman" w:cs="Times New Roman"/>
                <w:vertAlign w:val="superscript"/>
              </w:rPr>
            </w:rPrChange>
          </w:rPr>
          <w:t>18</w:t>
        </w:r>
      </w:ins>
      <w:ins w:id="1983" w:author="Liu, Cong" w:date="2025-01-09T11:11:00Z" w16du:dateUtc="2025-01-09T19:11:00Z">
        <w:r w:rsidR="00C32D85">
          <w:fldChar w:fldCharType="end"/>
        </w:r>
      </w:ins>
      <w:del w:id="1984" w:author="Liu, Cong" w:date="2025-01-09T11:11:00Z" w16du:dateUtc="2025-01-09T19:11:00Z">
        <w:r w:rsidDel="00C32D85">
          <w:fldChar w:fldCharType="begin"/>
        </w:r>
        <w:r w:rsidDel="00C32D85">
          <w:delInstrText>HYPERLINK "https://paperpile.com/c/ccxovd/rCw0i" \h</w:delInstrText>
        </w:r>
        <w:r w:rsidDel="00C32D85">
          <w:fldChar w:fldCharType="separate"/>
        </w:r>
        <w:r w:rsidDel="00C32D85">
          <w:rPr>
            <w:color w:val="000000"/>
            <w:vertAlign w:val="superscript"/>
          </w:rPr>
          <w:delText>12</w:delText>
        </w:r>
        <w:r w:rsidDel="00C32D85">
          <w:fldChar w:fldCharType="end"/>
        </w:r>
      </w:del>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1985" w:author="Liu, Cong" w:date="2024-12-24T11:15:00Z" w16du:dateUtc="2024-12-24T19:15:00Z">
        <w:r w:rsidDel="00DB7781">
          <w:delText>AP-2</w:delText>
        </w:r>
      </w:del>
      <w:ins w:id="1986" w:author="Liu, Cong" w:date="2024-12-24T11:15:00Z" w16du:dateUtc="2024-12-24T19:15:00Z">
        <w:r w:rsidR="00DB7781">
          <w:t>NR</w:t>
        </w:r>
      </w:ins>
      <w:r>
        <w:t xml:space="preserve"> family members (</w:t>
      </w:r>
      <w:del w:id="1987" w:author="Liu, Cong" w:date="2024-12-24T11:16:00Z" w16du:dateUtc="2024-12-24T19:16:00Z">
        <w:r w:rsidDel="00DB7781">
          <w:delText>TFAP2A</w:delText>
        </w:r>
      </w:del>
      <w:ins w:id="1988" w:author="Liu, Cong" w:date="2024-12-24T11:16:00Z" w16du:dateUtc="2024-12-24T19:16:00Z">
        <w:r w:rsidR="00DB7781">
          <w:t>NR1I2</w:t>
        </w:r>
      </w:ins>
      <w:r>
        <w:t>,</w:t>
      </w:r>
      <w:ins w:id="1989" w:author="Liu, Cong" w:date="2024-12-24T11:16:00Z" w16du:dateUtc="2024-12-24T19:16:00Z">
        <w:r w:rsidR="00DB7781">
          <w:t xml:space="preserve"> </w:t>
        </w:r>
      </w:ins>
      <w:del w:id="1990" w:author="Liu, Cong" w:date="2024-12-24T11:16:00Z" w16du:dateUtc="2024-12-24T19:16:00Z">
        <w:r w:rsidDel="00DB7781">
          <w:delText xml:space="preserve"> </w:delText>
        </w:r>
      </w:del>
      <w:ins w:id="1991" w:author="Liu, Cong" w:date="2024-12-24T11:16:00Z" w16du:dateUtc="2024-12-24T19:16:00Z">
        <w:r w:rsidR="00DB7781">
          <w:t>NR5A1</w:t>
        </w:r>
      </w:ins>
      <w:ins w:id="1992" w:author="Liu, Cong" w:date="2024-12-24T11:18:00Z" w16du:dateUtc="2024-12-24T19:18:00Z">
        <w:r w:rsidR="00DB7781">
          <w:t>, PGR</w:t>
        </w:r>
      </w:ins>
      <w:del w:id="1993" w:author="Liu, Cong" w:date="2024-12-24T11:16:00Z" w16du:dateUtc="2024-12-24T19:16:00Z">
        <w:r w:rsidDel="00DB7781">
          <w:delText>TFAP2B, TFAP2C</w:delText>
        </w:r>
      </w:del>
      <w:r>
        <w:t>)</w:t>
      </w:r>
      <w:ins w:id="1994" w:author="Liu, Cong" w:date="2024-12-24T11:19:00Z" w16du:dateUtc="2024-12-24T19:19:00Z">
        <w:r w:rsidR="00957898">
          <w:t xml:space="preserve"> and MITF</w:t>
        </w:r>
      </w:ins>
      <w:ins w:id="1995" w:author="Liu, Cong" w:date="2024-12-24T11:16:00Z" w16du:dateUtc="2024-12-24T19:16:00Z">
        <w:r w:rsidR="00DB7781">
          <w:t xml:space="preserve"> </w:t>
        </w:r>
      </w:ins>
      <w:del w:id="1996"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1997" w:author="Liu, Cong" w:date="2024-12-24T11:22:00Z" w16du:dateUtc="2024-12-24T19:22:00Z">
        <w:r w:rsidDel="00547279">
          <w:delText>SUMO</w:delText>
        </w:r>
      </w:del>
      <w:ins w:id="1998" w:author="Liu, Cong" w:date="2024-12-24T11:22:00Z" w16du:dateUtc="2024-12-24T19:22:00Z">
        <w:r w:rsidR="00547279">
          <w:t>RUNX1</w:t>
        </w:r>
      </w:ins>
      <w:r>
        <w:t xml:space="preserve">, </w:t>
      </w:r>
      <w:del w:id="1999"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2000"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2001" w:author="Liu, Cong" w:date="2024-12-24T11:22:00Z" w16du:dateUtc="2024-12-24T19:22:00Z">
        <w:r w:rsidR="00547279">
          <w:t>Toll-like receptors</w:t>
        </w:r>
      </w:ins>
      <w:r>
        <w:t>,</w:t>
      </w:r>
      <w:ins w:id="2002" w:author="Liu, Cong" w:date="2024-12-24T11:22:00Z" w16du:dateUtc="2024-12-24T19:22:00Z">
        <w:r w:rsidR="00547279">
          <w:t xml:space="preserve"> MECP2,</w:t>
        </w:r>
      </w:ins>
      <w:r>
        <w:t xml:space="preserve"> and </w:t>
      </w:r>
      <w:del w:id="2003" w:author="Liu, Cong" w:date="2024-12-24T11:22:00Z" w16du:dateUtc="2024-12-24T19:22:00Z">
        <w:r w:rsidDel="00547279">
          <w:delText>NF-kB activation</w:delText>
        </w:r>
      </w:del>
      <w:ins w:id="2004" w:author="Liu, Cong" w:date="2024-12-24T11:22:00Z" w16du:dateUtc="2024-12-24T19:22:00Z">
        <w:r w:rsidR="00547279">
          <w:t>TP53</w:t>
        </w:r>
      </w:ins>
      <w:r>
        <w:t xml:space="preserve"> pathways</w:t>
      </w:r>
      <w:del w:id="2005"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2006" w:author="Liu, Cong" w:date="2024-12-24T14:44:00Z" w16du:dateUtc="2024-12-24T22:44:00Z">
        <w:r w:rsidDel="005E0738">
          <w:delText xml:space="preserve">TFAP2A </w:delText>
        </w:r>
      </w:del>
      <w:ins w:id="2007" w:author="Liu, Cong" w:date="2024-12-24T14:48:00Z" w16du:dateUtc="2024-12-24T22:48:00Z">
        <w:r w:rsidR="00230D68">
          <w:t>NR1I2</w:t>
        </w:r>
      </w:ins>
      <w:ins w:id="2008" w:author="Liu, Cong" w:date="2024-12-24T14:44:00Z" w16du:dateUtc="2024-12-24T22:44:00Z">
        <w:r w:rsidR="005E0738">
          <w:t xml:space="preserve"> </w:t>
        </w:r>
      </w:ins>
      <w:r>
        <w:t xml:space="preserve">regulates </w:t>
      </w:r>
      <w:del w:id="2009" w:author="Liu, Cong" w:date="2024-12-24T14:44:00Z" w16du:dateUtc="2024-12-24T22:44:00Z">
        <w:r w:rsidDel="005E0738">
          <w:delText>DNMT3A</w:delText>
        </w:r>
      </w:del>
      <w:ins w:id="2010" w:author="Liu, Cong" w:date="2024-12-24T14:48:00Z" w16du:dateUtc="2024-12-24T22:48:00Z">
        <w:r w:rsidR="00230D68">
          <w:t>HLA-G</w:t>
        </w:r>
      </w:ins>
      <w:r>
        <w:t>, which</w:t>
      </w:r>
      <w:del w:id="2011" w:author="Liu, Cong" w:date="2024-12-24T14:48:00Z" w16du:dateUtc="2024-12-24T22:48:00Z">
        <w:r w:rsidDel="00230D68">
          <w:delText xml:space="preserve"> </w:delText>
        </w:r>
      </w:del>
      <w:ins w:id="2012" w:author="Liu, Cong" w:date="2024-12-24T14:48:00Z" w16du:dateUtc="2024-12-24T22:48:00Z">
        <w:r w:rsidR="00230D68">
          <w:t xml:space="preserve"> plays an im</w:t>
        </w:r>
      </w:ins>
      <w:ins w:id="2013" w:author="Liu, Cong" w:date="2024-12-24T14:49:00Z" w16du:dateUtc="2024-12-24T22:49:00Z">
        <w:r w:rsidR="00230D68">
          <w:t>portant role in RA susceptibility and regulation</w:t>
        </w:r>
      </w:ins>
      <w:del w:id="2014"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C4A8194" w:rsidR="006F371C" w:rsidRDefault="003C3B5E">
      <w:pPr>
        <w:spacing w:line="360" w:lineRule="auto"/>
      </w:pPr>
      <w:r>
        <w:rPr>
          <w:i/>
        </w:rPr>
        <w:t>RUNX2 and NOTCH3 pathways</w:t>
      </w:r>
      <w:r>
        <w:t xml:space="preserve">. While most signature pathways possessed distinctive sets of active TFs, the RUNX2 pathway shared </w:t>
      </w:r>
      <w:ins w:id="2015" w:author="Liu, Cong" w:date="2024-12-23T18:18:00Z" w16du:dateUtc="2024-12-24T02:18:00Z">
        <w:r w:rsidR="00751031">
          <w:t>3</w:t>
        </w:r>
      </w:ins>
      <w:ins w:id="2016" w:author="Liu, Cong" w:date="2024-12-24T10:40:00Z" w16du:dateUtc="2024-12-24T18:40:00Z">
        <w:r w:rsidR="00AF5BED">
          <w:t>7</w:t>
        </w:r>
      </w:ins>
      <w:ins w:id="2017" w:author="Liu, Cong" w:date="2024-12-23T18:18:00Z" w16du:dateUtc="2024-12-24T02:18:00Z">
        <w:r w:rsidR="00751031">
          <w:t>.5</w:t>
        </w:r>
      </w:ins>
      <w:del w:id="2018" w:author="Liu, Cong" w:date="2024-12-23T18:18:00Z" w16du:dateUtc="2024-12-24T02:18:00Z">
        <w:r w:rsidDel="00751031">
          <w:delText>60</w:delText>
        </w:r>
      </w:del>
      <w:r>
        <w:t>% TFs with other signature pathways, particularly with the NOTCH3 pathway (</w:t>
      </w:r>
      <w:r>
        <w:rPr>
          <w:b/>
        </w:rPr>
        <w:t>Supplementary Fig. S3D</w:t>
      </w:r>
      <w:r>
        <w:t>)</w:t>
      </w:r>
      <w:ins w:id="2019" w:author="Liu, Cong" w:date="2024-12-23T20:05:00Z" w16du:dateUtc="2024-12-24T04:05:00Z">
        <w:r w:rsidR="00A3461A">
          <w:t>,</w:t>
        </w:r>
        <w:r w:rsidR="00A3461A" w:rsidRPr="00A3461A">
          <w:t xml:space="preserve"> </w:t>
        </w:r>
        <w:r w:rsidR="00A3461A">
          <w:t>which suggests the interdependence between RUNX2 and other signature pathways.</w:t>
        </w:r>
      </w:ins>
      <w:del w:id="2020" w:author="Liu, Cong" w:date="2024-12-23T20:05:00Z" w16du:dateUtc="2024-12-24T04:05:00Z">
        <w:r w:rsidDel="00A3461A">
          <w:delText>.</w:delText>
        </w:r>
      </w:del>
      <w:r>
        <w:t xml:space="preserve"> For instance, three TFs (HEY1, HEY2, and HES1) were identified in both NOTCH3 and RUNX2 pathways and regulate osteoblast function</w:t>
      </w:r>
      <w:ins w:id="2021" w:author="Liu, Cong" w:date="2025-01-09T11:13:00Z" w16du:dateUtc="2025-01-09T19:13:00Z">
        <w:r w:rsidR="00C32D85">
          <w:fldChar w:fldCharType="begin"/>
        </w:r>
      </w:ins>
      <w:r w:rsidR="003B593D">
        <w:instrText xml:space="preserve"> ADDIN ZOTERO_ITEM CSL_CITATION {"citationID":"XwLYahma","properties":{"formattedCitation":"\\super 45\\nosupersub{}","plainCitation":"45","noteIndex":0},"citationItems":[{"id":44,"uris":["http://zotero.org/users/local/JZClHNIm/items/WKDUGRKF","http://zotero.org/users/16227889/items/WKDUGRKF"],"itemData":{"id":44,"type":"article-journal","abstract":"Postnatal bone marrow houses mesenchymal progenitor cells that are osteoblast precursors. These cells have established therapeutic potential, but they are difficult to maintain and expand in vitro, presumably because little is known about the mechanisms controlling their fate decisions. To investigate the potential role of Notch signaling in osteoblastogenesis, we used conditional alleles to genetically remove components of the Notch signaling system during skeletal development. We found that disruption of Notch signaling in the limb skeletogenic mesenchyme markedly increased trabecular bone mass in adolescent mice. Notably, mesenchymal progenitors were undetectable in the bone marrow of mice with high bone mass. As a result, these mice developed severe osteopenia as they aged. Moreover, Notch signaling seemed to inhibit osteoblast differentiation through Hes or Hey proteins, which diminished Runx2 transcriptional activity via physical interaction. These results support a model wherein Notch signaling in bone marrow normally acts to maintain a pool of mesenchymal progenitors by suppressing osteoblast differentiation. Thus, mesenchymal progenitors may be expanded in vitro by activating the Notch pathway, whereas bone formation in vivo may be enhanced by transiently suppressing this pathway.","container-title":"Nat. Med.","issue":"3","language":"en","note":"publisher: Nature Publishing Group","page":"306–314","title":"Notch signaling maintains bone marrow mesenchymal progenitors by suppressing osteoblast differentiation","volume":"14","author":[{"family":"Hilton","given":"Matthew J"},{"family":"Tu","given":"Xiaolin"},{"family":"Wu","given":"Ximei"},{"family":"Bai","given":"Shuting"},{"family":"Zhao","given":"Haibo"},{"family":"Kobayashi","given":"Tatsuya"},{"family":"Kronenberg","given":"Henry M"},{"family":"Teitelbaum","given":"Steven L"},{"family":"Ross","given":"F Patrick"},{"family":"Kopan","given":"Raphael"},{"family":"Long","given":"Fanxin"}],"issued":{"date-parts":[["2008",2]]}}}],"schema":"https://github.com/citation-style-language/schema/raw/master/csl-citation.json"} </w:instrText>
      </w:r>
      <w:r w:rsidR="00C32D85">
        <w:fldChar w:fldCharType="separate"/>
      </w:r>
      <w:ins w:id="2022" w:author="Liu, Cong" w:date="2025-01-09T11:13:00Z" w16du:dateUtc="2025-01-09T19:13:00Z">
        <w:r w:rsidR="00C32D85" w:rsidRPr="00C32D85">
          <w:rPr>
            <w:vertAlign w:val="superscript"/>
            <w:rPrChange w:id="2023" w:author="Liu, Cong" w:date="2025-01-09T11:13:00Z" w16du:dateUtc="2025-01-09T19:13:00Z">
              <w:rPr>
                <w:rFonts w:ascii="Times New Roman" w:hAnsi="Times New Roman" w:cs="Times New Roman"/>
                <w:vertAlign w:val="superscript"/>
              </w:rPr>
            </w:rPrChange>
          </w:rPr>
          <w:t>45</w:t>
        </w:r>
        <w:r w:rsidR="00C32D85">
          <w:fldChar w:fldCharType="end"/>
        </w:r>
      </w:ins>
      <w:del w:id="2024" w:author="Liu, Cong" w:date="2025-01-09T11:13:00Z" w16du:dateUtc="2025-01-09T19:13:00Z">
        <w:r w:rsidDel="00C32D85">
          <w:fldChar w:fldCharType="begin"/>
        </w:r>
        <w:r w:rsidDel="00C32D85">
          <w:delInstrText>HYPERLINK "https://paperpile.com/c/ccxovd/xOEMM" \h</w:delInstrText>
        </w:r>
        <w:r w:rsidDel="00C32D85">
          <w:fldChar w:fldCharType="separate"/>
        </w:r>
        <w:r w:rsidDel="00C32D85">
          <w:rPr>
            <w:color w:val="000000"/>
            <w:vertAlign w:val="superscript"/>
          </w:rPr>
          <w:delText>43</w:delText>
        </w:r>
        <w:r w:rsidDel="00C32D85">
          <w:fldChar w:fldCharType="end"/>
        </w:r>
      </w:del>
      <w:r>
        <w:t>. NOTCH genes and signaling also play a critical role in the differentiation of synovial fibroblasts into pathogenic cells</w:t>
      </w:r>
      <w:ins w:id="2025" w:author="Liu, Cong" w:date="2025-01-09T11:13:00Z" w16du:dateUtc="2025-01-09T19:13:00Z">
        <w:r w:rsidR="00C32D85">
          <w:fldChar w:fldCharType="begin"/>
        </w:r>
      </w:ins>
      <w:r w:rsidR="003B593D">
        <w:instrText xml:space="preserve"> ADDIN ZOTERO_ITEM CSL_CITATION {"citationID":"N5RWF4O4","properties":{"formattedCitation":"\\super 46\\nosupersub{}","plainCitation":"46","noteIndex":0},"citationItems":[{"id":34,"uris":["http://zotero.org/users/local/JZClHNIm/items/P84E6TX2","http://zotero.org/users/16227889/items/P84E6TX2"],"itemData":{"id":34,"type":"article-journal","abstract":"The synovium is a mesenchymal tissue composed mainly of fibroblasts with a lining and sublining that surrounds the joints. In rheumatoid arthritis (RA), the synovial tissue undergoes marked hyperplasia, becomes inflamed and invasive and destroys the joint[,] ...","container-title":"Nature","issue":"7811","language":"en","note":"publisher: NIH Public Access","page":"259–264","title":"Notch signaling drives synovial fibroblast identity and arthritis pathology","volume":"582","author":[{"family":"Wei","given":"Kevin"},{"family":"Korsunsky","given":"Ilya"},{"family":"Marshall","given":"Jennifer L"},{"family":"Gao","given":"Anqi"},{"family":"Watts","given":"Gerald F M"},{"family":"Major","given":"Triin"},{"family":"Croft","given":"Adam P"},{"family":"Watts","given":"Jordan"},{"family":"Blazar","given":"Philip"},{"family":"Lange","given":"Jeffrey"},{"family":"Thornhill","given":"Thomas"},{"family":"Filer","given":"Andrew"},{"family":"Raza","given":"Karim"},{"family":"Donlin","given":"Laura T"},{"literal":"Accelerating Medicines Partnership Rheumatoid arthritis and Systemic Lupus Erythematosus (AMP RA/SLE) Consortium"},{"family":"Siebel","given":"Christian W"},{"family":"Buckley","given":"Christopher D"},{"family":"Raychaudhuri","given":"Soumya"},{"family":"Brenner","given":"Michael B"}],"issued":{"date-parts":[["2020",6]]}}}],"schema":"https://github.com/citation-style-language/schema/raw/master/csl-citation.json"} </w:instrText>
      </w:r>
      <w:r w:rsidR="00C32D85">
        <w:fldChar w:fldCharType="separate"/>
      </w:r>
      <w:ins w:id="2026" w:author="Liu, Cong" w:date="2025-01-09T11:14:00Z" w16du:dateUtc="2025-01-09T19:14:00Z">
        <w:r w:rsidR="00C32D85" w:rsidRPr="00C32D85">
          <w:rPr>
            <w:vertAlign w:val="superscript"/>
            <w:rPrChange w:id="2027" w:author="Liu, Cong" w:date="2025-01-09T11:14:00Z" w16du:dateUtc="2025-01-09T19:14:00Z">
              <w:rPr>
                <w:rFonts w:ascii="Times New Roman" w:hAnsi="Times New Roman" w:cs="Times New Roman"/>
                <w:vertAlign w:val="superscript"/>
              </w:rPr>
            </w:rPrChange>
          </w:rPr>
          <w:t>46</w:t>
        </w:r>
      </w:ins>
      <w:ins w:id="2028" w:author="Liu, Cong" w:date="2025-01-09T11:13:00Z" w16du:dateUtc="2025-01-09T19:13:00Z">
        <w:r w:rsidR="00C32D85">
          <w:fldChar w:fldCharType="end"/>
        </w:r>
      </w:ins>
      <w:del w:id="2029" w:author="Liu, Cong" w:date="2025-01-09T11:13:00Z" w16du:dateUtc="2025-01-09T19:13:00Z">
        <w:r w:rsidDel="00C32D85">
          <w:fldChar w:fldCharType="begin"/>
        </w:r>
        <w:r w:rsidDel="00C32D85">
          <w:delInstrText>HYPERLINK "https://paperpile.com/c/ccxovd/W9JMC" \h</w:delInstrText>
        </w:r>
        <w:r w:rsidDel="00C32D85">
          <w:fldChar w:fldCharType="separate"/>
        </w:r>
        <w:r w:rsidDel="00C32D85">
          <w:rPr>
            <w:color w:val="000000"/>
            <w:vertAlign w:val="superscript"/>
          </w:rPr>
          <w:delText>44</w:delText>
        </w:r>
        <w:r w:rsidDel="00C32D85">
          <w:fldChar w:fldCharType="end"/>
        </w:r>
      </w:del>
      <w:r>
        <w:t xml:space="preserve">. </w:t>
      </w:r>
      <w:del w:id="2030"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2031"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491E77DE"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ins w:id="2032" w:author="Liu, Cong" w:date="2025-01-09T11:14:00Z" w16du:dateUtc="2025-01-09T19:14:00Z">
        <w:r w:rsidR="00C32D85">
          <w:fldChar w:fldCharType="begin"/>
        </w:r>
      </w:ins>
      <w:r w:rsidR="003B593D">
        <w:instrText xml:space="preserve"> ADDIN ZOTERO_ITEM CSL_CITATION {"citationID":"jklCZYBt","properties":{"formattedCitation":"\\super 47\\nosupersub{}","plainCitation":"47","noteIndex":0},"citationItems":[{"id":57,"uris":["http://zotero.org/users/local/JZClHNIm/items/TAA5V6MR","http://zotero.org/users/16227889/items/TAA5V6MR"],"itemData":{"id":57,"type":"article-journal","abstract":"OBJECTIVE: We aimed to understand the role of the tyrosine phosphatase PTPN14-which in cancer cells modulates the Hippo pathway by retaining YAP in the cytosol-in fibroblast-like synoviocytes (FLS) from patients with rheumatoid arthritis (RA). METHODS: Gene/protein expression levels were measured by quantitative PCR and/or Western blotting. Gene knockdown in RA FLS was achieved using antisense oligonucleotides. The interaction between PTPN14 and YAP was assessed by immunoprecipitation. The cellular localisation of YAP and SMAD3 was examined via immunofluorescence. SMAD reporter studies were carried out in HEK293T cells. The RA FLS/cartilage coimplantation and passive K/BxN models were used to examine the role of YAP in arthritis. RESULTS: RA FLS displayed overexpression of PTPN14 when compared with FLS from patients with osteoarthritis (OA). PTPN14 knockdown in RA FLS impaired TGFβ-dependent expression of MMP13 and potentiation of TNF signalling. In RA FLS, PTPN14 formed a complex with YAP. Expression of PTPN14 or nuclear YAP-but not of a non-YAP-interacting PTPN14 mutant-enhanced SMAD reporter activity. YAP promoted TGFβ-dependent SMAD3 nuclear localisation in RA FLS. Differences in epigenetic marks within Hippo pathway genes, including YAP, were found between RA FLS and OA FLS. Inhibition of YAP reduced RA FLS pathogenic behaviour and ameliorated arthritis severity. CONCLUSION: In RA FLS, PTPN14 and YAP promote nuclear localisation of SMAD3. YAP enhances a range of RA FLS pathogenic behaviours which, together with epigenetic evidence, points to the Hippo pathway as an important regulator of RA FLS behaviour.","container-title":"Ann. Rheum. Dis.","issue":"5","language":"en","page":"600–609","title":"PTPN14 phosphatase and YAP promote TGFβ signalling in rheumatoid synoviocytes","volume":"78","author":[{"family":"Bottini","given":"Angel"},{"family":"Wu","given":"Dennis J"},{"family":"Ai","given":"Rizi"},{"family":"Le Roux","given":"Michelle"},{"family":"Bartok","given":"Beatrix"},{"family":"Bombardieri","given":"Michele"},{"family":"Doody","given":"Karen M"},{"family":"Zhang","given":"Vida"},{"family":"Sacchetti","given":"Cristiano"},{"family":"Zoccheddu","given":"Martina"},{"family":"Lonic","given":"Ana"},{"family":"Li","given":"Xiaochun"},{"family":"Boyle","given":"David L"},{"family":"Hammaker","given":"Deepa"},{"family":"Meng","given":"Tzu-Ching"},{"family":"Liu","given":"Lin"},{"family":"Corr","given":"Maripat"},{"family":"Stanford","given":"Stephanie M"},{"family":"Lewis","given":"Myles"},{"family":"Wang","given":"Wei"},{"family":"Firestein","given":"Gary S"},{"family":"Khew-Goodall","given":"Yeesim"},{"family":"Pitzalis","given":"Costantino"},{"family":"Bottini","given":"Nunzio"}],"issued":{"date-parts":[["2019",5]]}}}],"schema":"https://github.com/citation-style-language/schema/raw/master/csl-citation.json"} </w:instrText>
      </w:r>
      <w:r w:rsidR="00C32D85">
        <w:fldChar w:fldCharType="separate"/>
      </w:r>
      <w:ins w:id="2033" w:author="Liu, Cong" w:date="2025-01-09T11:14:00Z" w16du:dateUtc="2025-01-09T19:14:00Z">
        <w:r w:rsidR="00C32D85" w:rsidRPr="00C32D85">
          <w:rPr>
            <w:vertAlign w:val="superscript"/>
            <w:rPrChange w:id="2034" w:author="Liu, Cong" w:date="2025-01-09T11:14:00Z" w16du:dateUtc="2025-01-09T19:14:00Z">
              <w:rPr>
                <w:rFonts w:ascii="Times New Roman" w:hAnsi="Times New Roman" w:cs="Times New Roman"/>
                <w:vertAlign w:val="superscript"/>
              </w:rPr>
            </w:rPrChange>
          </w:rPr>
          <w:t>47</w:t>
        </w:r>
        <w:r w:rsidR="00C32D85">
          <w:fldChar w:fldCharType="end"/>
        </w:r>
      </w:ins>
      <w:del w:id="2035" w:author="Liu, Cong" w:date="2025-01-09T11:14:00Z" w16du:dateUtc="2025-01-09T19:14:00Z">
        <w:r w:rsidDel="00C32D85">
          <w:fldChar w:fldCharType="begin"/>
        </w:r>
        <w:r w:rsidDel="00C32D85">
          <w:delInstrText>HYPERLINK "https://paperpile.com/c/ccxovd/Po5jm" \h</w:delInstrText>
        </w:r>
        <w:r w:rsidDel="00C32D85">
          <w:fldChar w:fldCharType="separate"/>
        </w:r>
        <w:r w:rsidDel="00C32D85">
          <w:rPr>
            <w:color w:val="000000"/>
            <w:vertAlign w:val="superscript"/>
          </w:rPr>
          <w:delText>45</w:delText>
        </w:r>
        <w:r w:rsidDel="00C32D85">
          <w:fldChar w:fldCharType="end"/>
        </w:r>
      </w:del>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ins w:id="2036" w:author="Liu, Cong" w:date="2025-01-09T11:14:00Z" w16du:dateUtc="2025-01-09T19:14:00Z">
        <w:r w:rsidR="00C32D85">
          <w:fldChar w:fldCharType="begin"/>
        </w:r>
      </w:ins>
      <w:r w:rsidR="003B593D">
        <w:instrText xml:space="preserve"> ADDIN ZOTERO_ITEM CSL_CITATION {"citationID":"P1UZG6xi","properties":{"formattedCitation":"\\super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C32D85">
        <w:fldChar w:fldCharType="separate"/>
      </w:r>
      <w:ins w:id="2037" w:author="Liu, Cong" w:date="2025-01-19T19:56:00Z" w16du:dateUtc="2025-01-20T03:56:00Z">
        <w:r w:rsidR="00D17F1E" w:rsidRPr="00D17F1E">
          <w:rPr>
            <w:vertAlign w:val="superscript"/>
            <w:rPrChange w:id="2038" w:author="Liu, Cong" w:date="2025-01-19T19:56:00Z" w16du:dateUtc="2025-01-20T03:56:00Z">
              <w:rPr>
                <w:rFonts w:ascii="Times New Roman" w:hAnsi="Times New Roman" w:cs="Times New Roman"/>
                <w:vertAlign w:val="superscript"/>
              </w:rPr>
            </w:rPrChange>
          </w:rPr>
          <w:t>20</w:t>
        </w:r>
      </w:ins>
      <w:ins w:id="2039" w:author="Liu, Cong" w:date="2025-01-09T11:14:00Z" w16du:dateUtc="2025-01-09T19:14:00Z">
        <w:r w:rsidR="00C32D85">
          <w:fldChar w:fldCharType="end"/>
        </w:r>
      </w:ins>
      <w:del w:id="2040" w:author="Liu, Cong" w:date="2025-01-09T11:14:00Z" w16du:dateUtc="2025-01-09T19:14:00Z">
        <w:r w:rsidDel="00C32D85">
          <w:fldChar w:fldCharType="begin"/>
        </w:r>
        <w:r w:rsidDel="00C32D85">
          <w:delInstrText>HYPERLINK "https://paperpile.com/c/ccxovd/8HUl6" \h</w:delInstrText>
        </w:r>
        <w:r w:rsidDel="00C32D85">
          <w:fldChar w:fldCharType="separate"/>
        </w:r>
        <w:r w:rsidDel="00C32D85">
          <w:rPr>
            <w:color w:val="000000"/>
            <w:vertAlign w:val="superscript"/>
          </w:rPr>
          <w:delText>14</w:delText>
        </w:r>
        <w:r w:rsidDel="00C32D85">
          <w:fldChar w:fldCharType="end"/>
        </w:r>
      </w:del>
      <w:r>
        <w:t>.</w:t>
      </w:r>
    </w:p>
    <w:p w14:paraId="08E3DFC1" w14:textId="77777777" w:rsidR="006F371C" w:rsidRDefault="006F371C">
      <w:pPr>
        <w:spacing w:line="360" w:lineRule="auto"/>
        <w:rPr>
          <w:i/>
        </w:rPr>
      </w:pPr>
    </w:p>
    <w:p w14:paraId="290B9B19" w14:textId="31F9171B" w:rsidR="006F371C" w:rsidRDefault="003C3B5E">
      <w:pPr>
        <w:spacing w:line="360" w:lineRule="auto"/>
      </w:pPr>
      <w:r>
        <w:rPr>
          <w:i/>
        </w:rPr>
        <w:t>β-catenin pathway</w:t>
      </w:r>
      <w:r>
        <w:t xml:space="preserve">. Although only a few TFs were enriched in β-catenin pathways, many of the TFs including </w:t>
      </w:r>
      <w:del w:id="2041" w:author="Liu, Cong" w:date="2024-12-23T20:09:00Z" w16du:dateUtc="2024-12-24T04:09:00Z">
        <w:r w:rsidDel="0073177A">
          <w:delText>BCL6B</w:delText>
        </w:r>
      </w:del>
      <w:del w:id="2042" w:author="Liu, Cong" w:date="2025-01-07T19:22:00Z" w16du:dateUtc="2025-01-08T03:22:00Z">
        <w:r w:rsidDel="0019095E">
          <w:delText xml:space="preserve">, </w:delText>
        </w:r>
      </w:del>
      <w:r>
        <w:t>DLX3</w:t>
      </w:r>
      <w:ins w:id="2043" w:author="Liu, Cong" w:date="2025-01-07T19:22:00Z" w16du:dateUtc="2025-01-08T03:22:00Z">
        <w:r w:rsidR="00622E9E">
          <w:t xml:space="preserve">, </w:t>
        </w:r>
      </w:ins>
      <w:ins w:id="2044" w:author="Liu, Cong" w:date="2025-01-07T19:23:00Z" w16du:dateUtc="2025-01-08T03:23:00Z">
        <w:r w:rsidR="0019095E">
          <w:t>MEF2B</w:t>
        </w:r>
      </w:ins>
      <w:r>
        <w:t xml:space="preserve">, </w:t>
      </w:r>
      <w:del w:id="2045" w:author="Liu, Cong" w:date="2024-12-23T20:10:00Z" w16du:dateUtc="2024-12-24T04:10:00Z">
        <w:r w:rsidDel="007E5036">
          <w:delText>FOXP2</w:delText>
        </w:r>
      </w:del>
      <w:del w:id="2046" w:author="Liu, Cong" w:date="2024-12-29T21:04:00Z" w16du:dateUtc="2024-12-30T05:04:00Z">
        <w:r w:rsidDel="00F03122">
          <w:delText xml:space="preserve">, </w:delText>
        </w:r>
      </w:del>
      <w:del w:id="2047" w:author="Liu, Cong" w:date="2024-12-23T20:10:00Z" w16du:dateUtc="2024-12-24T04:10:00Z">
        <w:r w:rsidDel="007E5036">
          <w:delText>PAX4</w:delText>
        </w:r>
      </w:del>
      <w:ins w:id="2048" w:author="Liu, Cong" w:date="2024-12-23T20:10:00Z" w16du:dateUtc="2024-12-24T04:10:00Z">
        <w:r w:rsidR="007E5036">
          <w:t>POU</w:t>
        </w:r>
      </w:ins>
      <w:ins w:id="2049" w:author="Liu, Cong" w:date="2025-01-07T19:22:00Z" w16du:dateUtc="2025-01-08T03:22:00Z">
        <w:r w:rsidR="00622E9E">
          <w:t>3</w:t>
        </w:r>
      </w:ins>
      <w:ins w:id="2050" w:author="Liu, Cong" w:date="2024-12-23T20:11:00Z" w16du:dateUtc="2024-12-24T04:11:00Z">
        <w:r w:rsidR="007E5036">
          <w:t>F</w:t>
        </w:r>
      </w:ins>
      <w:ins w:id="2051" w:author="Liu, Cong" w:date="2025-01-07T19:22:00Z" w16du:dateUtc="2025-01-08T03:22:00Z">
        <w:r w:rsidR="00622E9E">
          <w:t>1</w:t>
        </w:r>
      </w:ins>
      <w:r>
        <w:t xml:space="preserve">, </w:t>
      </w:r>
      <w:del w:id="2052" w:author="Liu, Cong" w:date="2024-12-23T20:11:00Z" w16du:dateUtc="2024-12-24T04:11:00Z">
        <w:r w:rsidDel="007E5036">
          <w:delText>ETV4</w:delText>
        </w:r>
      </w:del>
      <w:ins w:id="2053" w:author="Liu, Cong" w:date="2024-12-23T20:11:00Z" w16du:dateUtc="2024-12-24T04:11:00Z">
        <w:r w:rsidR="007E5036">
          <w:t>RAX2</w:t>
        </w:r>
      </w:ins>
      <w:r>
        <w:t xml:space="preserve">, </w:t>
      </w:r>
      <w:del w:id="2054" w:author="Liu, Cong" w:date="2024-12-23T20:11:00Z" w16du:dateUtc="2024-12-24T04:11:00Z">
        <w:r w:rsidDel="007E5036">
          <w:delText xml:space="preserve">TP63 </w:delText>
        </w:r>
      </w:del>
      <w:ins w:id="2055"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2056"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2057" w:author="Liu, Cong" w:date="2024-12-21T16:28:00Z" w16du:dateUtc="2024-12-22T00:28:00Z">
        <w:r w:rsidDel="000A269E">
          <w:delText>late stage</w:delText>
        </w:r>
      </w:del>
      <w:ins w:id="2058"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2059" w:author="Liu, Cong" w:date="2024-12-21T16:28:00Z" w16du:dateUtc="2024-12-22T00:28:00Z"/>
        </w:rPr>
      </w:pPr>
      <w:del w:id="2060" w:author="Liu, Cong" w:date="2024-12-21T16:28:00Z" w16du:dateUtc="2024-12-22T00:28:00Z">
        <w:r w:rsidDel="000A269E">
          <w:delText>Pathways in other Kmeans groups</w:delText>
        </w:r>
      </w:del>
    </w:p>
    <w:p w14:paraId="7A383C26" w14:textId="66F85698" w:rsidR="006F371C" w:rsidRDefault="003C3B5E">
      <w:pPr>
        <w:spacing w:line="360" w:lineRule="auto"/>
      </w:pPr>
      <w:del w:id="2061"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/β-catenin signaling can exert either anti-inflammatory and proinflammatory functions depending on the context</w:t>
      </w:r>
      <w:ins w:id="2062" w:author="Liu, Cong" w:date="2025-01-09T11:15:00Z" w16du:dateUtc="2025-01-09T19:15:00Z">
        <w:r w:rsidR="00FB51B7">
          <w:fldChar w:fldCharType="begin"/>
        </w:r>
      </w:ins>
      <w:r w:rsidR="003B593D">
        <w:instrText xml:space="preserve"> ADDIN ZOTERO_ITEM CSL_CITATION {"citationID":"K6defiKk","properties":{"formattedCitation":"\\super 48\\nosupersub{}","plainCitation":"48","noteIndex":0},"citationItems":[{"id":51,"uris":["http://zotero.org/users/local/JZClHNIm/items/QEX4PW6P","http://zotero.org/users/16227889/items/QEX4PW6P"],"itemData":{"id":51,"type":"article-journal","abstract":"Besides its important role in embryonic development and homeostatic self-renewal in adult tissues, Wnt/β-catenin signaling exerts both anti-inflammatory and proinflammatory functions. This is, at least partially, due to either repressing or enhancing ...","container-title":"Front. Immunol.","language":"en","note":"publisher: Frontiers Media SA","page":"221254","title":"Crosstalk between Wnt/β-Catenin and NF-κB Signaling Pathway during Inflammation","volume":"7","author":[{"family":"Ma","given":"Bin"},{"family":"Hottiger","given":"Michael O"}],"issued":{"date-parts":[["2016"]]}}}],"schema":"https://github.com/citation-style-language/schema/raw/master/csl-citation.json"} </w:instrText>
      </w:r>
      <w:r w:rsidR="00FB51B7">
        <w:fldChar w:fldCharType="separate"/>
      </w:r>
      <w:ins w:id="2063" w:author="Liu, Cong" w:date="2025-01-09T11:15:00Z" w16du:dateUtc="2025-01-09T19:15:00Z">
        <w:r w:rsidR="00FB51B7" w:rsidRPr="00FB51B7">
          <w:rPr>
            <w:vertAlign w:val="superscript"/>
            <w:rPrChange w:id="2064" w:author="Liu, Cong" w:date="2025-01-09T11:15:00Z" w16du:dateUtc="2025-01-09T19:15:00Z">
              <w:rPr>
                <w:rFonts w:ascii="Times New Roman" w:hAnsi="Times New Roman" w:cs="Times New Roman"/>
                <w:vertAlign w:val="superscript"/>
              </w:rPr>
            </w:rPrChange>
          </w:rPr>
          <w:t>48</w:t>
        </w:r>
        <w:r w:rsidR="00FB51B7">
          <w:fldChar w:fldCharType="end"/>
        </w:r>
      </w:ins>
      <w:del w:id="2065" w:author="Liu, Cong" w:date="2025-01-09T11:15:00Z" w16du:dateUtc="2025-01-09T19:15:00Z">
        <w:r w:rsidDel="00FB51B7">
          <w:fldChar w:fldCharType="begin"/>
        </w:r>
        <w:r w:rsidDel="00FB51B7">
          <w:delInstrText>HYPERLINK "https://paperpile.com/c/ccxovd/Nni4i" \h</w:delInstrText>
        </w:r>
        <w:r w:rsidDel="00FB51B7">
          <w:fldChar w:fldCharType="separate"/>
        </w:r>
        <w:r w:rsidDel="00FB51B7">
          <w:rPr>
            <w:color w:val="000000"/>
            <w:vertAlign w:val="superscript"/>
          </w:rPr>
          <w:delText>46</w:delText>
        </w:r>
        <w:r w:rsidDel="00FB51B7">
          <w:fldChar w:fldCharType="end"/>
        </w:r>
      </w:del>
      <w:r>
        <w:t>. Similarly, RUNX3, which is also a pathway associated with CON, is chondroprotective in preclinical models of arthritis</w:t>
      </w:r>
      <w:ins w:id="2066" w:author="Liu, Cong" w:date="2025-01-09T11:15:00Z" w16du:dateUtc="2025-01-09T19:15:00Z">
        <w:r w:rsidR="00FB51B7">
          <w:fldChar w:fldCharType="begin"/>
        </w:r>
      </w:ins>
      <w:r w:rsidR="003B593D">
        <w:instrText xml:space="preserve"> ADDIN ZOTERO_ITEM CSL_CITATION {"citationID":"GWeUYvRY","properties":{"formattedCitation":"\\super 49\\nosupersub{}","plainCitation":"49","noteIndex":0},"citationItems":[{"id":47,"uris":["http://zotero.org/users/local/JZClHNIm/items/BK47AF9T","http://zotero.org/users/16227889/items/BK47AF9T"],"itemData":{"id":47,"type":"article-journal","abstract":"The Runt-related transcription factor (Runx) family plays various roles in the homeostasis of cartilage. Here, we examined the role of Runx2 and Runx3 for osteoarthritis development in vivo and in vitro. Runx3-knockout mice exhibited accelerated osteoarthritis following surgical induction, accompanied by decreased expression of lubricin and aggrecan. Meanwhile, Runx2 conditional knockout mice showed biphasic phenotypes: heterozygous knockout inhibited osteoarthritis and decreased matrix metallopeptidase 13 (Mmp13) expression, while homozygous knockout of Runx2 accelerated osteoarthritis and reduced type II collagen (Col2a1) expression. Comprehensive transcriptional analyses revealed lubricin and aggrecan as transcriptional target genes of Runx3, and indicated that Runx2 sustained Col2a1 expression through an intron 6 enhancer when Sox9 was decreased. Intra-articular administration of Runx3 adenovirus ameliorated development of surgically induced osteoarthritis. Runx3 protects adult articular cartilage through extracellular matrix protein production under normal conditions, while Runx2 exerts both catabolic and anabolic effects under the inflammatory condition. Possible distinct contributions of Runx 2 and Runx3 in osteoarthritis have not been clarified. Nagata et al. show that Runx3 protects adult articular cartilage by extracellular matrix protein production in normal conditions, while Runx2 exerts both catabolic and anabolic effects during inflammation.","container-title":"Nat. Commun.","issue":"1","language":"en","note":"publisher: Nature Publishing Group","page":"6187","title":"Runx2 and Runx3 differentially regulate articular chondrocytes during surgically induced osteoarthritis development","volume":"13","author":[{"family":"Nagata","given":"Kosei"},{"family":"Hojo","given":"Hironori"},{"family":"Chang","given":"Song Ho"},{"family":"Okada","given":"Hiroyuki"},{"family":"Yano","given":"Fumiko"},{"family":"Chijimatsu","given":"Ryota"},{"family":"Omata","given":"Yasunori"},{"family":"Mori","given":"Daisuke"},{"family":"Makii","given":"Yuma"},{"family":"Kawata","given":"Manabu"},{"family":"Kaneko","given":"Taizo"},{"family":"Iwanaga","given":"Yasuhide"},{"family":"Nakamoto","given":"Hideki"},{"family":"Maenohara","given":"Yuji"},{"family":"Tachibana","given":"Naohiro"},{"family":"Ishikura","given":"Hisatoshi"},{"family":"Higuchi","given":"Junya"},{"family":"Taniguchi","given":"Yuki"},{"family":"Ohba","given":"Shinsuke"},{"family":"Chung","given":"Ung-Il"},{"family":"Tanaka","given":"Sakae"},{"family":"Saito","given":"Taku"}],"issued":{"date-parts":[["2022",10]]}}}],"schema":"https://github.com/citation-style-language/schema/raw/master/csl-citation.json"} </w:instrText>
      </w:r>
      <w:r w:rsidR="00FB51B7">
        <w:fldChar w:fldCharType="separate"/>
      </w:r>
      <w:ins w:id="2067" w:author="Liu, Cong" w:date="2025-01-09T11:15:00Z" w16du:dateUtc="2025-01-09T19:15:00Z">
        <w:r w:rsidR="00FB51B7" w:rsidRPr="00FB51B7">
          <w:rPr>
            <w:vertAlign w:val="superscript"/>
            <w:rPrChange w:id="2068" w:author="Liu, Cong" w:date="2025-01-09T11:15:00Z" w16du:dateUtc="2025-01-09T19:15:00Z">
              <w:rPr>
                <w:rFonts w:ascii="Times New Roman" w:hAnsi="Times New Roman" w:cs="Times New Roman"/>
                <w:vertAlign w:val="superscript"/>
              </w:rPr>
            </w:rPrChange>
          </w:rPr>
          <w:t>49</w:t>
        </w:r>
        <w:r w:rsidR="00FB51B7">
          <w:fldChar w:fldCharType="end"/>
        </w:r>
      </w:ins>
      <w:del w:id="2069" w:author="Liu, Cong" w:date="2025-01-09T11:15:00Z" w16du:dateUtc="2025-01-09T19:15:00Z">
        <w:r w:rsidDel="00FB51B7">
          <w:fldChar w:fldCharType="begin"/>
        </w:r>
        <w:r w:rsidDel="00FB51B7">
          <w:delInstrText>HYPERLINK "https://paperpile.com/c/ccxovd/KyCRX" \h</w:delInstrText>
        </w:r>
        <w:r w:rsidDel="00FB51B7">
          <w:fldChar w:fldCharType="separate"/>
        </w:r>
        <w:r w:rsidDel="00FB51B7">
          <w:rPr>
            <w:color w:val="000000"/>
            <w:vertAlign w:val="superscript"/>
          </w:rPr>
          <w:delText>47</w:delText>
        </w:r>
        <w:r w:rsidDel="00FB51B7">
          <w:fldChar w:fldCharType="end"/>
        </w:r>
      </w:del>
      <w:r>
        <w:t xml:space="preserve">. </w:t>
      </w:r>
    </w:p>
    <w:p w14:paraId="5A68898C" w14:textId="77777777" w:rsidR="006F371C" w:rsidDel="000A269E" w:rsidRDefault="006F371C">
      <w:pPr>
        <w:spacing w:line="360" w:lineRule="auto"/>
        <w:rPr>
          <w:del w:id="2070" w:author="Liu, Cong" w:date="2024-12-21T16:28:00Z" w16du:dateUtc="2024-12-22T00:28:00Z"/>
        </w:rPr>
      </w:pPr>
    </w:p>
    <w:p w14:paraId="77719C18" w14:textId="7870892C" w:rsidR="006F371C" w:rsidDel="000A269E" w:rsidRDefault="003C3B5E">
      <w:pPr>
        <w:spacing w:line="360" w:lineRule="auto"/>
        <w:rPr>
          <w:del w:id="2071" w:author="Liu, Cong" w:date="2024-12-21T16:28:00Z" w16du:dateUtc="2024-12-22T00:28:00Z"/>
        </w:rPr>
      </w:pPr>
      <w:del w:id="2072" w:author="Liu, Cong" w:date="2024-12-21T16:28:00Z" w16du:dateUtc="2024-12-22T00:28:00Z">
        <w:r w:rsidDel="000A269E">
          <w:delText>G5 is also enriched for At-Risk/ERA (p-value &lt; 0.</w:delText>
        </w:r>
      </w:del>
      <w:del w:id="2073" w:author="Liu, Cong" w:date="2024-12-21T16:06:00Z" w16du:dateUtc="2024-12-22T00:06:00Z">
        <w:r w:rsidDel="00E46077">
          <w:delText>1</w:delText>
        </w:r>
      </w:del>
      <w:del w:id="2074"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46"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644"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661"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674" w:author="Firestein, Gary" w:date="2024-12-26T09:54:00Z" w:initials="GF">
    <w:p w14:paraId="174695F5" w14:textId="77777777" w:rsidR="00430320" w:rsidRDefault="00430320" w:rsidP="00430320">
      <w:r>
        <w:rPr>
          <w:rStyle w:val="CommentReference"/>
        </w:rPr>
        <w:annotationRef/>
      </w:r>
      <w:r>
        <w:rPr>
          <w:color w:val="000000"/>
          <w:sz w:val="20"/>
          <w:szCs w:val="20"/>
        </w:rPr>
        <w:t>This is where a discussion of AMP might help.</w:t>
      </w:r>
    </w:p>
  </w:comment>
  <w:comment w:id="778" w:author="Liu, Cong" w:date="2025-01-07T09:43:00Z" w:initials="CL">
    <w:p w14:paraId="585399B9" w14:textId="77777777" w:rsidR="00E76B9A" w:rsidRDefault="00E76B9A" w:rsidP="00E76B9A">
      <w:r>
        <w:rPr>
          <w:rStyle w:val="CommentReference"/>
        </w:rPr>
        <w:annotationRef/>
      </w:r>
      <w:hyperlink r:id="rId2" w:history="1">
        <w:r w:rsidRPr="00B73FE9">
          <w:rPr>
            <w:rStyle w:val="Hyperlink"/>
            <w:sz w:val="20"/>
            <w:szCs w:val="20"/>
          </w:rPr>
          <w:t>https://pubmed.ncbi.nlm.nih.gov/38821936/</w:t>
        </w:r>
      </w:hyperlink>
    </w:p>
    <w:p w14:paraId="4332BDC3" w14:textId="77777777" w:rsidR="00E76B9A" w:rsidRDefault="00E76B9A" w:rsidP="00E76B9A">
      <w:hyperlink r:id="rId3" w:history="1">
        <w:r w:rsidRPr="00B73FE9">
          <w:rPr>
            <w:rStyle w:val="Hyperlink"/>
            <w:sz w:val="20"/>
            <w:szCs w:val="20"/>
          </w:rPr>
          <w:t>https://www.nature.com/articles/s41586-023-06708-y</w:t>
        </w:r>
      </w:hyperlink>
      <w:r>
        <w:rPr>
          <w:sz w:val="20"/>
          <w:szCs w:val="20"/>
        </w:rPr>
        <w:t xml:space="preserve">  </w:t>
      </w:r>
    </w:p>
  </w:comment>
  <w:comment w:id="837" w:author="Firestein, Gary" w:date="2025-01-08T13:20:00Z" w:initials="GF">
    <w:p w14:paraId="52F679E6" w14:textId="77777777" w:rsidR="00D70410" w:rsidRDefault="00D70410" w:rsidP="00D70410">
      <w:r>
        <w:rPr>
          <w:rStyle w:val="CommentReference"/>
        </w:rPr>
        <w:annotationRef/>
      </w:r>
      <w:r>
        <w:rPr>
          <w:color w:val="000000"/>
          <w:sz w:val="20"/>
          <w:szCs w:val="20"/>
        </w:rPr>
        <w:t>https://pubmed.ncbi.nlm.nih.gov/7488278/</w:t>
      </w:r>
    </w:p>
  </w:comment>
  <w:comment w:id="922" w:author="Firestein, Gary" w:date="2024-12-26T09:54:00Z" w:initials="GF">
    <w:p w14:paraId="284F154A" w14:textId="1C00E870"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8F4962" w15:done="1"/>
  <w15:commentEx w15:paraId="2EB08D25" w15:done="1"/>
  <w15:commentEx w15:paraId="60071F22" w15:done="1"/>
  <w15:commentEx w15:paraId="174695F5" w15:done="1"/>
  <w15:commentEx w15:paraId="4332BDC3" w15:done="1"/>
  <w15:commentEx w15:paraId="52F679E6" w15:done="1"/>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549F253F" w16cex:dateUtc="2024-12-26T17:54:00Z"/>
  <w16cex:commentExtensible w16cex:durableId="636F629D" w16cex:dateUtc="2025-01-07T17:43:00Z"/>
  <w16cex:commentExtensible w16cex:durableId="2D96D13C" w16cex:dateUtc="2025-01-08T21:20: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8F4962" w16cid:durableId="0344D88A"/>
  <w16cid:commentId w16cid:paraId="2EB08D25" w16cid:durableId="34B17EF1"/>
  <w16cid:commentId w16cid:paraId="60071F22" w16cid:durableId="5E1759C5"/>
  <w16cid:commentId w16cid:paraId="174695F5" w16cid:durableId="549F253F"/>
  <w16cid:commentId w16cid:paraId="4332BDC3" w16cid:durableId="636F629D"/>
  <w16cid:commentId w16cid:paraId="52F679E6" w16cid:durableId="2D96D13C"/>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B3D198" w14:textId="77777777" w:rsidR="000038DD" w:rsidRDefault="000038DD" w:rsidP="005A51A8">
      <w:r>
        <w:separator/>
      </w:r>
    </w:p>
  </w:endnote>
  <w:endnote w:type="continuationSeparator" w:id="0">
    <w:p w14:paraId="1BCD84DE" w14:textId="77777777" w:rsidR="000038DD" w:rsidRDefault="000038DD"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AC2027F9-31BE-664B-96E7-B739C15BCB0C}"/>
    <w:embedBold r:id="rId2" w:fontKey="{1EAA8920-EEFD-524C-8E4D-EC4147D75DC1}"/>
    <w:embedItalic r:id="rId3" w:fontKey="{79EC1A4F-C8F2-C141-88A2-AA14E1C0144B}"/>
  </w:font>
  <w:font w:name="SimSun">
    <w:altName w:val="宋体"/>
    <w:panose1 w:val="02010600030101010101"/>
    <w:charset w:val="86"/>
    <w:family w:val="auto"/>
    <w:pitch w:val="variable"/>
    <w:sig w:usb0="00000203" w:usb1="288F0000" w:usb2="00000016" w:usb3="00000000" w:csb0="00040001" w:csb1="00000000"/>
    <w:embedRegular r:id="rId4" w:subsetted="1" w:fontKey="{36942F17-7285-FB40-8877-FF9195093116}"/>
  </w:font>
  <w:font w:name="Times New Roman">
    <w:panose1 w:val="02020603050405020304"/>
    <w:charset w:val="00"/>
    <w:family w:val="roman"/>
    <w:pitch w:val="variable"/>
    <w:sig w:usb0="E0002EFF" w:usb1="C000785B" w:usb2="00000009" w:usb3="00000000" w:csb0="000001FF" w:csb1="00000000"/>
    <w:embedRegular r:id="rId5" w:fontKey="{21465256-151B-FB4D-B740-5BBB237D5148}"/>
    <w:embedBold r:id="rId6" w:fontKey="{6ADC2738-ACA8-2B41-BD61-2771919085AC}"/>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8" w:subsetted="1" w:fontKey="{646B6B1E-F5A0-8743-B71B-03CB187C1A07}"/>
  </w:font>
  <w:font w:name="Cambria Math">
    <w:panose1 w:val="02040503050406030204"/>
    <w:charset w:val="00"/>
    <w:family w:val="roman"/>
    <w:pitch w:val="variable"/>
    <w:sig w:usb0="E00002FF" w:usb1="420024FF" w:usb2="00000000" w:usb3="00000000" w:csb0="0000019F" w:csb1="00000000"/>
    <w:embedRegular r:id="rId9" w:fontKey="{607C0398-1E18-F44A-90E0-281BBD886840}"/>
    <w:embedItalic r:id="rId10" w:fontKey="{1F8CE985-726C-1749-BE88-A5B2443505E7}"/>
  </w:font>
  <w:font w:name="Calibri">
    <w:panose1 w:val="020F0502020204030204"/>
    <w:charset w:val="00"/>
    <w:family w:val="swiss"/>
    <w:pitch w:val="variable"/>
    <w:sig w:usb0="E4002EFF" w:usb1="C200247B" w:usb2="00000009" w:usb3="00000000" w:csb0="000001FF" w:csb1="00000000"/>
    <w:embedRegular r:id="rId11" w:fontKey="{E1084AF2-5D14-5247-B842-7921E6FEC890}"/>
  </w:font>
  <w:font w:name="Cambria">
    <w:panose1 w:val="02040503050406030204"/>
    <w:charset w:val="00"/>
    <w:family w:val="roman"/>
    <w:pitch w:val="variable"/>
    <w:sig w:usb0="E00006FF" w:usb1="420024FF" w:usb2="02000000" w:usb3="00000000" w:csb0="0000019F" w:csb1="00000000"/>
    <w:embedRegular r:id="rId12" w:fontKey="{E4B81527-C3B5-824D-A90A-B867469605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CAB832" w14:textId="77777777" w:rsidR="000038DD" w:rsidRDefault="000038DD" w:rsidP="005A51A8">
      <w:r>
        <w:separator/>
      </w:r>
    </w:p>
  </w:footnote>
  <w:footnote w:type="continuationSeparator" w:id="0">
    <w:p w14:paraId="1466A955" w14:textId="77777777" w:rsidR="000038DD" w:rsidRDefault="000038DD"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7"/>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38DD"/>
    <w:rsid w:val="00004982"/>
    <w:rsid w:val="00005881"/>
    <w:rsid w:val="0000690F"/>
    <w:rsid w:val="0001438D"/>
    <w:rsid w:val="000164EF"/>
    <w:rsid w:val="00023617"/>
    <w:rsid w:val="00023C9A"/>
    <w:rsid w:val="00033807"/>
    <w:rsid w:val="00037FBA"/>
    <w:rsid w:val="000514D7"/>
    <w:rsid w:val="00052455"/>
    <w:rsid w:val="00056ABD"/>
    <w:rsid w:val="00056C8F"/>
    <w:rsid w:val="000600F6"/>
    <w:rsid w:val="000669AE"/>
    <w:rsid w:val="0007077C"/>
    <w:rsid w:val="00083675"/>
    <w:rsid w:val="00086BD3"/>
    <w:rsid w:val="00086BF0"/>
    <w:rsid w:val="0009345C"/>
    <w:rsid w:val="0009542E"/>
    <w:rsid w:val="000A269E"/>
    <w:rsid w:val="000A2A29"/>
    <w:rsid w:val="000A53B9"/>
    <w:rsid w:val="000B54A7"/>
    <w:rsid w:val="000B62C7"/>
    <w:rsid w:val="000B6F3C"/>
    <w:rsid w:val="000C0811"/>
    <w:rsid w:val="000D72BA"/>
    <w:rsid w:val="000E06FA"/>
    <w:rsid w:val="000E45FD"/>
    <w:rsid w:val="000E4C99"/>
    <w:rsid w:val="000E6ACF"/>
    <w:rsid w:val="000F696E"/>
    <w:rsid w:val="000F786E"/>
    <w:rsid w:val="001069F7"/>
    <w:rsid w:val="00110C19"/>
    <w:rsid w:val="001160A5"/>
    <w:rsid w:val="00121988"/>
    <w:rsid w:val="00123658"/>
    <w:rsid w:val="00123F6E"/>
    <w:rsid w:val="00123FF4"/>
    <w:rsid w:val="0012644F"/>
    <w:rsid w:val="00127426"/>
    <w:rsid w:val="001311CD"/>
    <w:rsid w:val="001551DD"/>
    <w:rsid w:val="0015538C"/>
    <w:rsid w:val="00156C87"/>
    <w:rsid w:val="00161BD0"/>
    <w:rsid w:val="00163669"/>
    <w:rsid w:val="00164243"/>
    <w:rsid w:val="00166BD0"/>
    <w:rsid w:val="0017177C"/>
    <w:rsid w:val="00172542"/>
    <w:rsid w:val="001756A2"/>
    <w:rsid w:val="001844BA"/>
    <w:rsid w:val="001849D4"/>
    <w:rsid w:val="0019095E"/>
    <w:rsid w:val="00192ABB"/>
    <w:rsid w:val="001935A7"/>
    <w:rsid w:val="001961CD"/>
    <w:rsid w:val="00197BD2"/>
    <w:rsid w:val="001A1344"/>
    <w:rsid w:val="001A482D"/>
    <w:rsid w:val="001A5A76"/>
    <w:rsid w:val="001A6540"/>
    <w:rsid w:val="001B32D9"/>
    <w:rsid w:val="001B37C4"/>
    <w:rsid w:val="001B6A0B"/>
    <w:rsid w:val="001C0716"/>
    <w:rsid w:val="001C1C96"/>
    <w:rsid w:val="001C401D"/>
    <w:rsid w:val="001C451F"/>
    <w:rsid w:val="001D3C46"/>
    <w:rsid w:val="001D4CA1"/>
    <w:rsid w:val="001E2EB7"/>
    <w:rsid w:val="001E518D"/>
    <w:rsid w:val="001E5474"/>
    <w:rsid w:val="001E580D"/>
    <w:rsid w:val="001F0ACE"/>
    <w:rsid w:val="00202893"/>
    <w:rsid w:val="00206B57"/>
    <w:rsid w:val="00211769"/>
    <w:rsid w:val="002137C1"/>
    <w:rsid w:val="00215705"/>
    <w:rsid w:val="00216823"/>
    <w:rsid w:val="00220300"/>
    <w:rsid w:val="00225ADD"/>
    <w:rsid w:val="00230D68"/>
    <w:rsid w:val="00231B3C"/>
    <w:rsid w:val="0023518D"/>
    <w:rsid w:val="00236B46"/>
    <w:rsid w:val="0024343B"/>
    <w:rsid w:val="00246D06"/>
    <w:rsid w:val="0025662A"/>
    <w:rsid w:val="00256718"/>
    <w:rsid w:val="00262DB8"/>
    <w:rsid w:val="00270B93"/>
    <w:rsid w:val="002716A1"/>
    <w:rsid w:val="00276D93"/>
    <w:rsid w:val="002B4E90"/>
    <w:rsid w:val="002B7C8B"/>
    <w:rsid w:val="002C0F20"/>
    <w:rsid w:val="002C4F8D"/>
    <w:rsid w:val="002D18D0"/>
    <w:rsid w:val="002D1C00"/>
    <w:rsid w:val="002D30D1"/>
    <w:rsid w:val="002D5FDE"/>
    <w:rsid w:val="002D77B8"/>
    <w:rsid w:val="002E0D02"/>
    <w:rsid w:val="002E4C95"/>
    <w:rsid w:val="002F28AD"/>
    <w:rsid w:val="00300096"/>
    <w:rsid w:val="00303F6C"/>
    <w:rsid w:val="0030526A"/>
    <w:rsid w:val="00314864"/>
    <w:rsid w:val="00335E7E"/>
    <w:rsid w:val="00336C3E"/>
    <w:rsid w:val="0034274A"/>
    <w:rsid w:val="00342C49"/>
    <w:rsid w:val="003431EB"/>
    <w:rsid w:val="00352EDD"/>
    <w:rsid w:val="00353E1C"/>
    <w:rsid w:val="00353EF8"/>
    <w:rsid w:val="00357C3A"/>
    <w:rsid w:val="00360AC8"/>
    <w:rsid w:val="003619EB"/>
    <w:rsid w:val="00361B0D"/>
    <w:rsid w:val="003874E7"/>
    <w:rsid w:val="00391188"/>
    <w:rsid w:val="0039223E"/>
    <w:rsid w:val="00392AC8"/>
    <w:rsid w:val="00394320"/>
    <w:rsid w:val="00394ABE"/>
    <w:rsid w:val="003A17FE"/>
    <w:rsid w:val="003A3AF8"/>
    <w:rsid w:val="003A778D"/>
    <w:rsid w:val="003B1085"/>
    <w:rsid w:val="003B593D"/>
    <w:rsid w:val="003B69B6"/>
    <w:rsid w:val="003C1040"/>
    <w:rsid w:val="003C2C79"/>
    <w:rsid w:val="003C3083"/>
    <w:rsid w:val="003C3B5E"/>
    <w:rsid w:val="003C4A10"/>
    <w:rsid w:val="003D4EE9"/>
    <w:rsid w:val="003D6F6B"/>
    <w:rsid w:val="003D70CC"/>
    <w:rsid w:val="003E0039"/>
    <w:rsid w:val="003E1D94"/>
    <w:rsid w:val="003E28E9"/>
    <w:rsid w:val="003E6E6A"/>
    <w:rsid w:val="003F09FB"/>
    <w:rsid w:val="003F5B5F"/>
    <w:rsid w:val="003F610E"/>
    <w:rsid w:val="003F6700"/>
    <w:rsid w:val="0040609E"/>
    <w:rsid w:val="004112E3"/>
    <w:rsid w:val="00413688"/>
    <w:rsid w:val="00414B33"/>
    <w:rsid w:val="00430320"/>
    <w:rsid w:val="00431887"/>
    <w:rsid w:val="004565A3"/>
    <w:rsid w:val="004569C3"/>
    <w:rsid w:val="00463C35"/>
    <w:rsid w:val="004651A0"/>
    <w:rsid w:val="00465BFF"/>
    <w:rsid w:val="004703C5"/>
    <w:rsid w:val="0047793C"/>
    <w:rsid w:val="0048179E"/>
    <w:rsid w:val="004938C9"/>
    <w:rsid w:val="00494E06"/>
    <w:rsid w:val="00497B3F"/>
    <w:rsid w:val="004A5360"/>
    <w:rsid w:val="004B5833"/>
    <w:rsid w:val="004C19B7"/>
    <w:rsid w:val="004C7FEA"/>
    <w:rsid w:val="004D1999"/>
    <w:rsid w:val="004D2899"/>
    <w:rsid w:val="004D6536"/>
    <w:rsid w:val="004E3172"/>
    <w:rsid w:val="004E33C4"/>
    <w:rsid w:val="004E4798"/>
    <w:rsid w:val="004F550E"/>
    <w:rsid w:val="004F60B5"/>
    <w:rsid w:val="004F643B"/>
    <w:rsid w:val="005017CC"/>
    <w:rsid w:val="00503BA7"/>
    <w:rsid w:val="00504AC3"/>
    <w:rsid w:val="00516CEF"/>
    <w:rsid w:val="0053535B"/>
    <w:rsid w:val="0054024E"/>
    <w:rsid w:val="00541276"/>
    <w:rsid w:val="005415A3"/>
    <w:rsid w:val="00541B09"/>
    <w:rsid w:val="00547279"/>
    <w:rsid w:val="00547881"/>
    <w:rsid w:val="00547D65"/>
    <w:rsid w:val="0055182D"/>
    <w:rsid w:val="00556048"/>
    <w:rsid w:val="0056048E"/>
    <w:rsid w:val="005629AA"/>
    <w:rsid w:val="00576C26"/>
    <w:rsid w:val="005857EC"/>
    <w:rsid w:val="00592B79"/>
    <w:rsid w:val="005A3B66"/>
    <w:rsid w:val="005A51A8"/>
    <w:rsid w:val="005B14F4"/>
    <w:rsid w:val="005B6382"/>
    <w:rsid w:val="005D2D15"/>
    <w:rsid w:val="005E0738"/>
    <w:rsid w:val="005F077D"/>
    <w:rsid w:val="00603E6A"/>
    <w:rsid w:val="00606F04"/>
    <w:rsid w:val="00610A8F"/>
    <w:rsid w:val="00622E9E"/>
    <w:rsid w:val="00625BB0"/>
    <w:rsid w:val="00627B09"/>
    <w:rsid w:val="00635001"/>
    <w:rsid w:val="0063653F"/>
    <w:rsid w:val="00637755"/>
    <w:rsid w:val="0065755E"/>
    <w:rsid w:val="00662018"/>
    <w:rsid w:val="00663585"/>
    <w:rsid w:val="006637C1"/>
    <w:rsid w:val="006647A1"/>
    <w:rsid w:val="00667487"/>
    <w:rsid w:val="00672015"/>
    <w:rsid w:val="00674534"/>
    <w:rsid w:val="0067693C"/>
    <w:rsid w:val="00676C7B"/>
    <w:rsid w:val="00684BAF"/>
    <w:rsid w:val="00693AB0"/>
    <w:rsid w:val="00697D48"/>
    <w:rsid w:val="006A5F0F"/>
    <w:rsid w:val="006A796D"/>
    <w:rsid w:val="006B2FCA"/>
    <w:rsid w:val="006B60DE"/>
    <w:rsid w:val="006C6707"/>
    <w:rsid w:val="006C68C6"/>
    <w:rsid w:val="006C6F90"/>
    <w:rsid w:val="006E1706"/>
    <w:rsid w:val="006E2922"/>
    <w:rsid w:val="006E64C3"/>
    <w:rsid w:val="006F371C"/>
    <w:rsid w:val="006F590C"/>
    <w:rsid w:val="007016F7"/>
    <w:rsid w:val="00720032"/>
    <w:rsid w:val="0072089A"/>
    <w:rsid w:val="00721125"/>
    <w:rsid w:val="007263FD"/>
    <w:rsid w:val="0073177A"/>
    <w:rsid w:val="00733F1E"/>
    <w:rsid w:val="007460FF"/>
    <w:rsid w:val="00751031"/>
    <w:rsid w:val="007518F7"/>
    <w:rsid w:val="00772955"/>
    <w:rsid w:val="00773B62"/>
    <w:rsid w:val="00777FD8"/>
    <w:rsid w:val="00784928"/>
    <w:rsid w:val="007864B7"/>
    <w:rsid w:val="007876CC"/>
    <w:rsid w:val="00791D30"/>
    <w:rsid w:val="00791FC0"/>
    <w:rsid w:val="007977F1"/>
    <w:rsid w:val="007A6DC2"/>
    <w:rsid w:val="007A7049"/>
    <w:rsid w:val="007A7CE8"/>
    <w:rsid w:val="007B1A75"/>
    <w:rsid w:val="007C4D47"/>
    <w:rsid w:val="007C5DCD"/>
    <w:rsid w:val="007E1651"/>
    <w:rsid w:val="007E4223"/>
    <w:rsid w:val="007E5036"/>
    <w:rsid w:val="007F6E92"/>
    <w:rsid w:val="00803599"/>
    <w:rsid w:val="00813552"/>
    <w:rsid w:val="00820DDD"/>
    <w:rsid w:val="00836423"/>
    <w:rsid w:val="00842320"/>
    <w:rsid w:val="008437FD"/>
    <w:rsid w:val="00845243"/>
    <w:rsid w:val="0085526D"/>
    <w:rsid w:val="008560C2"/>
    <w:rsid w:val="008575D9"/>
    <w:rsid w:val="00865CD9"/>
    <w:rsid w:val="0088073F"/>
    <w:rsid w:val="008821CA"/>
    <w:rsid w:val="00882BC7"/>
    <w:rsid w:val="00882C52"/>
    <w:rsid w:val="008917D2"/>
    <w:rsid w:val="008930EA"/>
    <w:rsid w:val="00896E45"/>
    <w:rsid w:val="008A2957"/>
    <w:rsid w:val="008A4730"/>
    <w:rsid w:val="008B3B88"/>
    <w:rsid w:val="008D1F32"/>
    <w:rsid w:val="008D555F"/>
    <w:rsid w:val="008E0FA8"/>
    <w:rsid w:val="008E153A"/>
    <w:rsid w:val="008E2937"/>
    <w:rsid w:val="008E3A08"/>
    <w:rsid w:val="008E3BBE"/>
    <w:rsid w:val="008E3C12"/>
    <w:rsid w:val="008E4146"/>
    <w:rsid w:val="008E7785"/>
    <w:rsid w:val="008F35FF"/>
    <w:rsid w:val="008F682E"/>
    <w:rsid w:val="008F7FF0"/>
    <w:rsid w:val="00902E14"/>
    <w:rsid w:val="00907F5C"/>
    <w:rsid w:val="00916012"/>
    <w:rsid w:val="009177A5"/>
    <w:rsid w:val="009329C5"/>
    <w:rsid w:val="00936537"/>
    <w:rsid w:val="009376DF"/>
    <w:rsid w:val="009402AF"/>
    <w:rsid w:val="00941FD9"/>
    <w:rsid w:val="009429F5"/>
    <w:rsid w:val="00946EFC"/>
    <w:rsid w:val="009563EF"/>
    <w:rsid w:val="00957898"/>
    <w:rsid w:val="00971E50"/>
    <w:rsid w:val="0099498B"/>
    <w:rsid w:val="009A1309"/>
    <w:rsid w:val="009A15E2"/>
    <w:rsid w:val="009A39C6"/>
    <w:rsid w:val="009B4CA2"/>
    <w:rsid w:val="009B7A8B"/>
    <w:rsid w:val="009C3226"/>
    <w:rsid w:val="009C71E7"/>
    <w:rsid w:val="009C7FF2"/>
    <w:rsid w:val="009D21A0"/>
    <w:rsid w:val="009D7080"/>
    <w:rsid w:val="009E416F"/>
    <w:rsid w:val="009E7968"/>
    <w:rsid w:val="009F56B7"/>
    <w:rsid w:val="009F5955"/>
    <w:rsid w:val="009F72D6"/>
    <w:rsid w:val="009F7FA3"/>
    <w:rsid w:val="00A00F47"/>
    <w:rsid w:val="00A022CD"/>
    <w:rsid w:val="00A02BB1"/>
    <w:rsid w:val="00A04E1E"/>
    <w:rsid w:val="00A0722A"/>
    <w:rsid w:val="00A1035F"/>
    <w:rsid w:val="00A11130"/>
    <w:rsid w:val="00A12AB3"/>
    <w:rsid w:val="00A15B06"/>
    <w:rsid w:val="00A2091F"/>
    <w:rsid w:val="00A22D79"/>
    <w:rsid w:val="00A3461A"/>
    <w:rsid w:val="00A51581"/>
    <w:rsid w:val="00A51745"/>
    <w:rsid w:val="00A53A28"/>
    <w:rsid w:val="00A63137"/>
    <w:rsid w:val="00A636E9"/>
    <w:rsid w:val="00A6639A"/>
    <w:rsid w:val="00A775E4"/>
    <w:rsid w:val="00A77CA2"/>
    <w:rsid w:val="00A817F5"/>
    <w:rsid w:val="00A8511F"/>
    <w:rsid w:val="00A86870"/>
    <w:rsid w:val="00A90C86"/>
    <w:rsid w:val="00A92483"/>
    <w:rsid w:val="00A928E5"/>
    <w:rsid w:val="00A9456B"/>
    <w:rsid w:val="00AA15D7"/>
    <w:rsid w:val="00AB5A20"/>
    <w:rsid w:val="00AC2031"/>
    <w:rsid w:val="00AD0CA7"/>
    <w:rsid w:val="00AD1BF4"/>
    <w:rsid w:val="00AD2490"/>
    <w:rsid w:val="00AD6475"/>
    <w:rsid w:val="00AE04D3"/>
    <w:rsid w:val="00AE18B2"/>
    <w:rsid w:val="00AE70E2"/>
    <w:rsid w:val="00AF05CD"/>
    <w:rsid w:val="00AF5BED"/>
    <w:rsid w:val="00B04759"/>
    <w:rsid w:val="00B12D7D"/>
    <w:rsid w:val="00B13D73"/>
    <w:rsid w:val="00B141F4"/>
    <w:rsid w:val="00B170A5"/>
    <w:rsid w:val="00B20934"/>
    <w:rsid w:val="00B23D3B"/>
    <w:rsid w:val="00B25FBF"/>
    <w:rsid w:val="00B31C27"/>
    <w:rsid w:val="00B31F22"/>
    <w:rsid w:val="00B320F5"/>
    <w:rsid w:val="00B37EDC"/>
    <w:rsid w:val="00B41978"/>
    <w:rsid w:val="00B43BF0"/>
    <w:rsid w:val="00B47747"/>
    <w:rsid w:val="00B54E06"/>
    <w:rsid w:val="00B60685"/>
    <w:rsid w:val="00B60CAC"/>
    <w:rsid w:val="00B637BB"/>
    <w:rsid w:val="00B66D91"/>
    <w:rsid w:val="00B7175A"/>
    <w:rsid w:val="00B73553"/>
    <w:rsid w:val="00B741C7"/>
    <w:rsid w:val="00B74928"/>
    <w:rsid w:val="00B97198"/>
    <w:rsid w:val="00BA0960"/>
    <w:rsid w:val="00BA1347"/>
    <w:rsid w:val="00BA1E01"/>
    <w:rsid w:val="00BA6D4B"/>
    <w:rsid w:val="00BB3DB7"/>
    <w:rsid w:val="00BE3858"/>
    <w:rsid w:val="00BE7077"/>
    <w:rsid w:val="00BF1233"/>
    <w:rsid w:val="00C00C15"/>
    <w:rsid w:val="00C010B6"/>
    <w:rsid w:val="00C021B1"/>
    <w:rsid w:val="00C203B0"/>
    <w:rsid w:val="00C2220E"/>
    <w:rsid w:val="00C307DD"/>
    <w:rsid w:val="00C30CD2"/>
    <w:rsid w:val="00C31151"/>
    <w:rsid w:val="00C32D85"/>
    <w:rsid w:val="00C33327"/>
    <w:rsid w:val="00C404BC"/>
    <w:rsid w:val="00C40D92"/>
    <w:rsid w:val="00C45555"/>
    <w:rsid w:val="00C46C4E"/>
    <w:rsid w:val="00C47918"/>
    <w:rsid w:val="00C52475"/>
    <w:rsid w:val="00C5367A"/>
    <w:rsid w:val="00C60189"/>
    <w:rsid w:val="00C76E4C"/>
    <w:rsid w:val="00C923C0"/>
    <w:rsid w:val="00C925CB"/>
    <w:rsid w:val="00C95424"/>
    <w:rsid w:val="00CA1886"/>
    <w:rsid w:val="00CA6BF3"/>
    <w:rsid w:val="00CA71B2"/>
    <w:rsid w:val="00CB6BA0"/>
    <w:rsid w:val="00CC0E0A"/>
    <w:rsid w:val="00CC1836"/>
    <w:rsid w:val="00CD1BA9"/>
    <w:rsid w:val="00D0002C"/>
    <w:rsid w:val="00D00722"/>
    <w:rsid w:val="00D03CEB"/>
    <w:rsid w:val="00D11E70"/>
    <w:rsid w:val="00D17F1E"/>
    <w:rsid w:val="00D232EF"/>
    <w:rsid w:val="00D262D3"/>
    <w:rsid w:val="00D26301"/>
    <w:rsid w:val="00D264BC"/>
    <w:rsid w:val="00D26D6B"/>
    <w:rsid w:val="00D365CA"/>
    <w:rsid w:val="00D3770D"/>
    <w:rsid w:val="00D43EEA"/>
    <w:rsid w:val="00D45960"/>
    <w:rsid w:val="00D50C6B"/>
    <w:rsid w:val="00D5128F"/>
    <w:rsid w:val="00D54C24"/>
    <w:rsid w:val="00D613FD"/>
    <w:rsid w:val="00D6201D"/>
    <w:rsid w:val="00D63CCB"/>
    <w:rsid w:val="00D63CDE"/>
    <w:rsid w:val="00D70410"/>
    <w:rsid w:val="00D76426"/>
    <w:rsid w:val="00D86815"/>
    <w:rsid w:val="00D9489D"/>
    <w:rsid w:val="00D97B49"/>
    <w:rsid w:val="00DA2665"/>
    <w:rsid w:val="00DA353B"/>
    <w:rsid w:val="00DB7781"/>
    <w:rsid w:val="00DC3E0A"/>
    <w:rsid w:val="00DC49F1"/>
    <w:rsid w:val="00DD4229"/>
    <w:rsid w:val="00DD7962"/>
    <w:rsid w:val="00DE2C39"/>
    <w:rsid w:val="00DF2890"/>
    <w:rsid w:val="00DF7C3C"/>
    <w:rsid w:val="00E0191E"/>
    <w:rsid w:val="00E15833"/>
    <w:rsid w:val="00E31312"/>
    <w:rsid w:val="00E354AC"/>
    <w:rsid w:val="00E35B63"/>
    <w:rsid w:val="00E437CD"/>
    <w:rsid w:val="00E438A7"/>
    <w:rsid w:val="00E44E24"/>
    <w:rsid w:val="00E46077"/>
    <w:rsid w:val="00E467A2"/>
    <w:rsid w:val="00E5471E"/>
    <w:rsid w:val="00E553E2"/>
    <w:rsid w:val="00E55C63"/>
    <w:rsid w:val="00E621E5"/>
    <w:rsid w:val="00E64953"/>
    <w:rsid w:val="00E705C1"/>
    <w:rsid w:val="00E72B6E"/>
    <w:rsid w:val="00E74E3C"/>
    <w:rsid w:val="00E76B9A"/>
    <w:rsid w:val="00E7704B"/>
    <w:rsid w:val="00E84EAF"/>
    <w:rsid w:val="00E85757"/>
    <w:rsid w:val="00E92676"/>
    <w:rsid w:val="00E94C40"/>
    <w:rsid w:val="00E95110"/>
    <w:rsid w:val="00EB0147"/>
    <w:rsid w:val="00EB22B6"/>
    <w:rsid w:val="00EB2E0F"/>
    <w:rsid w:val="00EB697A"/>
    <w:rsid w:val="00EC0079"/>
    <w:rsid w:val="00EC0ABE"/>
    <w:rsid w:val="00EC2FB3"/>
    <w:rsid w:val="00EC3257"/>
    <w:rsid w:val="00EC7741"/>
    <w:rsid w:val="00ED29D4"/>
    <w:rsid w:val="00ED352A"/>
    <w:rsid w:val="00ED60C2"/>
    <w:rsid w:val="00EE0824"/>
    <w:rsid w:val="00EE3C50"/>
    <w:rsid w:val="00EF1416"/>
    <w:rsid w:val="00EF4064"/>
    <w:rsid w:val="00EF5903"/>
    <w:rsid w:val="00F01B4E"/>
    <w:rsid w:val="00F03122"/>
    <w:rsid w:val="00F1048E"/>
    <w:rsid w:val="00F117F6"/>
    <w:rsid w:val="00F139F8"/>
    <w:rsid w:val="00F221FA"/>
    <w:rsid w:val="00F27421"/>
    <w:rsid w:val="00F30A04"/>
    <w:rsid w:val="00F31E84"/>
    <w:rsid w:val="00F36E13"/>
    <w:rsid w:val="00F41E40"/>
    <w:rsid w:val="00F472AD"/>
    <w:rsid w:val="00F5356B"/>
    <w:rsid w:val="00F53E17"/>
    <w:rsid w:val="00F6055C"/>
    <w:rsid w:val="00F615E8"/>
    <w:rsid w:val="00F62ED0"/>
    <w:rsid w:val="00F6374F"/>
    <w:rsid w:val="00F7382E"/>
    <w:rsid w:val="00F76122"/>
    <w:rsid w:val="00FA331D"/>
    <w:rsid w:val="00FB4CD7"/>
    <w:rsid w:val="00FB51B7"/>
    <w:rsid w:val="00FB77A4"/>
    <w:rsid w:val="00FD1434"/>
    <w:rsid w:val="00FD4B02"/>
    <w:rsid w:val="00FD5426"/>
    <w:rsid w:val="00FD6222"/>
    <w:rsid w:val="00FE3590"/>
    <w:rsid w:val="00FF4126"/>
    <w:rsid w:val="00FF4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C4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 w:type="paragraph" w:styleId="Bibliography">
    <w:name w:val="Bibliography"/>
    <w:basedOn w:val="Normal"/>
    <w:next w:val="Normal"/>
    <w:uiPriority w:val="37"/>
    <w:unhideWhenUsed/>
    <w:rsid w:val="005415A3"/>
    <w:pPr>
      <w:tabs>
        <w:tab w:val="left" w:pos="380"/>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08-y" TargetMode="External"/><Relationship Id="rId2" Type="http://schemas.openxmlformats.org/officeDocument/2006/relationships/hyperlink" Target="https://pubmed.ncbi.nlm.nih.gov/38821936/" TargetMode="External"/><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gfirestein@health.ucsd.edu" TargetMode="External"/><Relationship Id="rId13" Type="http://schemas.microsoft.com/office/2018/08/relationships/commentsExtensible" Target="commentsExtensible.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wei-wang@ucsd.edu" TargetMode="External"/><Relationship Id="rId14" Type="http://schemas.openxmlformats.org/officeDocument/2006/relationships/hyperlink" Target="https://github.com/Wang-lab-UCSD/Taiji_ALTRA" TargetMode="External"/><Relationship Id="rId22" Type="http://schemas.openxmlformats.org/officeDocument/2006/relationships/image" Target="media/image8.png"/><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E1634-778C-8E4C-8163-9C74A4D8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60</Pages>
  <Words>56521</Words>
  <Characters>322175</Characters>
  <Application>Microsoft Office Word</Application>
  <DocSecurity>0</DocSecurity>
  <Lines>2684</Lines>
  <Paragraphs>755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246</cp:revision>
  <dcterms:created xsi:type="dcterms:W3CDTF">2024-12-28T05:07:00Z</dcterms:created>
  <dcterms:modified xsi:type="dcterms:W3CDTF">2025-01-28T23:34:00Z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id="k40YmAbp"/&gt;&lt;style id="http://www.zotero.org/styles/nature" hasBibliography="1" bibliographyStyleHasBeenSet="1"/&gt;&lt;prefs&gt;&lt;pref name="fieldType" value="Field"/&gt;&lt;/prefs&gt;&lt;/data&gt;</vt:lpwstr>
  </property>
</Properties>
</file>